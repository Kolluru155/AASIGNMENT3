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014352" w14:textId="77777777" w:rsidR="00030F3E" w:rsidRDefault="00B51CFB">
      <w:pPr>
        <w:spacing w:after="3314"/>
        <w:ind w:left="2292"/>
        <w:rPr>
          <w:ins w:id="1" w:author="Other Author" w:date="2024-07-17T21:10:00Z" w16du:dateUtc="2024-07-17T15:40:00Z"/>
        </w:rPr>
      </w:pPr>
      <w:ins w:id="2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57908CB2" wp14:editId="5F726FEA">
                  <wp:extent cx="2208181" cy="212217"/>
                  <wp:effectExtent l="0" t="0" r="0" b="0"/>
                  <wp:docPr id="94430" name="Group 9443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208181" cy="212217"/>
                            <a:chOff x="0" y="0"/>
                            <a:chExt cx="2208181" cy="212217"/>
                          </a:xfrm>
                        </wpg:grpSpPr>
                        <wps:wsp>
                          <wps:cNvPr id="6" name="Shape 6"/>
                          <wps:cNvSpPr/>
                          <wps:spPr>
                            <a:xfrm>
                              <a:off x="0" y="14235"/>
                              <a:ext cx="99298" cy="1934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9298" h="193410">
                                  <a:moveTo>
                                    <a:pt x="99298" y="0"/>
                                  </a:moveTo>
                                  <a:lnTo>
                                    <a:pt x="99298" y="33214"/>
                                  </a:lnTo>
                                  <a:lnTo>
                                    <a:pt x="99251" y="33105"/>
                                  </a:lnTo>
                                  <a:lnTo>
                                    <a:pt x="64199" y="113972"/>
                                  </a:lnTo>
                                  <a:lnTo>
                                    <a:pt x="99298" y="113972"/>
                                  </a:lnTo>
                                  <a:lnTo>
                                    <a:pt x="99298" y="126259"/>
                                  </a:lnTo>
                                  <a:lnTo>
                                    <a:pt x="59627" y="126259"/>
                                  </a:lnTo>
                                  <a:lnTo>
                                    <a:pt x="45815" y="156739"/>
                                  </a:lnTo>
                                  <a:cubicBezTo>
                                    <a:pt x="42767" y="165978"/>
                                    <a:pt x="41243" y="170550"/>
                                    <a:pt x="41243" y="175122"/>
                                  </a:cubicBezTo>
                                  <a:cubicBezTo>
                                    <a:pt x="41243" y="178170"/>
                                    <a:pt x="42767" y="181218"/>
                                    <a:pt x="45815" y="182742"/>
                                  </a:cubicBezTo>
                                  <a:cubicBezTo>
                                    <a:pt x="48863" y="185790"/>
                                    <a:pt x="55055" y="187314"/>
                                    <a:pt x="64199" y="187314"/>
                                  </a:cubicBezTo>
                                  <a:lnTo>
                                    <a:pt x="64199" y="193410"/>
                                  </a:lnTo>
                                  <a:lnTo>
                                    <a:pt x="0" y="193410"/>
                                  </a:lnTo>
                                  <a:lnTo>
                                    <a:pt x="0" y="187314"/>
                                  </a:lnTo>
                                  <a:cubicBezTo>
                                    <a:pt x="9239" y="185790"/>
                                    <a:pt x="15335" y="184266"/>
                                    <a:pt x="16859" y="181218"/>
                                  </a:cubicBezTo>
                                  <a:cubicBezTo>
                                    <a:pt x="22955" y="176646"/>
                                    <a:pt x="27527" y="167502"/>
                                    <a:pt x="33623" y="152167"/>
                                  </a:cubicBezTo>
                                  <a:lnTo>
                                    <a:pt x="9929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" name="Shape 7"/>
                          <wps:cNvSpPr/>
                          <wps:spPr>
                            <a:xfrm>
                              <a:off x="99298" y="0"/>
                              <a:ext cx="116062" cy="2076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6062" h="207645">
                                  <a:moveTo>
                                    <a:pt x="6144" y="0"/>
                                  </a:moveTo>
                                  <a:lnTo>
                                    <a:pt x="10716" y="0"/>
                                  </a:lnTo>
                                  <a:lnTo>
                                    <a:pt x="80915" y="169450"/>
                                  </a:lnTo>
                                  <a:cubicBezTo>
                                    <a:pt x="87011" y="181737"/>
                                    <a:pt x="93107" y="190881"/>
                                    <a:pt x="97774" y="195453"/>
                                  </a:cubicBezTo>
                                  <a:cubicBezTo>
                                    <a:pt x="102346" y="198501"/>
                                    <a:pt x="108442" y="201549"/>
                                    <a:pt x="116062" y="201549"/>
                                  </a:cubicBezTo>
                                  <a:lnTo>
                                    <a:pt x="116062" y="207645"/>
                                  </a:lnTo>
                                  <a:lnTo>
                                    <a:pt x="36624" y="207645"/>
                                  </a:lnTo>
                                  <a:lnTo>
                                    <a:pt x="36624" y="201549"/>
                                  </a:lnTo>
                                  <a:cubicBezTo>
                                    <a:pt x="44244" y="201549"/>
                                    <a:pt x="50435" y="200025"/>
                                    <a:pt x="53483" y="198501"/>
                                  </a:cubicBezTo>
                                  <a:cubicBezTo>
                                    <a:pt x="56531" y="195453"/>
                                    <a:pt x="56531" y="192405"/>
                                    <a:pt x="56531" y="189357"/>
                                  </a:cubicBezTo>
                                  <a:cubicBezTo>
                                    <a:pt x="56531" y="184785"/>
                                    <a:pt x="55007" y="178689"/>
                                    <a:pt x="51959" y="169450"/>
                                  </a:cubicBezTo>
                                  <a:lnTo>
                                    <a:pt x="39672" y="140494"/>
                                  </a:lnTo>
                                  <a:lnTo>
                                    <a:pt x="0" y="140494"/>
                                  </a:lnTo>
                                  <a:lnTo>
                                    <a:pt x="0" y="128207"/>
                                  </a:lnTo>
                                  <a:lnTo>
                                    <a:pt x="35100" y="128207"/>
                                  </a:lnTo>
                                  <a:lnTo>
                                    <a:pt x="0" y="47449"/>
                                  </a:lnTo>
                                  <a:lnTo>
                                    <a:pt x="0" y="14235"/>
                                  </a:lnTo>
                                  <a:lnTo>
                                    <a:pt x="614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" name="Shape 8"/>
                          <wps:cNvSpPr/>
                          <wps:spPr>
                            <a:xfrm>
                              <a:off x="238221" y="0"/>
                              <a:ext cx="134398" cy="2122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4398" h="212217">
                                  <a:moveTo>
                                    <a:pt x="59627" y="0"/>
                                  </a:moveTo>
                                  <a:cubicBezTo>
                                    <a:pt x="70295" y="0"/>
                                    <a:pt x="80963" y="3048"/>
                                    <a:pt x="93155" y="9144"/>
                                  </a:cubicBezTo>
                                  <a:cubicBezTo>
                                    <a:pt x="99346" y="10668"/>
                                    <a:pt x="102394" y="12192"/>
                                    <a:pt x="105442" y="12192"/>
                                  </a:cubicBezTo>
                                  <a:cubicBezTo>
                                    <a:pt x="108490" y="12192"/>
                                    <a:pt x="110014" y="10668"/>
                                    <a:pt x="111538" y="9144"/>
                                  </a:cubicBezTo>
                                  <a:cubicBezTo>
                                    <a:pt x="113062" y="7620"/>
                                    <a:pt x="114586" y="4572"/>
                                    <a:pt x="116110" y="0"/>
                                  </a:cubicBezTo>
                                  <a:lnTo>
                                    <a:pt x="120682" y="0"/>
                                  </a:lnTo>
                                  <a:lnTo>
                                    <a:pt x="120682" y="70199"/>
                                  </a:lnTo>
                                  <a:lnTo>
                                    <a:pt x="116110" y="70199"/>
                                  </a:lnTo>
                                  <a:cubicBezTo>
                                    <a:pt x="113062" y="56483"/>
                                    <a:pt x="110014" y="45815"/>
                                    <a:pt x="105442" y="38100"/>
                                  </a:cubicBezTo>
                                  <a:cubicBezTo>
                                    <a:pt x="100870" y="30480"/>
                                    <a:pt x="94679" y="24384"/>
                                    <a:pt x="85535" y="19812"/>
                                  </a:cubicBezTo>
                                  <a:cubicBezTo>
                                    <a:pt x="77915" y="15240"/>
                                    <a:pt x="68771" y="12192"/>
                                    <a:pt x="59627" y="12192"/>
                                  </a:cubicBezTo>
                                  <a:cubicBezTo>
                                    <a:pt x="48863" y="12192"/>
                                    <a:pt x="41243" y="15240"/>
                                    <a:pt x="33623" y="21336"/>
                                  </a:cubicBezTo>
                                  <a:cubicBezTo>
                                    <a:pt x="27527" y="27432"/>
                                    <a:pt x="24479" y="35052"/>
                                    <a:pt x="24479" y="42767"/>
                                  </a:cubicBezTo>
                                  <a:cubicBezTo>
                                    <a:pt x="24479" y="48863"/>
                                    <a:pt x="26003" y="54959"/>
                                    <a:pt x="30575" y="61055"/>
                                  </a:cubicBezTo>
                                  <a:cubicBezTo>
                                    <a:pt x="36671" y="67151"/>
                                    <a:pt x="50483" y="77819"/>
                                    <a:pt x="74867" y="90107"/>
                                  </a:cubicBezTo>
                                  <a:cubicBezTo>
                                    <a:pt x="93155" y="100774"/>
                                    <a:pt x="105442" y="108395"/>
                                    <a:pt x="113062" y="112966"/>
                                  </a:cubicBezTo>
                                  <a:cubicBezTo>
                                    <a:pt x="119158" y="119063"/>
                                    <a:pt x="125254" y="125159"/>
                                    <a:pt x="128302" y="132874"/>
                                  </a:cubicBezTo>
                                  <a:cubicBezTo>
                                    <a:pt x="132874" y="140494"/>
                                    <a:pt x="134398" y="148114"/>
                                    <a:pt x="134398" y="155734"/>
                                  </a:cubicBezTo>
                                  <a:cubicBezTo>
                                    <a:pt x="134398" y="170974"/>
                                    <a:pt x="128302" y="184785"/>
                                    <a:pt x="116110" y="195453"/>
                                  </a:cubicBezTo>
                                  <a:cubicBezTo>
                                    <a:pt x="105442" y="206121"/>
                                    <a:pt x="90107" y="212217"/>
                                    <a:pt x="70295" y="212217"/>
                                  </a:cubicBezTo>
                                  <a:cubicBezTo>
                                    <a:pt x="65723" y="212217"/>
                                    <a:pt x="59627" y="212217"/>
                                    <a:pt x="53530" y="210693"/>
                                  </a:cubicBezTo>
                                  <a:cubicBezTo>
                                    <a:pt x="50483" y="210693"/>
                                    <a:pt x="44291" y="209169"/>
                                    <a:pt x="35147" y="204597"/>
                                  </a:cubicBezTo>
                                  <a:cubicBezTo>
                                    <a:pt x="26003" y="201549"/>
                                    <a:pt x="19907" y="200025"/>
                                    <a:pt x="16859" y="200025"/>
                                  </a:cubicBezTo>
                                  <a:cubicBezTo>
                                    <a:pt x="13811" y="200025"/>
                                    <a:pt x="12287" y="201549"/>
                                    <a:pt x="10763" y="203073"/>
                                  </a:cubicBezTo>
                                  <a:cubicBezTo>
                                    <a:pt x="9239" y="204597"/>
                                    <a:pt x="7715" y="207645"/>
                                    <a:pt x="7715" y="212217"/>
                                  </a:cubicBezTo>
                                  <a:lnTo>
                                    <a:pt x="1524" y="212217"/>
                                  </a:lnTo>
                                  <a:lnTo>
                                    <a:pt x="1524" y="142018"/>
                                  </a:lnTo>
                                  <a:lnTo>
                                    <a:pt x="7715" y="142018"/>
                                  </a:lnTo>
                                  <a:cubicBezTo>
                                    <a:pt x="10763" y="157258"/>
                                    <a:pt x="13811" y="167926"/>
                                    <a:pt x="18383" y="175641"/>
                                  </a:cubicBezTo>
                                  <a:cubicBezTo>
                                    <a:pt x="22955" y="183261"/>
                                    <a:pt x="29051" y="189357"/>
                                    <a:pt x="38195" y="193929"/>
                                  </a:cubicBezTo>
                                  <a:cubicBezTo>
                                    <a:pt x="47339" y="198501"/>
                                    <a:pt x="56579" y="200025"/>
                                    <a:pt x="67246" y="200025"/>
                                  </a:cubicBezTo>
                                  <a:cubicBezTo>
                                    <a:pt x="79439" y="200025"/>
                                    <a:pt x="90107" y="196977"/>
                                    <a:pt x="97822" y="190881"/>
                                  </a:cubicBezTo>
                                  <a:cubicBezTo>
                                    <a:pt x="103918" y="184785"/>
                                    <a:pt x="108490" y="175641"/>
                                    <a:pt x="108490" y="167926"/>
                                  </a:cubicBezTo>
                                  <a:cubicBezTo>
                                    <a:pt x="108490" y="161830"/>
                                    <a:pt x="106966" y="157258"/>
                                    <a:pt x="103918" y="152686"/>
                                  </a:cubicBezTo>
                                  <a:cubicBezTo>
                                    <a:pt x="100870" y="146590"/>
                                    <a:pt x="96202" y="142018"/>
                                    <a:pt x="91630" y="137446"/>
                                  </a:cubicBezTo>
                                  <a:cubicBezTo>
                                    <a:pt x="87058" y="135922"/>
                                    <a:pt x="76390" y="128207"/>
                                    <a:pt x="59627" y="119063"/>
                                  </a:cubicBezTo>
                                  <a:cubicBezTo>
                                    <a:pt x="41243" y="109918"/>
                                    <a:pt x="29051" y="102299"/>
                                    <a:pt x="22955" y="96202"/>
                                  </a:cubicBezTo>
                                  <a:cubicBezTo>
                                    <a:pt x="15335" y="90107"/>
                                    <a:pt x="9239" y="83915"/>
                                    <a:pt x="6191" y="76295"/>
                                  </a:cubicBezTo>
                                  <a:cubicBezTo>
                                    <a:pt x="1524" y="70199"/>
                                    <a:pt x="0" y="62579"/>
                                    <a:pt x="0" y="53435"/>
                                  </a:cubicBezTo>
                                  <a:cubicBezTo>
                                    <a:pt x="0" y="39624"/>
                                    <a:pt x="6191" y="27432"/>
                                    <a:pt x="16859" y="16764"/>
                                  </a:cubicBezTo>
                                  <a:cubicBezTo>
                                    <a:pt x="27527" y="6096"/>
                                    <a:pt x="41243" y="0"/>
                                    <a:pt x="5962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" name="Shape 9"/>
                          <wps:cNvSpPr/>
                          <wps:spPr>
                            <a:xfrm>
                              <a:off x="409289" y="0"/>
                              <a:ext cx="134398" cy="2122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4398" h="212217">
                                  <a:moveTo>
                                    <a:pt x="59531" y="0"/>
                                  </a:moveTo>
                                  <a:cubicBezTo>
                                    <a:pt x="70295" y="0"/>
                                    <a:pt x="80963" y="3048"/>
                                    <a:pt x="93155" y="9144"/>
                                  </a:cubicBezTo>
                                  <a:cubicBezTo>
                                    <a:pt x="99251" y="10668"/>
                                    <a:pt x="102299" y="12192"/>
                                    <a:pt x="105346" y="12192"/>
                                  </a:cubicBezTo>
                                  <a:cubicBezTo>
                                    <a:pt x="106871" y="12192"/>
                                    <a:pt x="109918" y="10668"/>
                                    <a:pt x="111443" y="9144"/>
                                  </a:cubicBezTo>
                                  <a:cubicBezTo>
                                    <a:pt x="112967" y="7620"/>
                                    <a:pt x="114586" y="4572"/>
                                    <a:pt x="116110" y="0"/>
                                  </a:cubicBezTo>
                                  <a:lnTo>
                                    <a:pt x="120682" y="0"/>
                                  </a:lnTo>
                                  <a:lnTo>
                                    <a:pt x="120682" y="70199"/>
                                  </a:lnTo>
                                  <a:lnTo>
                                    <a:pt x="116110" y="70199"/>
                                  </a:lnTo>
                                  <a:cubicBezTo>
                                    <a:pt x="112967" y="56483"/>
                                    <a:pt x="109918" y="45815"/>
                                    <a:pt x="105346" y="38100"/>
                                  </a:cubicBezTo>
                                  <a:cubicBezTo>
                                    <a:pt x="100774" y="30480"/>
                                    <a:pt x="94679" y="24384"/>
                                    <a:pt x="85535" y="19812"/>
                                  </a:cubicBezTo>
                                  <a:cubicBezTo>
                                    <a:pt x="77915" y="15240"/>
                                    <a:pt x="68771" y="12192"/>
                                    <a:pt x="59531" y="12192"/>
                                  </a:cubicBezTo>
                                  <a:cubicBezTo>
                                    <a:pt x="48863" y="12192"/>
                                    <a:pt x="41243" y="15240"/>
                                    <a:pt x="33623" y="21336"/>
                                  </a:cubicBezTo>
                                  <a:cubicBezTo>
                                    <a:pt x="27527" y="27432"/>
                                    <a:pt x="22955" y="35052"/>
                                    <a:pt x="22955" y="42767"/>
                                  </a:cubicBezTo>
                                  <a:cubicBezTo>
                                    <a:pt x="22955" y="48863"/>
                                    <a:pt x="26003" y="54959"/>
                                    <a:pt x="30575" y="61055"/>
                                  </a:cubicBezTo>
                                  <a:cubicBezTo>
                                    <a:pt x="36671" y="67151"/>
                                    <a:pt x="50387" y="77819"/>
                                    <a:pt x="73343" y="90107"/>
                                  </a:cubicBezTo>
                                  <a:cubicBezTo>
                                    <a:pt x="93155" y="100774"/>
                                    <a:pt x="105346" y="108395"/>
                                    <a:pt x="112967" y="112966"/>
                                  </a:cubicBezTo>
                                  <a:cubicBezTo>
                                    <a:pt x="119158" y="119063"/>
                                    <a:pt x="125254" y="125159"/>
                                    <a:pt x="128302" y="132874"/>
                                  </a:cubicBezTo>
                                  <a:cubicBezTo>
                                    <a:pt x="132874" y="140494"/>
                                    <a:pt x="134398" y="148114"/>
                                    <a:pt x="134398" y="155734"/>
                                  </a:cubicBezTo>
                                  <a:cubicBezTo>
                                    <a:pt x="134398" y="170974"/>
                                    <a:pt x="128302" y="184785"/>
                                    <a:pt x="116110" y="195453"/>
                                  </a:cubicBezTo>
                                  <a:cubicBezTo>
                                    <a:pt x="105346" y="206121"/>
                                    <a:pt x="90107" y="212217"/>
                                    <a:pt x="70295" y="212217"/>
                                  </a:cubicBezTo>
                                  <a:cubicBezTo>
                                    <a:pt x="64103" y="212217"/>
                                    <a:pt x="59531" y="212217"/>
                                    <a:pt x="53435" y="210693"/>
                                  </a:cubicBezTo>
                                  <a:cubicBezTo>
                                    <a:pt x="50387" y="210693"/>
                                    <a:pt x="44291" y="209169"/>
                                    <a:pt x="35147" y="204597"/>
                                  </a:cubicBezTo>
                                  <a:cubicBezTo>
                                    <a:pt x="24479" y="201549"/>
                                    <a:pt x="18288" y="200025"/>
                                    <a:pt x="16764" y="200025"/>
                                  </a:cubicBezTo>
                                  <a:cubicBezTo>
                                    <a:pt x="13716" y="200025"/>
                                    <a:pt x="12192" y="201549"/>
                                    <a:pt x="10668" y="203073"/>
                                  </a:cubicBezTo>
                                  <a:cubicBezTo>
                                    <a:pt x="9144" y="204597"/>
                                    <a:pt x="7620" y="207645"/>
                                    <a:pt x="7620" y="212217"/>
                                  </a:cubicBezTo>
                                  <a:lnTo>
                                    <a:pt x="1524" y="212217"/>
                                  </a:lnTo>
                                  <a:lnTo>
                                    <a:pt x="1524" y="142018"/>
                                  </a:lnTo>
                                  <a:lnTo>
                                    <a:pt x="7620" y="142018"/>
                                  </a:lnTo>
                                  <a:cubicBezTo>
                                    <a:pt x="9144" y="157258"/>
                                    <a:pt x="13716" y="167926"/>
                                    <a:pt x="18288" y="175641"/>
                                  </a:cubicBezTo>
                                  <a:cubicBezTo>
                                    <a:pt x="21431" y="183261"/>
                                    <a:pt x="29051" y="189357"/>
                                    <a:pt x="38195" y="193929"/>
                                  </a:cubicBezTo>
                                  <a:cubicBezTo>
                                    <a:pt x="47339" y="198501"/>
                                    <a:pt x="56483" y="200025"/>
                                    <a:pt x="67246" y="200025"/>
                                  </a:cubicBezTo>
                                  <a:cubicBezTo>
                                    <a:pt x="79439" y="200025"/>
                                    <a:pt x="90107" y="196977"/>
                                    <a:pt x="96202" y="190881"/>
                                  </a:cubicBezTo>
                                  <a:cubicBezTo>
                                    <a:pt x="103823" y="184785"/>
                                    <a:pt x="108395" y="175641"/>
                                    <a:pt x="108395" y="167926"/>
                                  </a:cubicBezTo>
                                  <a:cubicBezTo>
                                    <a:pt x="108395" y="161830"/>
                                    <a:pt x="106871" y="157258"/>
                                    <a:pt x="103823" y="152686"/>
                                  </a:cubicBezTo>
                                  <a:cubicBezTo>
                                    <a:pt x="100774" y="146590"/>
                                    <a:pt x="96202" y="142018"/>
                                    <a:pt x="91630" y="137446"/>
                                  </a:cubicBezTo>
                                  <a:cubicBezTo>
                                    <a:pt x="87058" y="135922"/>
                                    <a:pt x="76390" y="128207"/>
                                    <a:pt x="59531" y="119063"/>
                                  </a:cubicBezTo>
                                  <a:cubicBezTo>
                                    <a:pt x="41243" y="109918"/>
                                    <a:pt x="29051" y="102299"/>
                                    <a:pt x="22955" y="96202"/>
                                  </a:cubicBezTo>
                                  <a:cubicBezTo>
                                    <a:pt x="15240" y="90107"/>
                                    <a:pt x="9144" y="83915"/>
                                    <a:pt x="6096" y="76295"/>
                                  </a:cubicBezTo>
                                  <a:cubicBezTo>
                                    <a:pt x="1524" y="70199"/>
                                    <a:pt x="0" y="62579"/>
                                    <a:pt x="0" y="53435"/>
                                  </a:cubicBezTo>
                                  <a:cubicBezTo>
                                    <a:pt x="0" y="39624"/>
                                    <a:pt x="6096" y="27432"/>
                                    <a:pt x="16764" y="16764"/>
                                  </a:cubicBezTo>
                                  <a:cubicBezTo>
                                    <a:pt x="27527" y="6096"/>
                                    <a:pt x="41243" y="0"/>
                                    <a:pt x="595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" name="Shape 10"/>
                          <wps:cNvSpPr/>
                          <wps:spPr>
                            <a:xfrm>
                              <a:off x="569595" y="4572"/>
                              <a:ext cx="87058" cy="2030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7058" h="203073">
                                  <a:moveTo>
                                    <a:pt x="0" y="0"/>
                                  </a:moveTo>
                                  <a:lnTo>
                                    <a:pt x="87058" y="0"/>
                                  </a:lnTo>
                                  <a:lnTo>
                                    <a:pt x="87058" y="6096"/>
                                  </a:lnTo>
                                  <a:lnTo>
                                    <a:pt x="79438" y="6096"/>
                                  </a:lnTo>
                                  <a:cubicBezTo>
                                    <a:pt x="71818" y="6096"/>
                                    <a:pt x="65723" y="9144"/>
                                    <a:pt x="61151" y="13716"/>
                                  </a:cubicBezTo>
                                  <a:cubicBezTo>
                                    <a:pt x="58102" y="16764"/>
                                    <a:pt x="58102" y="24384"/>
                                    <a:pt x="58102" y="36576"/>
                                  </a:cubicBezTo>
                                  <a:lnTo>
                                    <a:pt x="58102" y="166402"/>
                                  </a:lnTo>
                                  <a:cubicBezTo>
                                    <a:pt x="58102" y="177165"/>
                                    <a:pt x="58102" y="184785"/>
                                    <a:pt x="59626" y="187833"/>
                                  </a:cubicBezTo>
                                  <a:cubicBezTo>
                                    <a:pt x="61151" y="189357"/>
                                    <a:pt x="62674" y="192405"/>
                                    <a:pt x="65723" y="193929"/>
                                  </a:cubicBezTo>
                                  <a:cubicBezTo>
                                    <a:pt x="70294" y="196977"/>
                                    <a:pt x="74866" y="196977"/>
                                    <a:pt x="79438" y="196977"/>
                                  </a:cubicBezTo>
                                  <a:lnTo>
                                    <a:pt x="87058" y="196977"/>
                                  </a:lnTo>
                                  <a:lnTo>
                                    <a:pt x="87058" y="203073"/>
                                  </a:lnTo>
                                  <a:lnTo>
                                    <a:pt x="0" y="203073"/>
                                  </a:lnTo>
                                  <a:lnTo>
                                    <a:pt x="0" y="196977"/>
                                  </a:lnTo>
                                  <a:lnTo>
                                    <a:pt x="7715" y="196977"/>
                                  </a:lnTo>
                                  <a:cubicBezTo>
                                    <a:pt x="15335" y="196977"/>
                                    <a:pt x="21431" y="195453"/>
                                    <a:pt x="26003" y="190881"/>
                                  </a:cubicBezTo>
                                  <a:cubicBezTo>
                                    <a:pt x="27527" y="186309"/>
                                    <a:pt x="29051" y="178689"/>
                                    <a:pt x="29051" y="166402"/>
                                  </a:cubicBezTo>
                                  <a:lnTo>
                                    <a:pt x="29051" y="36576"/>
                                  </a:lnTo>
                                  <a:cubicBezTo>
                                    <a:pt x="29051" y="25908"/>
                                    <a:pt x="27527" y="19812"/>
                                    <a:pt x="27527" y="16764"/>
                                  </a:cubicBezTo>
                                  <a:cubicBezTo>
                                    <a:pt x="26003" y="13716"/>
                                    <a:pt x="24479" y="10668"/>
                                    <a:pt x="21431" y="9144"/>
                                  </a:cubicBezTo>
                                  <a:cubicBezTo>
                                    <a:pt x="16859" y="7620"/>
                                    <a:pt x="12287" y="6096"/>
                                    <a:pt x="7715" y="6096"/>
                                  </a:cubicBez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" name="Shape 11"/>
                          <wps:cNvSpPr/>
                          <wps:spPr>
                            <a:xfrm>
                              <a:off x="676561" y="0"/>
                              <a:ext cx="206121" cy="2122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06121" h="212217">
                                  <a:moveTo>
                                    <a:pt x="108395" y="0"/>
                                  </a:moveTo>
                                  <a:cubicBezTo>
                                    <a:pt x="114490" y="0"/>
                                    <a:pt x="122110" y="1524"/>
                                    <a:pt x="128207" y="1524"/>
                                  </a:cubicBezTo>
                                  <a:cubicBezTo>
                                    <a:pt x="134398" y="3048"/>
                                    <a:pt x="142018" y="6096"/>
                                    <a:pt x="154210" y="10668"/>
                                  </a:cubicBezTo>
                                  <a:cubicBezTo>
                                    <a:pt x="158782" y="12192"/>
                                    <a:pt x="163354" y="13716"/>
                                    <a:pt x="164878" y="13716"/>
                                  </a:cubicBezTo>
                                  <a:cubicBezTo>
                                    <a:pt x="166402" y="13716"/>
                                    <a:pt x="167926" y="12192"/>
                                    <a:pt x="169450" y="10668"/>
                                  </a:cubicBezTo>
                                  <a:cubicBezTo>
                                    <a:pt x="170974" y="9144"/>
                                    <a:pt x="170974" y="6096"/>
                                    <a:pt x="172498" y="0"/>
                                  </a:cubicBezTo>
                                  <a:lnTo>
                                    <a:pt x="177165" y="0"/>
                                  </a:lnTo>
                                  <a:lnTo>
                                    <a:pt x="183261" y="64103"/>
                                  </a:lnTo>
                                  <a:lnTo>
                                    <a:pt x="177165" y="64103"/>
                                  </a:lnTo>
                                  <a:cubicBezTo>
                                    <a:pt x="172498" y="48863"/>
                                    <a:pt x="164878" y="36576"/>
                                    <a:pt x="157258" y="28956"/>
                                  </a:cubicBezTo>
                                  <a:cubicBezTo>
                                    <a:pt x="145066" y="16764"/>
                                    <a:pt x="129826" y="10668"/>
                                    <a:pt x="109918" y="10668"/>
                                  </a:cubicBezTo>
                                  <a:cubicBezTo>
                                    <a:pt x="85535" y="10668"/>
                                    <a:pt x="65627" y="21336"/>
                                    <a:pt x="51911" y="41148"/>
                                  </a:cubicBezTo>
                                  <a:cubicBezTo>
                                    <a:pt x="41243" y="58007"/>
                                    <a:pt x="35147" y="79343"/>
                                    <a:pt x="35147" y="102299"/>
                                  </a:cubicBezTo>
                                  <a:cubicBezTo>
                                    <a:pt x="35147" y="122110"/>
                                    <a:pt x="38195" y="140494"/>
                                    <a:pt x="45815" y="155734"/>
                                  </a:cubicBezTo>
                                  <a:cubicBezTo>
                                    <a:pt x="53435" y="172498"/>
                                    <a:pt x="64103" y="183261"/>
                                    <a:pt x="74771" y="190881"/>
                                  </a:cubicBezTo>
                                  <a:cubicBezTo>
                                    <a:pt x="87058" y="198501"/>
                                    <a:pt x="99251" y="201549"/>
                                    <a:pt x="112967" y="201549"/>
                                  </a:cubicBezTo>
                                  <a:cubicBezTo>
                                    <a:pt x="120586" y="201549"/>
                                    <a:pt x="126682" y="201549"/>
                                    <a:pt x="134398" y="198501"/>
                                  </a:cubicBezTo>
                                  <a:cubicBezTo>
                                    <a:pt x="142018" y="196977"/>
                                    <a:pt x="148114" y="193929"/>
                                    <a:pt x="154210" y="190881"/>
                                  </a:cubicBezTo>
                                  <a:lnTo>
                                    <a:pt x="154210" y="132874"/>
                                  </a:lnTo>
                                  <a:cubicBezTo>
                                    <a:pt x="154210" y="122110"/>
                                    <a:pt x="154210" y="116015"/>
                                    <a:pt x="152686" y="112966"/>
                                  </a:cubicBezTo>
                                  <a:cubicBezTo>
                                    <a:pt x="151162" y="109918"/>
                                    <a:pt x="148114" y="106871"/>
                                    <a:pt x="145066" y="105346"/>
                                  </a:cubicBezTo>
                                  <a:cubicBezTo>
                                    <a:pt x="142018" y="103823"/>
                                    <a:pt x="135922" y="102299"/>
                                    <a:pt x="128207" y="102299"/>
                                  </a:cubicBezTo>
                                  <a:lnTo>
                                    <a:pt x="128207" y="97727"/>
                                  </a:lnTo>
                                  <a:lnTo>
                                    <a:pt x="206121" y="97727"/>
                                  </a:lnTo>
                                  <a:lnTo>
                                    <a:pt x="206121" y="102299"/>
                                  </a:lnTo>
                                  <a:lnTo>
                                    <a:pt x="203073" y="102299"/>
                                  </a:lnTo>
                                  <a:cubicBezTo>
                                    <a:pt x="195453" y="102299"/>
                                    <a:pt x="189357" y="105346"/>
                                    <a:pt x="186309" y="109918"/>
                                  </a:cubicBezTo>
                                  <a:cubicBezTo>
                                    <a:pt x="184785" y="114490"/>
                                    <a:pt x="183261" y="122110"/>
                                    <a:pt x="183261" y="132874"/>
                                  </a:cubicBezTo>
                                  <a:lnTo>
                                    <a:pt x="183261" y="193929"/>
                                  </a:lnTo>
                                  <a:cubicBezTo>
                                    <a:pt x="172498" y="200025"/>
                                    <a:pt x="160306" y="204597"/>
                                    <a:pt x="149638" y="207645"/>
                                  </a:cubicBezTo>
                                  <a:cubicBezTo>
                                    <a:pt x="138970" y="210693"/>
                                    <a:pt x="126682" y="212217"/>
                                    <a:pt x="112967" y="212217"/>
                                  </a:cubicBezTo>
                                  <a:cubicBezTo>
                                    <a:pt x="73247" y="212217"/>
                                    <a:pt x="44291" y="200025"/>
                                    <a:pt x="22860" y="174117"/>
                                  </a:cubicBezTo>
                                  <a:cubicBezTo>
                                    <a:pt x="7620" y="155734"/>
                                    <a:pt x="0" y="134398"/>
                                    <a:pt x="0" y="109918"/>
                                  </a:cubicBezTo>
                                  <a:cubicBezTo>
                                    <a:pt x="0" y="91630"/>
                                    <a:pt x="4572" y="74771"/>
                                    <a:pt x="13716" y="58007"/>
                                  </a:cubicBezTo>
                                  <a:cubicBezTo>
                                    <a:pt x="22860" y="38100"/>
                                    <a:pt x="38195" y="24384"/>
                                    <a:pt x="54959" y="13716"/>
                                  </a:cubicBezTo>
                                  <a:cubicBezTo>
                                    <a:pt x="70199" y="4572"/>
                                    <a:pt x="87058" y="0"/>
                                    <a:pt x="10839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" name="Shape 12"/>
                          <wps:cNvSpPr/>
                          <wps:spPr>
                            <a:xfrm>
                              <a:off x="882682" y="4572"/>
                              <a:ext cx="221456" cy="2061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56" h="206121">
                                  <a:moveTo>
                                    <a:pt x="0" y="0"/>
                                  </a:moveTo>
                                  <a:lnTo>
                                    <a:pt x="54959" y="0"/>
                                  </a:lnTo>
                                  <a:lnTo>
                                    <a:pt x="178689" y="152686"/>
                                  </a:lnTo>
                                  <a:lnTo>
                                    <a:pt x="178689" y="35052"/>
                                  </a:lnTo>
                                  <a:cubicBezTo>
                                    <a:pt x="178689" y="22860"/>
                                    <a:pt x="177165" y="15240"/>
                                    <a:pt x="175641" y="12192"/>
                                  </a:cubicBezTo>
                                  <a:cubicBezTo>
                                    <a:pt x="171069" y="7620"/>
                                    <a:pt x="164973" y="6096"/>
                                    <a:pt x="157258" y="6096"/>
                                  </a:cubicBezTo>
                                  <a:lnTo>
                                    <a:pt x="151162" y="6096"/>
                                  </a:lnTo>
                                  <a:lnTo>
                                    <a:pt x="151162" y="0"/>
                                  </a:lnTo>
                                  <a:lnTo>
                                    <a:pt x="221456" y="0"/>
                                  </a:lnTo>
                                  <a:lnTo>
                                    <a:pt x="221456" y="6096"/>
                                  </a:lnTo>
                                  <a:lnTo>
                                    <a:pt x="213836" y="6096"/>
                                  </a:lnTo>
                                  <a:cubicBezTo>
                                    <a:pt x="204597" y="6096"/>
                                    <a:pt x="198501" y="9144"/>
                                    <a:pt x="195453" y="13716"/>
                                  </a:cubicBezTo>
                                  <a:cubicBezTo>
                                    <a:pt x="193929" y="16764"/>
                                    <a:pt x="192405" y="24384"/>
                                    <a:pt x="192405" y="35052"/>
                                  </a:cubicBezTo>
                                  <a:lnTo>
                                    <a:pt x="192405" y="206121"/>
                                  </a:lnTo>
                                  <a:lnTo>
                                    <a:pt x="186309" y="206121"/>
                                  </a:lnTo>
                                  <a:lnTo>
                                    <a:pt x="53435" y="42767"/>
                                  </a:lnTo>
                                  <a:lnTo>
                                    <a:pt x="53435" y="167926"/>
                                  </a:lnTo>
                                  <a:cubicBezTo>
                                    <a:pt x="53435" y="180213"/>
                                    <a:pt x="54959" y="187833"/>
                                    <a:pt x="58007" y="190881"/>
                                  </a:cubicBezTo>
                                  <a:cubicBezTo>
                                    <a:pt x="61055" y="195453"/>
                                    <a:pt x="67247" y="196977"/>
                                    <a:pt x="74866" y="196977"/>
                                  </a:cubicBezTo>
                                  <a:lnTo>
                                    <a:pt x="82486" y="196977"/>
                                  </a:lnTo>
                                  <a:lnTo>
                                    <a:pt x="82486" y="203073"/>
                                  </a:lnTo>
                                  <a:lnTo>
                                    <a:pt x="12192" y="203073"/>
                                  </a:lnTo>
                                  <a:lnTo>
                                    <a:pt x="12192" y="196977"/>
                                  </a:lnTo>
                                  <a:lnTo>
                                    <a:pt x="18383" y="196977"/>
                                  </a:lnTo>
                                  <a:cubicBezTo>
                                    <a:pt x="27527" y="196977"/>
                                    <a:pt x="33623" y="195453"/>
                                    <a:pt x="36671" y="189357"/>
                                  </a:cubicBezTo>
                                  <a:cubicBezTo>
                                    <a:pt x="39719" y="186309"/>
                                    <a:pt x="39719" y="178689"/>
                                    <a:pt x="39719" y="167926"/>
                                  </a:cubicBezTo>
                                  <a:lnTo>
                                    <a:pt x="39719" y="27432"/>
                                  </a:lnTo>
                                  <a:cubicBezTo>
                                    <a:pt x="35147" y="19812"/>
                                    <a:pt x="30575" y="15240"/>
                                    <a:pt x="27527" y="13716"/>
                                  </a:cubicBezTo>
                                  <a:cubicBezTo>
                                    <a:pt x="24479" y="10668"/>
                                    <a:pt x="19907" y="9144"/>
                                    <a:pt x="13716" y="7620"/>
                                  </a:cubicBezTo>
                                  <a:cubicBezTo>
                                    <a:pt x="10668" y="6096"/>
                                    <a:pt x="6096" y="6096"/>
                                    <a:pt x="0" y="6096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" name="Shape 13"/>
                          <wps:cNvSpPr/>
                          <wps:spPr>
                            <a:xfrm>
                              <a:off x="1111758" y="4572"/>
                              <a:ext cx="259652" cy="2030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652" h="203073">
                                  <a:moveTo>
                                    <a:pt x="0" y="0"/>
                                  </a:moveTo>
                                  <a:lnTo>
                                    <a:pt x="56483" y="0"/>
                                  </a:lnTo>
                                  <a:lnTo>
                                    <a:pt x="129826" y="158782"/>
                                  </a:lnTo>
                                  <a:lnTo>
                                    <a:pt x="203073" y="0"/>
                                  </a:lnTo>
                                  <a:lnTo>
                                    <a:pt x="259652" y="0"/>
                                  </a:lnTo>
                                  <a:lnTo>
                                    <a:pt x="259652" y="6096"/>
                                  </a:lnTo>
                                  <a:lnTo>
                                    <a:pt x="251936" y="6096"/>
                                  </a:lnTo>
                                  <a:cubicBezTo>
                                    <a:pt x="244316" y="6096"/>
                                    <a:pt x="238220" y="9144"/>
                                    <a:pt x="233649" y="13716"/>
                                  </a:cubicBezTo>
                                  <a:cubicBezTo>
                                    <a:pt x="232124" y="16764"/>
                                    <a:pt x="230600" y="24384"/>
                                    <a:pt x="230600" y="35052"/>
                                  </a:cubicBezTo>
                                  <a:lnTo>
                                    <a:pt x="230600" y="167926"/>
                                  </a:lnTo>
                                  <a:cubicBezTo>
                                    <a:pt x="230600" y="180213"/>
                                    <a:pt x="232124" y="187833"/>
                                    <a:pt x="235172" y="190881"/>
                                  </a:cubicBezTo>
                                  <a:cubicBezTo>
                                    <a:pt x="238220" y="195453"/>
                                    <a:pt x="244316" y="196977"/>
                                    <a:pt x="251936" y="196977"/>
                                  </a:cubicBezTo>
                                  <a:lnTo>
                                    <a:pt x="259652" y="196977"/>
                                  </a:lnTo>
                                  <a:lnTo>
                                    <a:pt x="259652" y="203073"/>
                                  </a:lnTo>
                                  <a:lnTo>
                                    <a:pt x="174117" y="203073"/>
                                  </a:lnTo>
                                  <a:lnTo>
                                    <a:pt x="174117" y="196977"/>
                                  </a:lnTo>
                                  <a:lnTo>
                                    <a:pt x="180213" y="196977"/>
                                  </a:lnTo>
                                  <a:cubicBezTo>
                                    <a:pt x="189357" y="196977"/>
                                    <a:pt x="195453" y="195453"/>
                                    <a:pt x="198501" y="189357"/>
                                  </a:cubicBezTo>
                                  <a:cubicBezTo>
                                    <a:pt x="201549" y="186309"/>
                                    <a:pt x="203073" y="178689"/>
                                    <a:pt x="203073" y="167926"/>
                                  </a:cubicBezTo>
                                  <a:lnTo>
                                    <a:pt x="203073" y="32004"/>
                                  </a:lnTo>
                                  <a:lnTo>
                                    <a:pt x="123730" y="203073"/>
                                  </a:lnTo>
                                  <a:lnTo>
                                    <a:pt x="119158" y="203073"/>
                                  </a:lnTo>
                                  <a:lnTo>
                                    <a:pt x="41243" y="32004"/>
                                  </a:lnTo>
                                  <a:lnTo>
                                    <a:pt x="41243" y="167926"/>
                                  </a:lnTo>
                                  <a:cubicBezTo>
                                    <a:pt x="41243" y="180213"/>
                                    <a:pt x="42767" y="187833"/>
                                    <a:pt x="45815" y="190881"/>
                                  </a:cubicBezTo>
                                  <a:cubicBezTo>
                                    <a:pt x="48863" y="195453"/>
                                    <a:pt x="54959" y="196977"/>
                                    <a:pt x="62580" y="196977"/>
                                  </a:cubicBezTo>
                                  <a:lnTo>
                                    <a:pt x="70199" y="196977"/>
                                  </a:lnTo>
                                  <a:lnTo>
                                    <a:pt x="70199" y="203073"/>
                                  </a:lnTo>
                                  <a:lnTo>
                                    <a:pt x="0" y="203073"/>
                                  </a:lnTo>
                                  <a:lnTo>
                                    <a:pt x="0" y="196977"/>
                                  </a:lnTo>
                                  <a:lnTo>
                                    <a:pt x="6096" y="196977"/>
                                  </a:lnTo>
                                  <a:cubicBezTo>
                                    <a:pt x="15240" y="196977"/>
                                    <a:pt x="21336" y="195453"/>
                                    <a:pt x="24480" y="189357"/>
                                  </a:cubicBezTo>
                                  <a:cubicBezTo>
                                    <a:pt x="27527" y="186309"/>
                                    <a:pt x="27527" y="178689"/>
                                    <a:pt x="27527" y="167926"/>
                                  </a:cubicBezTo>
                                  <a:lnTo>
                                    <a:pt x="27527" y="35052"/>
                                  </a:lnTo>
                                  <a:cubicBezTo>
                                    <a:pt x="27527" y="25908"/>
                                    <a:pt x="27527" y="19812"/>
                                    <a:pt x="24480" y="16764"/>
                                  </a:cubicBezTo>
                                  <a:cubicBezTo>
                                    <a:pt x="24480" y="13716"/>
                                    <a:pt x="21336" y="10668"/>
                                    <a:pt x="16764" y="9144"/>
                                  </a:cubicBezTo>
                                  <a:cubicBezTo>
                                    <a:pt x="13716" y="7620"/>
                                    <a:pt x="7620" y="6096"/>
                                    <a:pt x="0" y="6096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4" name="Shape 14"/>
                          <wps:cNvSpPr/>
                          <wps:spPr>
                            <a:xfrm>
                              <a:off x="1380554" y="4571"/>
                              <a:ext cx="172498" cy="2030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2498" h="203073">
                                  <a:moveTo>
                                    <a:pt x="0" y="0"/>
                                  </a:moveTo>
                                  <a:lnTo>
                                    <a:pt x="155734" y="0"/>
                                  </a:lnTo>
                                  <a:lnTo>
                                    <a:pt x="157258" y="44291"/>
                                  </a:lnTo>
                                  <a:lnTo>
                                    <a:pt x="151162" y="44291"/>
                                  </a:lnTo>
                                  <a:cubicBezTo>
                                    <a:pt x="149638" y="33528"/>
                                    <a:pt x="146590" y="27432"/>
                                    <a:pt x="145066" y="22860"/>
                                  </a:cubicBezTo>
                                  <a:cubicBezTo>
                                    <a:pt x="142018" y="18288"/>
                                    <a:pt x="138970" y="15240"/>
                                    <a:pt x="132874" y="13716"/>
                                  </a:cubicBezTo>
                                  <a:cubicBezTo>
                                    <a:pt x="129730" y="12192"/>
                                    <a:pt x="122111" y="12192"/>
                                    <a:pt x="112967" y="12192"/>
                                  </a:cubicBezTo>
                                  <a:lnTo>
                                    <a:pt x="56483" y="12192"/>
                                  </a:lnTo>
                                  <a:lnTo>
                                    <a:pt x="56483" y="91630"/>
                                  </a:lnTo>
                                  <a:lnTo>
                                    <a:pt x="100774" y="91630"/>
                                  </a:lnTo>
                                  <a:cubicBezTo>
                                    <a:pt x="112967" y="91630"/>
                                    <a:pt x="120586" y="90107"/>
                                    <a:pt x="125159" y="87058"/>
                                  </a:cubicBezTo>
                                  <a:cubicBezTo>
                                    <a:pt x="129730" y="82487"/>
                                    <a:pt x="132874" y="73247"/>
                                    <a:pt x="132874" y="62579"/>
                                  </a:cubicBezTo>
                                  <a:lnTo>
                                    <a:pt x="138970" y="62579"/>
                                  </a:lnTo>
                                  <a:lnTo>
                                    <a:pt x="138970" y="132874"/>
                                  </a:lnTo>
                                  <a:lnTo>
                                    <a:pt x="132874" y="132874"/>
                                  </a:lnTo>
                                  <a:cubicBezTo>
                                    <a:pt x="131350" y="122110"/>
                                    <a:pt x="129730" y="116015"/>
                                    <a:pt x="129730" y="112966"/>
                                  </a:cubicBezTo>
                                  <a:cubicBezTo>
                                    <a:pt x="126683" y="109918"/>
                                    <a:pt x="123635" y="106871"/>
                                    <a:pt x="120586" y="105346"/>
                                  </a:cubicBezTo>
                                  <a:cubicBezTo>
                                    <a:pt x="116015" y="103822"/>
                                    <a:pt x="109918" y="102299"/>
                                    <a:pt x="100774" y="102299"/>
                                  </a:cubicBezTo>
                                  <a:lnTo>
                                    <a:pt x="56483" y="102299"/>
                                  </a:lnTo>
                                  <a:lnTo>
                                    <a:pt x="56483" y="169545"/>
                                  </a:lnTo>
                                  <a:cubicBezTo>
                                    <a:pt x="56483" y="178689"/>
                                    <a:pt x="58007" y="183261"/>
                                    <a:pt x="58007" y="186309"/>
                                  </a:cubicBezTo>
                                  <a:cubicBezTo>
                                    <a:pt x="59531" y="187833"/>
                                    <a:pt x="59531" y="189357"/>
                                    <a:pt x="62580" y="190881"/>
                                  </a:cubicBezTo>
                                  <a:cubicBezTo>
                                    <a:pt x="64103" y="190881"/>
                                    <a:pt x="68675" y="192405"/>
                                    <a:pt x="73247" y="192405"/>
                                  </a:cubicBezTo>
                                  <a:lnTo>
                                    <a:pt x="108395" y="192405"/>
                                  </a:lnTo>
                                  <a:cubicBezTo>
                                    <a:pt x="119063" y="192405"/>
                                    <a:pt x="128207" y="190881"/>
                                    <a:pt x="132874" y="189357"/>
                                  </a:cubicBezTo>
                                  <a:cubicBezTo>
                                    <a:pt x="137446" y="187833"/>
                                    <a:pt x="143542" y="184785"/>
                                    <a:pt x="148114" y="180213"/>
                                  </a:cubicBezTo>
                                  <a:cubicBezTo>
                                    <a:pt x="154210" y="174117"/>
                                    <a:pt x="160306" y="164878"/>
                                    <a:pt x="166402" y="152686"/>
                                  </a:cubicBezTo>
                                  <a:lnTo>
                                    <a:pt x="172498" y="152686"/>
                                  </a:lnTo>
                                  <a:lnTo>
                                    <a:pt x="155734" y="203073"/>
                                  </a:lnTo>
                                  <a:lnTo>
                                    <a:pt x="0" y="203073"/>
                                  </a:lnTo>
                                  <a:lnTo>
                                    <a:pt x="0" y="196977"/>
                                  </a:lnTo>
                                  <a:lnTo>
                                    <a:pt x="6096" y="196977"/>
                                  </a:lnTo>
                                  <a:cubicBezTo>
                                    <a:pt x="10668" y="196977"/>
                                    <a:pt x="15240" y="196977"/>
                                    <a:pt x="19812" y="193929"/>
                                  </a:cubicBezTo>
                                  <a:cubicBezTo>
                                    <a:pt x="22860" y="192405"/>
                                    <a:pt x="25908" y="189357"/>
                                    <a:pt x="25908" y="186309"/>
                                  </a:cubicBezTo>
                                  <a:cubicBezTo>
                                    <a:pt x="27432" y="183261"/>
                                    <a:pt x="28956" y="177165"/>
                                    <a:pt x="28956" y="167926"/>
                                  </a:cubicBezTo>
                                  <a:lnTo>
                                    <a:pt x="28956" y="35052"/>
                                  </a:lnTo>
                                  <a:cubicBezTo>
                                    <a:pt x="28956" y="22860"/>
                                    <a:pt x="27432" y="15240"/>
                                    <a:pt x="24384" y="12192"/>
                                  </a:cubicBezTo>
                                  <a:cubicBezTo>
                                    <a:pt x="21336" y="7620"/>
                                    <a:pt x="15240" y="6096"/>
                                    <a:pt x="6096" y="6096"/>
                                  </a:cubicBez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5" name="Shape 15"/>
                          <wps:cNvSpPr/>
                          <wps:spPr>
                            <a:xfrm>
                              <a:off x="1560767" y="4572"/>
                              <a:ext cx="219837" cy="2061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19837" h="206121">
                                  <a:moveTo>
                                    <a:pt x="0" y="0"/>
                                  </a:moveTo>
                                  <a:lnTo>
                                    <a:pt x="54959" y="0"/>
                                  </a:lnTo>
                                  <a:lnTo>
                                    <a:pt x="178594" y="152686"/>
                                  </a:lnTo>
                                  <a:lnTo>
                                    <a:pt x="178594" y="35052"/>
                                  </a:lnTo>
                                  <a:cubicBezTo>
                                    <a:pt x="178594" y="22860"/>
                                    <a:pt x="177070" y="15240"/>
                                    <a:pt x="174022" y="12192"/>
                                  </a:cubicBezTo>
                                  <a:cubicBezTo>
                                    <a:pt x="170974" y="7620"/>
                                    <a:pt x="164878" y="6096"/>
                                    <a:pt x="157258" y="6096"/>
                                  </a:cubicBezTo>
                                  <a:lnTo>
                                    <a:pt x="149638" y="6096"/>
                                  </a:lnTo>
                                  <a:lnTo>
                                    <a:pt x="149638" y="0"/>
                                  </a:lnTo>
                                  <a:lnTo>
                                    <a:pt x="219837" y="0"/>
                                  </a:lnTo>
                                  <a:lnTo>
                                    <a:pt x="219837" y="6096"/>
                                  </a:lnTo>
                                  <a:lnTo>
                                    <a:pt x="212217" y="6096"/>
                                  </a:lnTo>
                                  <a:cubicBezTo>
                                    <a:pt x="204597" y="6096"/>
                                    <a:pt x="198501" y="9144"/>
                                    <a:pt x="195453" y="13716"/>
                                  </a:cubicBezTo>
                                  <a:cubicBezTo>
                                    <a:pt x="192405" y="16764"/>
                                    <a:pt x="190881" y="24384"/>
                                    <a:pt x="190881" y="35052"/>
                                  </a:cubicBezTo>
                                  <a:lnTo>
                                    <a:pt x="190881" y="206121"/>
                                  </a:lnTo>
                                  <a:lnTo>
                                    <a:pt x="186309" y="206121"/>
                                  </a:lnTo>
                                  <a:lnTo>
                                    <a:pt x="51911" y="42767"/>
                                  </a:lnTo>
                                  <a:lnTo>
                                    <a:pt x="51911" y="167926"/>
                                  </a:lnTo>
                                  <a:cubicBezTo>
                                    <a:pt x="51911" y="180213"/>
                                    <a:pt x="53435" y="187833"/>
                                    <a:pt x="56483" y="190881"/>
                                  </a:cubicBezTo>
                                  <a:cubicBezTo>
                                    <a:pt x="61055" y="195453"/>
                                    <a:pt x="65627" y="196977"/>
                                    <a:pt x="74771" y="196977"/>
                                  </a:cubicBezTo>
                                  <a:lnTo>
                                    <a:pt x="80867" y="196977"/>
                                  </a:lnTo>
                                  <a:lnTo>
                                    <a:pt x="80867" y="203073"/>
                                  </a:lnTo>
                                  <a:lnTo>
                                    <a:pt x="10668" y="203073"/>
                                  </a:lnTo>
                                  <a:lnTo>
                                    <a:pt x="10668" y="196977"/>
                                  </a:lnTo>
                                  <a:lnTo>
                                    <a:pt x="18288" y="196977"/>
                                  </a:lnTo>
                                  <a:cubicBezTo>
                                    <a:pt x="25908" y="196977"/>
                                    <a:pt x="32004" y="195453"/>
                                    <a:pt x="36576" y="189357"/>
                                  </a:cubicBezTo>
                                  <a:cubicBezTo>
                                    <a:pt x="38100" y="186309"/>
                                    <a:pt x="39624" y="178689"/>
                                    <a:pt x="39624" y="167926"/>
                                  </a:cubicBezTo>
                                  <a:lnTo>
                                    <a:pt x="39624" y="27432"/>
                                  </a:lnTo>
                                  <a:cubicBezTo>
                                    <a:pt x="33528" y="19812"/>
                                    <a:pt x="28956" y="15240"/>
                                    <a:pt x="25908" y="13716"/>
                                  </a:cubicBezTo>
                                  <a:cubicBezTo>
                                    <a:pt x="22860" y="10668"/>
                                    <a:pt x="18288" y="9144"/>
                                    <a:pt x="12192" y="7620"/>
                                  </a:cubicBezTo>
                                  <a:cubicBezTo>
                                    <a:pt x="9144" y="6096"/>
                                    <a:pt x="6096" y="6096"/>
                                    <a:pt x="0" y="6096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6" name="Shape 16"/>
                          <wps:cNvSpPr/>
                          <wps:spPr>
                            <a:xfrm>
                              <a:off x="1794415" y="4572"/>
                              <a:ext cx="169450" cy="2030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9450" h="203073">
                                  <a:moveTo>
                                    <a:pt x="3048" y="0"/>
                                  </a:moveTo>
                                  <a:lnTo>
                                    <a:pt x="167926" y="0"/>
                                  </a:lnTo>
                                  <a:lnTo>
                                    <a:pt x="169450" y="47339"/>
                                  </a:lnTo>
                                  <a:lnTo>
                                    <a:pt x="164878" y="47339"/>
                                  </a:lnTo>
                                  <a:cubicBezTo>
                                    <a:pt x="163354" y="39719"/>
                                    <a:pt x="161830" y="33528"/>
                                    <a:pt x="160306" y="30480"/>
                                  </a:cubicBezTo>
                                  <a:cubicBezTo>
                                    <a:pt x="157258" y="24384"/>
                                    <a:pt x="152686" y="19812"/>
                                    <a:pt x="148114" y="16764"/>
                                  </a:cubicBezTo>
                                  <a:cubicBezTo>
                                    <a:pt x="142018" y="15240"/>
                                    <a:pt x="135827" y="13716"/>
                                    <a:pt x="126683" y="13716"/>
                                  </a:cubicBezTo>
                                  <a:lnTo>
                                    <a:pt x="99251" y="13716"/>
                                  </a:lnTo>
                                  <a:lnTo>
                                    <a:pt x="99251" y="167926"/>
                                  </a:lnTo>
                                  <a:cubicBezTo>
                                    <a:pt x="99251" y="180213"/>
                                    <a:pt x="99251" y="187833"/>
                                    <a:pt x="102298" y="190881"/>
                                  </a:cubicBezTo>
                                  <a:cubicBezTo>
                                    <a:pt x="106871" y="195453"/>
                                    <a:pt x="112966" y="196977"/>
                                    <a:pt x="120586" y="196977"/>
                                  </a:cubicBezTo>
                                  <a:lnTo>
                                    <a:pt x="126683" y="196977"/>
                                  </a:lnTo>
                                  <a:lnTo>
                                    <a:pt x="126683" y="203073"/>
                                  </a:lnTo>
                                  <a:lnTo>
                                    <a:pt x="41148" y="203073"/>
                                  </a:lnTo>
                                  <a:lnTo>
                                    <a:pt x="41148" y="196977"/>
                                  </a:lnTo>
                                  <a:lnTo>
                                    <a:pt x="48863" y="196977"/>
                                  </a:lnTo>
                                  <a:cubicBezTo>
                                    <a:pt x="56483" y="196977"/>
                                    <a:pt x="62579" y="195453"/>
                                    <a:pt x="67151" y="189357"/>
                                  </a:cubicBezTo>
                                  <a:cubicBezTo>
                                    <a:pt x="68675" y="186309"/>
                                    <a:pt x="70199" y="178689"/>
                                    <a:pt x="70199" y="167926"/>
                                  </a:cubicBezTo>
                                  <a:lnTo>
                                    <a:pt x="70199" y="13716"/>
                                  </a:lnTo>
                                  <a:lnTo>
                                    <a:pt x="45720" y="13716"/>
                                  </a:lnTo>
                                  <a:cubicBezTo>
                                    <a:pt x="36576" y="13716"/>
                                    <a:pt x="28956" y="13716"/>
                                    <a:pt x="25908" y="15240"/>
                                  </a:cubicBezTo>
                                  <a:cubicBezTo>
                                    <a:pt x="19812" y="16764"/>
                                    <a:pt x="15240" y="21336"/>
                                    <a:pt x="12192" y="25908"/>
                                  </a:cubicBezTo>
                                  <a:cubicBezTo>
                                    <a:pt x="9144" y="32004"/>
                                    <a:pt x="6096" y="38195"/>
                                    <a:pt x="6096" y="47339"/>
                                  </a:cubicBezTo>
                                  <a:lnTo>
                                    <a:pt x="0" y="47339"/>
                                  </a:lnTo>
                                  <a:lnTo>
                                    <a:pt x="30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36" name="Shape 96036"/>
                          <wps:cNvSpPr/>
                          <wps:spPr>
                            <a:xfrm>
                              <a:off x="1989106" y="126396"/>
                              <a:ext cx="77724" cy="228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7724" h="22860">
                                  <a:moveTo>
                                    <a:pt x="0" y="0"/>
                                  </a:moveTo>
                                  <a:lnTo>
                                    <a:pt x="77724" y="0"/>
                                  </a:lnTo>
                                  <a:lnTo>
                                    <a:pt x="77724" y="22860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8" name="Shape 18"/>
                          <wps:cNvSpPr/>
                          <wps:spPr>
                            <a:xfrm>
                              <a:off x="2093690" y="1524"/>
                              <a:ext cx="114490" cy="2091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4490" h="209169">
                                  <a:moveTo>
                                    <a:pt x="58007" y="0"/>
                                  </a:moveTo>
                                  <a:cubicBezTo>
                                    <a:pt x="74771" y="0"/>
                                    <a:pt x="87058" y="4572"/>
                                    <a:pt x="94678" y="15240"/>
                                  </a:cubicBezTo>
                                  <a:cubicBezTo>
                                    <a:pt x="102298" y="22860"/>
                                    <a:pt x="105346" y="32004"/>
                                    <a:pt x="105346" y="41243"/>
                                  </a:cubicBezTo>
                                  <a:cubicBezTo>
                                    <a:pt x="105346" y="54959"/>
                                    <a:pt x="96202" y="70199"/>
                                    <a:pt x="77914" y="85535"/>
                                  </a:cubicBezTo>
                                  <a:cubicBezTo>
                                    <a:pt x="90107" y="91631"/>
                                    <a:pt x="99251" y="97727"/>
                                    <a:pt x="105346" y="106871"/>
                                  </a:cubicBezTo>
                                  <a:cubicBezTo>
                                    <a:pt x="111442" y="116015"/>
                                    <a:pt x="114490" y="126682"/>
                                    <a:pt x="114490" y="138970"/>
                                  </a:cubicBezTo>
                                  <a:cubicBezTo>
                                    <a:pt x="114490" y="155734"/>
                                    <a:pt x="109918" y="170974"/>
                                    <a:pt x="99251" y="184785"/>
                                  </a:cubicBezTo>
                                  <a:cubicBezTo>
                                    <a:pt x="84010" y="201549"/>
                                    <a:pt x="62579" y="209169"/>
                                    <a:pt x="35147" y="209169"/>
                                  </a:cubicBezTo>
                                  <a:cubicBezTo>
                                    <a:pt x="21336" y="209169"/>
                                    <a:pt x="12192" y="207645"/>
                                    <a:pt x="7620" y="204597"/>
                                  </a:cubicBezTo>
                                  <a:cubicBezTo>
                                    <a:pt x="3048" y="201549"/>
                                    <a:pt x="0" y="196977"/>
                                    <a:pt x="0" y="193929"/>
                                  </a:cubicBezTo>
                                  <a:cubicBezTo>
                                    <a:pt x="0" y="190881"/>
                                    <a:pt x="1524" y="187833"/>
                                    <a:pt x="3048" y="186309"/>
                                  </a:cubicBezTo>
                                  <a:cubicBezTo>
                                    <a:pt x="6096" y="183261"/>
                                    <a:pt x="9144" y="183261"/>
                                    <a:pt x="12192" y="183261"/>
                                  </a:cubicBezTo>
                                  <a:cubicBezTo>
                                    <a:pt x="15240" y="183261"/>
                                    <a:pt x="16764" y="183261"/>
                                    <a:pt x="19812" y="183261"/>
                                  </a:cubicBezTo>
                                  <a:cubicBezTo>
                                    <a:pt x="21336" y="184785"/>
                                    <a:pt x="25908" y="186309"/>
                                    <a:pt x="30575" y="189357"/>
                                  </a:cubicBezTo>
                                  <a:cubicBezTo>
                                    <a:pt x="36671" y="192405"/>
                                    <a:pt x="41243" y="193929"/>
                                    <a:pt x="44291" y="195453"/>
                                  </a:cubicBezTo>
                                  <a:cubicBezTo>
                                    <a:pt x="47339" y="195453"/>
                                    <a:pt x="51911" y="196977"/>
                                    <a:pt x="54959" y="196977"/>
                                  </a:cubicBezTo>
                                  <a:cubicBezTo>
                                    <a:pt x="65627" y="196977"/>
                                    <a:pt x="74771" y="192405"/>
                                    <a:pt x="82486" y="184785"/>
                                  </a:cubicBezTo>
                                  <a:cubicBezTo>
                                    <a:pt x="90107" y="177165"/>
                                    <a:pt x="93154" y="167926"/>
                                    <a:pt x="93154" y="157258"/>
                                  </a:cubicBezTo>
                                  <a:cubicBezTo>
                                    <a:pt x="93154" y="149638"/>
                                    <a:pt x="91630" y="142018"/>
                                    <a:pt x="88582" y="134398"/>
                                  </a:cubicBezTo>
                                  <a:cubicBezTo>
                                    <a:pt x="85534" y="128207"/>
                                    <a:pt x="82486" y="123635"/>
                                    <a:pt x="79439" y="120587"/>
                                  </a:cubicBezTo>
                                  <a:cubicBezTo>
                                    <a:pt x="74771" y="117538"/>
                                    <a:pt x="68675" y="112966"/>
                                    <a:pt x="61055" y="109918"/>
                                  </a:cubicBezTo>
                                  <a:cubicBezTo>
                                    <a:pt x="54959" y="106871"/>
                                    <a:pt x="47339" y="105346"/>
                                    <a:pt x="39719" y="105346"/>
                                  </a:cubicBezTo>
                                  <a:lnTo>
                                    <a:pt x="33623" y="105346"/>
                                  </a:lnTo>
                                  <a:lnTo>
                                    <a:pt x="33623" y="100774"/>
                                  </a:lnTo>
                                  <a:cubicBezTo>
                                    <a:pt x="42767" y="100774"/>
                                    <a:pt x="50387" y="97727"/>
                                    <a:pt x="58007" y="93154"/>
                                  </a:cubicBezTo>
                                  <a:cubicBezTo>
                                    <a:pt x="65627" y="88582"/>
                                    <a:pt x="71723" y="82391"/>
                                    <a:pt x="74771" y="76295"/>
                                  </a:cubicBezTo>
                                  <a:cubicBezTo>
                                    <a:pt x="79439" y="68675"/>
                                    <a:pt x="80963" y="62579"/>
                                    <a:pt x="80963" y="53435"/>
                                  </a:cubicBezTo>
                                  <a:cubicBezTo>
                                    <a:pt x="80963" y="44291"/>
                                    <a:pt x="77914" y="35052"/>
                                    <a:pt x="70199" y="28956"/>
                                  </a:cubicBezTo>
                                  <a:cubicBezTo>
                                    <a:pt x="64103" y="22860"/>
                                    <a:pt x="56483" y="19812"/>
                                    <a:pt x="47339" y="19812"/>
                                  </a:cubicBezTo>
                                  <a:cubicBezTo>
                                    <a:pt x="32099" y="19812"/>
                                    <a:pt x="18288" y="27432"/>
                                    <a:pt x="7620" y="44291"/>
                                  </a:cubicBezTo>
                                  <a:lnTo>
                                    <a:pt x="3048" y="42767"/>
                                  </a:lnTo>
                                  <a:cubicBezTo>
                                    <a:pt x="9144" y="28956"/>
                                    <a:pt x="16764" y="18288"/>
                                    <a:pt x="24384" y="10668"/>
                                  </a:cubicBezTo>
                                  <a:cubicBezTo>
                                    <a:pt x="33623" y="3048"/>
                                    <a:pt x="44291" y="0"/>
                                    <a:pt x="5800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53D63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4430" style="width:173.872pt;height:16.71pt;mso-position-horizontal-relative:char;mso-position-vertical-relative:line" coordsize="22081,2122">
                  <v:shape id="Shape 6" style="position:absolute;width:992;height:1934;left:0;top:142;" coordsize="99298,193410" path="m99298,0l99298,33214l99251,33105l64199,113972l99298,113972l99298,126259l59627,126259l45815,156739c42767,165978,41243,170550,41243,175122c41243,178170,42767,181218,45815,182742c48863,185790,55055,187314,64199,187314l64199,193410l0,193410l0,187314c9239,185790,15335,184266,16859,181218c22955,176646,27527,167502,33623,152167l99298,0x">
                    <v:stroke weight="0pt" endcap="flat" joinstyle="miter" miterlimit="10" on="false" color="#000000" opacity="0"/>
                    <v:fill on="true" color="#153d63"/>
                  </v:shape>
                  <v:shape id="Shape 7" style="position:absolute;width:1160;height:2076;left:992;top:0;" coordsize="116062,207645" path="m6144,0l10716,0l80915,169450c87011,181737,93107,190881,97774,195453c102346,198501,108442,201549,116062,201549l116062,207645l36624,207645l36624,201549c44244,201549,50435,200025,53483,198501c56531,195453,56531,192405,56531,189357c56531,184785,55007,178689,51959,169450l39672,140494l0,140494l0,128207l35100,128207l0,47449l0,14235l6144,0x">
                    <v:stroke weight="0pt" endcap="flat" joinstyle="miter" miterlimit="10" on="false" color="#000000" opacity="0"/>
                    <v:fill on="true" color="#153d63"/>
                  </v:shape>
                  <v:shape id="Shape 8" style="position:absolute;width:1343;height:2122;left:2382;top:0;" coordsize="134398,212217" path="m59627,0c70295,0,80963,3048,93155,9144c99346,10668,102394,12192,105442,12192c108490,12192,110014,10668,111538,9144c113062,7620,114586,4572,116110,0l120682,0l120682,70199l116110,70199c113062,56483,110014,45815,105442,38100c100870,30480,94679,24384,85535,19812c77915,15240,68771,12192,59627,12192c48863,12192,41243,15240,33623,21336c27527,27432,24479,35052,24479,42767c24479,48863,26003,54959,30575,61055c36671,67151,50483,77819,74867,90107c93155,100774,105442,108395,113062,112966c119158,119063,125254,125159,128302,132874c132874,140494,134398,148114,134398,155734c134398,170974,128302,184785,116110,195453c105442,206121,90107,212217,70295,212217c65723,212217,59627,212217,53530,210693c50483,210693,44291,209169,35147,204597c26003,201549,19907,200025,16859,200025c13811,200025,12287,201549,10763,203073c9239,204597,7715,207645,7715,212217l1524,212217l1524,142018l7715,142018c10763,157258,13811,167926,18383,175641c22955,183261,29051,189357,38195,193929c47339,198501,56579,200025,67246,200025c79439,200025,90107,196977,97822,190881c103918,184785,108490,175641,108490,167926c108490,161830,106966,157258,103918,152686c100870,146590,96202,142018,91630,137446c87058,135922,76390,128207,59627,119063c41243,109918,29051,102299,22955,96202c15335,90107,9239,83915,6191,76295c1524,70199,0,62579,0,53435c0,39624,6191,27432,16859,16764c27527,6096,41243,0,59627,0x">
                    <v:stroke weight="0pt" endcap="flat" joinstyle="miter" miterlimit="10" on="false" color="#000000" opacity="0"/>
                    <v:fill on="true" color="#153d63"/>
                  </v:shape>
                  <v:shape id="Shape 9" style="position:absolute;width:1343;height:2122;left:4092;top:0;" coordsize="134398,212217" path="m59531,0c70295,0,80963,3048,93155,9144c99251,10668,102299,12192,105346,12192c106871,12192,109918,10668,111443,9144c112967,7620,114586,4572,116110,0l120682,0l120682,70199l116110,70199c112967,56483,109918,45815,105346,38100c100774,30480,94679,24384,85535,19812c77915,15240,68771,12192,59531,12192c48863,12192,41243,15240,33623,21336c27527,27432,22955,35052,22955,42767c22955,48863,26003,54959,30575,61055c36671,67151,50387,77819,73343,90107c93155,100774,105346,108395,112967,112966c119158,119063,125254,125159,128302,132874c132874,140494,134398,148114,134398,155734c134398,170974,128302,184785,116110,195453c105346,206121,90107,212217,70295,212217c64103,212217,59531,212217,53435,210693c50387,210693,44291,209169,35147,204597c24479,201549,18288,200025,16764,200025c13716,200025,12192,201549,10668,203073c9144,204597,7620,207645,7620,212217l1524,212217l1524,142018l7620,142018c9144,157258,13716,167926,18288,175641c21431,183261,29051,189357,38195,193929c47339,198501,56483,200025,67246,200025c79439,200025,90107,196977,96202,190881c103823,184785,108395,175641,108395,167926c108395,161830,106871,157258,103823,152686c100774,146590,96202,142018,91630,137446c87058,135922,76390,128207,59531,119063c41243,109918,29051,102299,22955,96202c15240,90107,9144,83915,6096,76295c1524,70199,0,62579,0,53435c0,39624,6096,27432,16764,16764c27527,6096,41243,0,59531,0x">
                    <v:stroke weight="0pt" endcap="flat" joinstyle="miter" miterlimit="10" on="false" color="#000000" opacity="0"/>
                    <v:fill on="true" color="#153d63"/>
                  </v:shape>
                  <v:shape id="Shape 10" style="position:absolute;width:870;height:2030;left:5695;top:45;" coordsize="87058,203073" path="m0,0l87058,0l87058,6096l79438,6096c71818,6096,65723,9144,61151,13716c58102,16764,58102,24384,58102,36576l58102,166402c58102,177165,58102,184785,59626,187833c61151,189357,62674,192405,65723,193929c70294,196977,74866,196977,79438,196977l87058,196977l87058,203073l0,203073l0,196977l7715,196977c15335,196977,21431,195453,26003,190881c27527,186309,29051,178689,29051,166402l29051,36576c29051,25908,27527,19812,27527,16764c26003,13716,24479,10668,21431,9144c16859,7620,12287,6096,7715,6096l0,6096l0,0x">
                    <v:stroke weight="0pt" endcap="flat" joinstyle="miter" miterlimit="10" on="false" color="#000000" opacity="0"/>
                    <v:fill on="true" color="#153d63"/>
                  </v:shape>
                  <v:shape id="Shape 11" style="position:absolute;width:2061;height:2122;left:6765;top:0;" coordsize="206121,212217" path="m108395,0c114490,0,122110,1524,128207,1524c134398,3048,142018,6096,154210,10668c158782,12192,163354,13716,164878,13716c166402,13716,167926,12192,169450,10668c170974,9144,170974,6096,172498,0l177165,0l183261,64103l177165,64103c172498,48863,164878,36576,157258,28956c145066,16764,129826,10668,109918,10668c85535,10668,65627,21336,51911,41148c41243,58007,35147,79343,35147,102299c35147,122110,38195,140494,45815,155734c53435,172498,64103,183261,74771,190881c87058,198501,99251,201549,112967,201549c120586,201549,126682,201549,134398,198501c142018,196977,148114,193929,154210,190881l154210,132874c154210,122110,154210,116015,152686,112966c151162,109918,148114,106871,145066,105346c142018,103823,135922,102299,128207,102299l128207,97727l206121,97727l206121,102299l203073,102299c195453,102299,189357,105346,186309,109918c184785,114490,183261,122110,183261,132874l183261,193929c172498,200025,160306,204597,149638,207645c138970,210693,126682,212217,112967,212217c73247,212217,44291,200025,22860,174117c7620,155734,0,134398,0,109918c0,91630,4572,74771,13716,58007c22860,38100,38195,24384,54959,13716c70199,4572,87058,0,108395,0x">
                    <v:stroke weight="0pt" endcap="flat" joinstyle="miter" miterlimit="10" on="false" color="#000000" opacity="0"/>
                    <v:fill on="true" color="#153d63"/>
                  </v:shape>
                  <v:shape id="Shape 12" style="position:absolute;width:2214;height:2061;left:8826;top:45;" coordsize="221456,206121" path="m0,0l54959,0l178689,152686l178689,35052c178689,22860,177165,15240,175641,12192c171069,7620,164973,6096,157258,6096l151162,6096l151162,0l221456,0l221456,6096l213836,6096c204597,6096,198501,9144,195453,13716c193929,16764,192405,24384,192405,35052l192405,206121l186309,206121l53435,42767l53435,167926c53435,180213,54959,187833,58007,190881c61055,195453,67247,196977,74866,196977l82486,196977l82486,203073l12192,203073l12192,196977l18383,196977c27527,196977,33623,195453,36671,189357c39719,186309,39719,178689,39719,167926l39719,27432c35147,19812,30575,15240,27527,13716c24479,10668,19907,9144,13716,7620c10668,6096,6096,6096,0,6096l0,0x">
                    <v:stroke weight="0pt" endcap="flat" joinstyle="miter" miterlimit="10" on="false" color="#000000" opacity="0"/>
                    <v:fill on="true" color="#153d63"/>
                  </v:shape>
                  <v:shape id="Shape 13" style="position:absolute;width:2596;height:2030;left:11117;top:45;" coordsize="259652,203073" path="m0,0l56483,0l129826,158782l203073,0l259652,0l259652,6096l251936,6096c244316,6096,238220,9144,233649,13716c232124,16764,230600,24384,230600,35052l230600,167926c230600,180213,232124,187833,235172,190881c238220,195453,244316,196977,251936,196977l259652,196977l259652,203073l174117,203073l174117,196977l180213,196977c189357,196977,195453,195453,198501,189357c201549,186309,203073,178689,203073,167926l203073,32004l123730,203073l119158,203073l41243,32004l41243,167926c41243,180213,42767,187833,45815,190881c48863,195453,54959,196977,62580,196977l70199,196977l70199,203073l0,203073l0,196977l6096,196977c15240,196977,21336,195453,24480,189357c27527,186309,27527,178689,27527,167926l27527,35052c27527,25908,27527,19812,24480,16764c24480,13716,21336,10668,16764,9144c13716,7620,7620,6096,0,6096l0,0x">
                    <v:stroke weight="0pt" endcap="flat" joinstyle="miter" miterlimit="10" on="false" color="#000000" opacity="0"/>
                    <v:fill on="true" color="#153d63"/>
                  </v:shape>
                  <v:shape id="Shape 14" style="position:absolute;width:1724;height:2030;left:13805;top:45;" coordsize="172498,203073" path="m0,0l155734,0l157258,44291l151162,44291c149638,33528,146590,27432,145066,22860c142018,18288,138970,15240,132874,13716c129730,12192,122111,12192,112967,12192l56483,12192l56483,91630l100774,91630c112967,91630,120586,90107,125159,87058c129730,82487,132874,73247,132874,62579l138970,62579l138970,132874l132874,132874c131350,122110,129730,116015,129730,112966c126683,109918,123635,106871,120586,105346c116015,103822,109918,102299,100774,102299l56483,102299l56483,169545c56483,178689,58007,183261,58007,186309c59531,187833,59531,189357,62580,190881c64103,190881,68675,192405,73247,192405l108395,192405c119063,192405,128207,190881,132874,189357c137446,187833,143542,184785,148114,180213c154210,174117,160306,164878,166402,152686l172498,152686l155734,203073l0,203073l0,196977l6096,196977c10668,196977,15240,196977,19812,193929c22860,192405,25908,189357,25908,186309c27432,183261,28956,177165,28956,167926l28956,35052c28956,22860,27432,15240,24384,12192c21336,7620,15240,6096,6096,6096l0,6096l0,0x">
                    <v:stroke weight="0pt" endcap="flat" joinstyle="miter" miterlimit="10" on="false" color="#000000" opacity="0"/>
                    <v:fill on="true" color="#153d63"/>
                  </v:shape>
                  <v:shape id="Shape 15" style="position:absolute;width:2198;height:2061;left:15607;top:45;" coordsize="219837,206121" path="m0,0l54959,0l178594,152686l178594,35052c178594,22860,177070,15240,174022,12192c170974,7620,164878,6096,157258,6096l149638,6096l149638,0l219837,0l219837,6096l212217,6096c204597,6096,198501,9144,195453,13716c192405,16764,190881,24384,190881,35052l190881,206121l186309,206121l51911,42767l51911,167926c51911,180213,53435,187833,56483,190881c61055,195453,65627,196977,74771,196977l80867,196977l80867,203073l10668,203073l10668,196977l18288,196977c25908,196977,32004,195453,36576,189357c38100,186309,39624,178689,39624,167926l39624,27432c33528,19812,28956,15240,25908,13716c22860,10668,18288,9144,12192,7620c9144,6096,6096,6096,0,6096l0,0x">
                    <v:stroke weight="0pt" endcap="flat" joinstyle="miter" miterlimit="10" on="false" color="#000000" opacity="0"/>
                    <v:fill on="true" color="#153d63"/>
                  </v:shape>
                  <v:shape id="Shape 16" style="position:absolute;width:1694;height:2030;left:17944;top:45;" coordsize="169450,203073" path="m3048,0l167926,0l169450,47339l164878,47339c163354,39719,161830,33528,160306,30480c157258,24384,152686,19812,148114,16764c142018,15240,135827,13716,126683,13716l99251,13716l99251,167926c99251,180213,99251,187833,102298,190881c106871,195453,112966,196977,120586,196977l126683,196977l126683,203073l41148,203073l41148,196977l48863,196977c56483,196977,62579,195453,67151,189357c68675,186309,70199,178689,70199,167926l70199,13716l45720,13716c36576,13716,28956,13716,25908,15240c19812,16764,15240,21336,12192,25908c9144,32004,6096,38195,6096,47339l0,47339l3048,0x">
                    <v:stroke weight="0pt" endcap="flat" joinstyle="miter" miterlimit="10" on="false" color="#000000" opacity="0"/>
                    <v:fill on="true" color="#153d63"/>
                  </v:shape>
                  <v:shape id="Shape 96037" style="position:absolute;width:777;height:228;left:19891;top:1263;" coordsize="77724,22860" path="m0,0l77724,0l77724,22860l0,22860l0,0">
                    <v:stroke weight="0pt" endcap="flat" joinstyle="miter" miterlimit="10" on="false" color="#000000" opacity="0"/>
                    <v:fill on="true" color="#153d63"/>
                  </v:shape>
                  <v:shape id="Shape 18" style="position:absolute;width:1144;height:2091;left:20936;top:15;" coordsize="114490,209169" path="m58007,0c74771,0,87058,4572,94678,15240c102298,22860,105346,32004,105346,41243c105346,54959,96202,70199,77914,85535c90107,91631,99251,97727,105346,106871c111442,116015,114490,126682,114490,138970c114490,155734,109918,170974,99251,184785c84010,201549,62579,209169,35147,209169c21336,209169,12192,207645,7620,204597c3048,201549,0,196977,0,193929c0,190881,1524,187833,3048,186309c6096,183261,9144,183261,12192,183261c15240,183261,16764,183261,19812,183261c21336,184785,25908,186309,30575,189357c36671,192405,41243,193929,44291,195453c47339,195453,51911,196977,54959,196977c65627,196977,74771,192405,82486,184785c90107,177165,93154,167926,93154,157258c93154,149638,91630,142018,88582,134398c85534,128207,82486,123635,79439,120587c74771,117538,68675,112966,61055,109918c54959,106871,47339,105346,39719,105346l33623,105346l33623,100774c42767,100774,50387,97727,58007,93154c65627,88582,71723,82391,74771,76295c79439,68675,80963,62579,80963,53435c80963,44291,77914,35052,70199,28956c64103,22860,56483,19812,47339,19812c32099,19812,18288,27432,7620,44291l3048,42767c9144,28956,16764,18288,24384,10668c33623,3048,44291,0,58007,0x">
                    <v:stroke weight="0pt" endcap="flat" joinstyle="miter" miterlimit="10" on="false" color="#000000" opacity="0"/>
                    <v:fill on="true" color="#153d63"/>
                  </v:shape>
                </v:group>
              </w:pict>
            </mc:Fallback>
          </mc:AlternateContent>
        </w:r>
      </w:ins>
    </w:p>
    <w:p w14:paraId="2A80839F" w14:textId="77777777" w:rsidR="00030F3E" w:rsidRDefault="00B51CFB">
      <w:pPr>
        <w:spacing w:after="0"/>
        <w:ind w:left="-3"/>
        <w:rPr>
          <w:ins w:id="3" w:author="Other Author" w:date="2024-07-17T21:10:00Z" w16du:dateUtc="2024-07-17T15:40:00Z"/>
        </w:rPr>
      </w:pPr>
      <w:ins w:id="4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443C4963" wp14:editId="57D82B96">
                  <wp:extent cx="4561428" cy="1916812"/>
                  <wp:effectExtent l="0" t="0" r="0" b="0"/>
                  <wp:docPr id="94431" name="Group 94431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561428" cy="1916812"/>
                            <a:chOff x="0" y="0"/>
                            <a:chExt cx="4561428" cy="1916812"/>
                          </a:xfrm>
                        </wpg:grpSpPr>
                        <wps:wsp>
                          <wps:cNvPr id="19" name="Shape 19"/>
                          <wps:cNvSpPr/>
                          <wps:spPr>
                            <a:xfrm>
                              <a:off x="0" y="3144"/>
                              <a:ext cx="184785" cy="1740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4785" h="174022">
                                  <a:moveTo>
                                    <a:pt x="0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149733" y="128207"/>
                                  </a:lnTo>
                                  <a:lnTo>
                                    <a:pt x="149733" y="30480"/>
                                  </a:lnTo>
                                  <a:cubicBezTo>
                                    <a:pt x="149733" y="19812"/>
                                    <a:pt x="149733" y="12192"/>
                                    <a:pt x="146685" y="10668"/>
                                  </a:cubicBezTo>
                                  <a:cubicBezTo>
                                    <a:pt x="143542" y="6096"/>
                                    <a:pt x="138970" y="4572"/>
                                    <a:pt x="131350" y="4572"/>
                                  </a:cubicBezTo>
                                  <a:lnTo>
                                    <a:pt x="126778" y="4572"/>
                                  </a:lnTo>
                                  <a:lnTo>
                                    <a:pt x="126778" y="0"/>
                                  </a:lnTo>
                                  <a:lnTo>
                                    <a:pt x="184785" y="0"/>
                                  </a:lnTo>
                                  <a:lnTo>
                                    <a:pt x="184785" y="4572"/>
                                  </a:lnTo>
                                  <a:lnTo>
                                    <a:pt x="178689" y="4572"/>
                                  </a:lnTo>
                                  <a:cubicBezTo>
                                    <a:pt x="172593" y="4572"/>
                                    <a:pt x="166497" y="7620"/>
                                    <a:pt x="163449" y="12192"/>
                                  </a:cubicBezTo>
                                  <a:cubicBezTo>
                                    <a:pt x="161925" y="13716"/>
                                    <a:pt x="161925" y="19812"/>
                                    <a:pt x="161925" y="30480"/>
                                  </a:cubicBezTo>
                                  <a:lnTo>
                                    <a:pt x="161925" y="174022"/>
                                  </a:lnTo>
                                  <a:lnTo>
                                    <a:pt x="157353" y="174022"/>
                                  </a:lnTo>
                                  <a:lnTo>
                                    <a:pt x="44291" y="36576"/>
                                  </a:lnTo>
                                  <a:lnTo>
                                    <a:pt x="44291" y="142018"/>
                                  </a:lnTo>
                                  <a:cubicBezTo>
                                    <a:pt x="44291" y="152686"/>
                                    <a:pt x="45815" y="158782"/>
                                    <a:pt x="47339" y="161830"/>
                                  </a:cubicBezTo>
                                  <a:cubicBezTo>
                                    <a:pt x="50482" y="164878"/>
                                    <a:pt x="55054" y="166402"/>
                                    <a:pt x="62674" y="166402"/>
                                  </a:cubicBezTo>
                                  <a:lnTo>
                                    <a:pt x="68771" y="166402"/>
                                  </a:lnTo>
                                  <a:lnTo>
                                    <a:pt x="68771" y="170974"/>
                                  </a:lnTo>
                                  <a:lnTo>
                                    <a:pt x="9239" y="170974"/>
                                  </a:lnTo>
                                  <a:lnTo>
                                    <a:pt x="9239" y="166402"/>
                                  </a:lnTo>
                                  <a:lnTo>
                                    <a:pt x="15335" y="166402"/>
                                  </a:lnTo>
                                  <a:cubicBezTo>
                                    <a:pt x="21431" y="166402"/>
                                    <a:pt x="27527" y="164878"/>
                                    <a:pt x="30575" y="160306"/>
                                  </a:cubicBezTo>
                                  <a:cubicBezTo>
                                    <a:pt x="32099" y="157258"/>
                                    <a:pt x="33623" y="151162"/>
                                    <a:pt x="33623" y="142018"/>
                                  </a:cubicBezTo>
                                  <a:lnTo>
                                    <a:pt x="33623" y="22860"/>
                                  </a:lnTo>
                                  <a:cubicBezTo>
                                    <a:pt x="27527" y="16764"/>
                                    <a:pt x="24479" y="13716"/>
                                    <a:pt x="21431" y="10668"/>
                                  </a:cubicBezTo>
                                  <a:cubicBezTo>
                                    <a:pt x="19907" y="9144"/>
                                    <a:pt x="15335" y="7620"/>
                                    <a:pt x="10763" y="6096"/>
                                  </a:cubicBezTo>
                                  <a:cubicBezTo>
                                    <a:pt x="7715" y="6096"/>
                                    <a:pt x="4667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0" name="Shape 20"/>
                          <wps:cNvSpPr/>
                          <wps:spPr>
                            <a:xfrm>
                              <a:off x="195548" y="12484"/>
                              <a:ext cx="83201" cy="1616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01" h="161633">
                                  <a:moveTo>
                                    <a:pt x="83201" y="0"/>
                                  </a:moveTo>
                                  <a:lnTo>
                                    <a:pt x="83201" y="27359"/>
                                  </a:lnTo>
                                  <a:lnTo>
                                    <a:pt x="53435" y="96006"/>
                                  </a:lnTo>
                                  <a:lnTo>
                                    <a:pt x="83201" y="96006"/>
                                  </a:lnTo>
                                  <a:lnTo>
                                    <a:pt x="83201" y="105150"/>
                                  </a:lnTo>
                                  <a:lnTo>
                                    <a:pt x="50387" y="105150"/>
                                  </a:lnTo>
                                  <a:lnTo>
                                    <a:pt x="38100" y="131153"/>
                                  </a:lnTo>
                                  <a:cubicBezTo>
                                    <a:pt x="35052" y="138773"/>
                                    <a:pt x="33528" y="143345"/>
                                    <a:pt x="33528" y="146393"/>
                                  </a:cubicBezTo>
                                  <a:cubicBezTo>
                                    <a:pt x="33528" y="149441"/>
                                    <a:pt x="35052" y="150965"/>
                                    <a:pt x="38100" y="154013"/>
                                  </a:cubicBezTo>
                                  <a:cubicBezTo>
                                    <a:pt x="39624" y="155537"/>
                                    <a:pt x="45815" y="157061"/>
                                    <a:pt x="53435" y="157061"/>
                                  </a:cubicBezTo>
                                  <a:lnTo>
                                    <a:pt x="53435" y="161633"/>
                                  </a:lnTo>
                                  <a:lnTo>
                                    <a:pt x="0" y="161633"/>
                                  </a:lnTo>
                                  <a:lnTo>
                                    <a:pt x="0" y="157061"/>
                                  </a:lnTo>
                                  <a:cubicBezTo>
                                    <a:pt x="7620" y="155537"/>
                                    <a:pt x="12192" y="154013"/>
                                    <a:pt x="13716" y="152489"/>
                                  </a:cubicBezTo>
                                  <a:cubicBezTo>
                                    <a:pt x="18288" y="147917"/>
                                    <a:pt x="22860" y="140297"/>
                                    <a:pt x="28956" y="128105"/>
                                  </a:cubicBezTo>
                                  <a:lnTo>
                                    <a:pt x="8320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" name="Shape 21"/>
                          <wps:cNvSpPr/>
                          <wps:spPr>
                            <a:xfrm>
                              <a:off x="278749" y="0"/>
                              <a:ext cx="98441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8441" h="174117">
                                  <a:moveTo>
                                    <a:pt x="5286" y="0"/>
                                  </a:moveTo>
                                  <a:lnTo>
                                    <a:pt x="9954" y="0"/>
                                  </a:lnTo>
                                  <a:lnTo>
                                    <a:pt x="69485" y="142113"/>
                                  </a:lnTo>
                                  <a:cubicBezTo>
                                    <a:pt x="74057" y="152781"/>
                                    <a:pt x="78629" y="160401"/>
                                    <a:pt x="81677" y="163449"/>
                                  </a:cubicBezTo>
                                  <a:cubicBezTo>
                                    <a:pt x="86249" y="168021"/>
                                    <a:pt x="90821" y="169545"/>
                                    <a:pt x="98441" y="169545"/>
                                  </a:cubicBezTo>
                                  <a:lnTo>
                                    <a:pt x="98441" y="174117"/>
                                  </a:lnTo>
                                  <a:lnTo>
                                    <a:pt x="31290" y="174117"/>
                                  </a:lnTo>
                                  <a:lnTo>
                                    <a:pt x="31290" y="169545"/>
                                  </a:lnTo>
                                  <a:cubicBezTo>
                                    <a:pt x="37386" y="169545"/>
                                    <a:pt x="41958" y="168021"/>
                                    <a:pt x="45006" y="166497"/>
                                  </a:cubicBezTo>
                                  <a:cubicBezTo>
                                    <a:pt x="46530" y="164973"/>
                                    <a:pt x="48054" y="161925"/>
                                    <a:pt x="48054" y="158877"/>
                                  </a:cubicBezTo>
                                  <a:cubicBezTo>
                                    <a:pt x="48054" y="155829"/>
                                    <a:pt x="46530" y="149733"/>
                                    <a:pt x="43482" y="142113"/>
                                  </a:cubicBezTo>
                                  <a:lnTo>
                                    <a:pt x="32814" y="117634"/>
                                  </a:lnTo>
                                  <a:lnTo>
                                    <a:pt x="0" y="117634"/>
                                  </a:lnTo>
                                  <a:lnTo>
                                    <a:pt x="0" y="108490"/>
                                  </a:lnTo>
                                  <a:lnTo>
                                    <a:pt x="29766" y="108490"/>
                                  </a:lnTo>
                                  <a:lnTo>
                                    <a:pt x="714" y="38195"/>
                                  </a:lnTo>
                                  <a:lnTo>
                                    <a:pt x="0" y="39843"/>
                                  </a:lnTo>
                                  <a:lnTo>
                                    <a:pt x="0" y="12484"/>
                                  </a:lnTo>
                                  <a:lnTo>
                                    <a:pt x="5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2" name="Shape 22"/>
                          <wps:cNvSpPr/>
                          <wps:spPr>
                            <a:xfrm>
                              <a:off x="389477" y="3144"/>
                              <a:ext cx="219837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19837" h="170974">
                                  <a:moveTo>
                                    <a:pt x="0" y="0"/>
                                  </a:moveTo>
                                  <a:lnTo>
                                    <a:pt x="47339" y="0"/>
                                  </a:lnTo>
                                  <a:lnTo>
                                    <a:pt x="109918" y="134398"/>
                                  </a:lnTo>
                                  <a:lnTo>
                                    <a:pt x="170974" y="0"/>
                                  </a:lnTo>
                                  <a:lnTo>
                                    <a:pt x="219837" y="0"/>
                                  </a:lnTo>
                                  <a:lnTo>
                                    <a:pt x="219837" y="4572"/>
                                  </a:lnTo>
                                  <a:lnTo>
                                    <a:pt x="213741" y="4572"/>
                                  </a:lnTo>
                                  <a:cubicBezTo>
                                    <a:pt x="206121" y="4572"/>
                                    <a:pt x="201549" y="7620"/>
                                    <a:pt x="198501" y="12192"/>
                                  </a:cubicBezTo>
                                  <a:cubicBezTo>
                                    <a:pt x="195453" y="13716"/>
                                    <a:pt x="195453" y="19812"/>
                                    <a:pt x="195453" y="30480"/>
                                  </a:cubicBezTo>
                                  <a:lnTo>
                                    <a:pt x="195453" y="142018"/>
                                  </a:lnTo>
                                  <a:cubicBezTo>
                                    <a:pt x="195453" y="152686"/>
                                    <a:pt x="195453" y="158782"/>
                                    <a:pt x="198501" y="161830"/>
                                  </a:cubicBezTo>
                                  <a:cubicBezTo>
                                    <a:pt x="201549" y="164878"/>
                                    <a:pt x="206121" y="166402"/>
                                    <a:pt x="213741" y="166402"/>
                                  </a:cubicBezTo>
                                  <a:lnTo>
                                    <a:pt x="219837" y="166402"/>
                                  </a:lnTo>
                                  <a:lnTo>
                                    <a:pt x="219837" y="170974"/>
                                  </a:lnTo>
                                  <a:lnTo>
                                    <a:pt x="146590" y="170974"/>
                                  </a:lnTo>
                                  <a:lnTo>
                                    <a:pt x="146590" y="166402"/>
                                  </a:lnTo>
                                  <a:lnTo>
                                    <a:pt x="152686" y="166402"/>
                                  </a:lnTo>
                                  <a:cubicBezTo>
                                    <a:pt x="160306" y="166402"/>
                                    <a:pt x="164878" y="164878"/>
                                    <a:pt x="167926" y="160306"/>
                                  </a:cubicBezTo>
                                  <a:cubicBezTo>
                                    <a:pt x="169450" y="157258"/>
                                    <a:pt x="170974" y="151162"/>
                                    <a:pt x="170974" y="142018"/>
                                  </a:cubicBezTo>
                                  <a:lnTo>
                                    <a:pt x="170974" y="27432"/>
                                  </a:lnTo>
                                  <a:lnTo>
                                    <a:pt x="105346" y="170974"/>
                                  </a:lnTo>
                                  <a:lnTo>
                                    <a:pt x="100774" y="170974"/>
                                  </a:lnTo>
                                  <a:lnTo>
                                    <a:pt x="35052" y="27432"/>
                                  </a:lnTo>
                                  <a:lnTo>
                                    <a:pt x="35052" y="142018"/>
                                  </a:lnTo>
                                  <a:cubicBezTo>
                                    <a:pt x="35052" y="152686"/>
                                    <a:pt x="36576" y="158782"/>
                                    <a:pt x="38195" y="161830"/>
                                  </a:cubicBezTo>
                                  <a:cubicBezTo>
                                    <a:pt x="41243" y="164878"/>
                                    <a:pt x="45815" y="166402"/>
                                    <a:pt x="53435" y="166402"/>
                                  </a:cubicBezTo>
                                  <a:lnTo>
                                    <a:pt x="59531" y="166402"/>
                                  </a:lnTo>
                                  <a:lnTo>
                                    <a:pt x="59531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6402"/>
                                  </a:lnTo>
                                  <a:lnTo>
                                    <a:pt x="6096" y="166402"/>
                                  </a:lnTo>
                                  <a:cubicBezTo>
                                    <a:pt x="12192" y="166402"/>
                                    <a:pt x="18288" y="164878"/>
                                    <a:pt x="21336" y="160306"/>
                                  </a:cubicBezTo>
                                  <a:cubicBezTo>
                                    <a:pt x="22860" y="157258"/>
                                    <a:pt x="24384" y="151162"/>
                                    <a:pt x="24384" y="142018"/>
                                  </a:cubicBezTo>
                                  <a:lnTo>
                                    <a:pt x="24384" y="30480"/>
                                  </a:lnTo>
                                  <a:cubicBezTo>
                                    <a:pt x="24384" y="22860"/>
                                    <a:pt x="22860" y="16764"/>
                                    <a:pt x="21336" y="13716"/>
                                  </a:cubicBezTo>
                                  <a:cubicBezTo>
                                    <a:pt x="19812" y="10668"/>
                                    <a:pt x="18288" y="9144"/>
                                    <a:pt x="15240" y="7620"/>
                                  </a:cubicBezTo>
                                  <a:cubicBezTo>
                                    <a:pt x="12192" y="6096"/>
                                    <a:pt x="6096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3" name="Shape 23"/>
                          <wps:cNvSpPr/>
                          <wps:spPr>
                            <a:xfrm>
                              <a:off x="620077" y="3144"/>
                              <a:ext cx="145066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5066" h="170974">
                                  <a:moveTo>
                                    <a:pt x="0" y="0"/>
                                  </a:moveTo>
                                  <a:lnTo>
                                    <a:pt x="131254" y="0"/>
                                  </a:lnTo>
                                  <a:lnTo>
                                    <a:pt x="132778" y="38100"/>
                                  </a:lnTo>
                                  <a:lnTo>
                                    <a:pt x="128206" y="38100"/>
                                  </a:lnTo>
                                  <a:cubicBezTo>
                                    <a:pt x="126682" y="28956"/>
                                    <a:pt x="123635" y="22860"/>
                                    <a:pt x="122110" y="19812"/>
                                  </a:cubicBezTo>
                                  <a:cubicBezTo>
                                    <a:pt x="120587" y="15240"/>
                                    <a:pt x="116015" y="13716"/>
                                    <a:pt x="112966" y="12192"/>
                                  </a:cubicBezTo>
                                  <a:cubicBezTo>
                                    <a:pt x="109919" y="10668"/>
                                    <a:pt x="103822" y="9144"/>
                                    <a:pt x="94678" y="9144"/>
                                  </a:cubicBezTo>
                                  <a:lnTo>
                                    <a:pt x="47339" y="9144"/>
                                  </a:lnTo>
                                  <a:lnTo>
                                    <a:pt x="47339" y="77819"/>
                                  </a:lnTo>
                                  <a:lnTo>
                                    <a:pt x="85439" y="77819"/>
                                  </a:lnTo>
                                  <a:cubicBezTo>
                                    <a:pt x="94678" y="77819"/>
                                    <a:pt x="102299" y="76295"/>
                                    <a:pt x="105347" y="73247"/>
                                  </a:cubicBezTo>
                                  <a:cubicBezTo>
                                    <a:pt x="109919" y="68675"/>
                                    <a:pt x="111443" y="62579"/>
                                    <a:pt x="112966" y="51911"/>
                                  </a:cubicBezTo>
                                  <a:lnTo>
                                    <a:pt x="117538" y="51911"/>
                                  </a:lnTo>
                                  <a:lnTo>
                                    <a:pt x="117538" y="111442"/>
                                  </a:lnTo>
                                  <a:lnTo>
                                    <a:pt x="112966" y="111442"/>
                                  </a:lnTo>
                                  <a:cubicBezTo>
                                    <a:pt x="111443" y="103822"/>
                                    <a:pt x="109919" y="97727"/>
                                    <a:pt x="108394" y="96203"/>
                                  </a:cubicBezTo>
                                  <a:cubicBezTo>
                                    <a:pt x="106871" y="93154"/>
                                    <a:pt x="105347" y="90107"/>
                                    <a:pt x="100775" y="88583"/>
                                  </a:cubicBezTo>
                                  <a:cubicBezTo>
                                    <a:pt x="97727" y="86963"/>
                                    <a:pt x="93154" y="86963"/>
                                    <a:pt x="85439" y="86963"/>
                                  </a:cubicBezTo>
                                  <a:lnTo>
                                    <a:pt x="47339" y="86963"/>
                                  </a:lnTo>
                                  <a:lnTo>
                                    <a:pt x="47339" y="142018"/>
                                  </a:lnTo>
                                  <a:cubicBezTo>
                                    <a:pt x="47339" y="149638"/>
                                    <a:pt x="48863" y="154210"/>
                                    <a:pt x="48863" y="155734"/>
                                  </a:cubicBezTo>
                                  <a:cubicBezTo>
                                    <a:pt x="48863" y="158782"/>
                                    <a:pt x="50387" y="158782"/>
                                    <a:pt x="51911" y="160306"/>
                                  </a:cubicBezTo>
                                  <a:cubicBezTo>
                                    <a:pt x="53435" y="161830"/>
                                    <a:pt x="58007" y="161830"/>
                                    <a:pt x="62579" y="161830"/>
                                  </a:cubicBezTo>
                                  <a:lnTo>
                                    <a:pt x="91631" y="161830"/>
                                  </a:lnTo>
                                  <a:cubicBezTo>
                                    <a:pt x="100775" y="161830"/>
                                    <a:pt x="108394" y="161830"/>
                                    <a:pt x="111443" y="160306"/>
                                  </a:cubicBezTo>
                                  <a:cubicBezTo>
                                    <a:pt x="116015" y="158782"/>
                                    <a:pt x="120587" y="155734"/>
                                    <a:pt x="125159" y="151162"/>
                                  </a:cubicBezTo>
                                  <a:cubicBezTo>
                                    <a:pt x="129731" y="146590"/>
                                    <a:pt x="135827" y="138970"/>
                                    <a:pt x="140494" y="128207"/>
                                  </a:cubicBezTo>
                                  <a:lnTo>
                                    <a:pt x="145066" y="128207"/>
                                  </a:lnTo>
                                  <a:lnTo>
                                    <a:pt x="131254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6402"/>
                                  </a:lnTo>
                                  <a:lnTo>
                                    <a:pt x="6096" y="166402"/>
                                  </a:lnTo>
                                  <a:cubicBezTo>
                                    <a:pt x="9144" y="166402"/>
                                    <a:pt x="13716" y="164878"/>
                                    <a:pt x="16764" y="163354"/>
                                  </a:cubicBezTo>
                                  <a:cubicBezTo>
                                    <a:pt x="19812" y="161830"/>
                                    <a:pt x="21336" y="160306"/>
                                    <a:pt x="22860" y="157258"/>
                                  </a:cubicBezTo>
                                  <a:cubicBezTo>
                                    <a:pt x="22860" y="154210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30480"/>
                                  </a:lnTo>
                                  <a:cubicBezTo>
                                    <a:pt x="24384" y="19812"/>
                                    <a:pt x="22860" y="12192"/>
                                    <a:pt x="19812" y="10668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4" name="Shape 24"/>
                          <wps:cNvSpPr/>
                          <wps:spPr>
                            <a:xfrm>
                              <a:off x="803338" y="145161"/>
                              <a:ext cx="33528" cy="336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528" h="33623">
                                  <a:moveTo>
                                    <a:pt x="16764" y="0"/>
                                  </a:moveTo>
                                  <a:cubicBezTo>
                                    <a:pt x="21336" y="0"/>
                                    <a:pt x="24384" y="1524"/>
                                    <a:pt x="28956" y="4572"/>
                                  </a:cubicBezTo>
                                  <a:cubicBezTo>
                                    <a:pt x="32004" y="7620"/>
                                    <a:pt x="33528" y="12192"/>
                                    <a:pt x="33528" y="16764"/>
                                  </a:cubicBezTo>
                                  <a:cubicBezTo>
                                    <a:pt x="33528" y="21336"/>
                                    <a:pt x="32004" y="24384"/>
                                    <a:pt x="28956" y="28956"/>
                                  </a:cubicBezTo>
                                  <a:cubicBezTo>
                                    <a:pt x="24384" y="32004"/>
                                    <a:pt x="21336" y="33623"/>
                                    <a:pt x="16764" y="33623"/>
                                  </a:cubicBezTo>
                                  <a:cubicBezTo>
                                    <a:pt x="12192" y="33623"/>
                                    <a:pt x="7620" y="32004"/>
                                    <a:pt x="4572" y="28956"/>
                                  </a:cubicBezTo>
                                  <a:cubicBezTo>
                                    <a:pt x="1524" y="25908"/>
                                    <a:pt x="0" y="21336"/>
                                    <a:pt x="0" y="16764"/>
                                  </a:cubicBezTo>
                                  <a:cubicBezTo>
                                    <a:pt x="0" y="12192"/>
                                    <a:pt x="1524" y="7620"/>
                                    <a:pt x="4572" y="4572"/>
                                  </a:cubicBezTo>
                                  <a:cubicBezTo>
                                    <a:pt x="7620" y="1524"/>
                                    <a:pt x="12192" y="0"/>
                                    <a:pt x="1676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5" name="Shape 25"/>
                          <wps:cNvSpPr/>
                          <wps:spPr>
                            <a:xfrm>
                              <a:off x="803338" y="33624"/>
                              <a:ext cx="33528" cy="336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528" h="33623">
                                  <a:moveTo>
                                    <a:pt x="16764" y="0"/>
                                  </a:moveTo>
                                  <a:cubicBezTo>
                                    <a:pt x="21336" y="0"/>
                                    <a:pt x="25908" y="1524"/>
                                    <a:pt x="28956" y="4572"/>
                                  </a:cubicBezTo>
                                  <a:cubicBezTo>
                                    <a:pt x="32004" y="7620"/>
                                    <a:pt x="33528" y="12192"/>
                                    <a:pt x="33528" y="16859"/>
                                  </a:cubicBezTo>
                                  <a:cubicBezTo>
                                    <a:pt x="33528" y="21431"/>
                                    <a:pt x="32004" y="24479"/>
                                    <a:pt x="28956" y="27527"/>
                                  </a:cubicBezTo>
                                  <a:cubicBezTo>
                                    <a:pt x="25908" y="30575"/>
                                    <a:pt x="21336" y="33623"/>
                                    <a:pt x="16764" y="33623"/>
                                  </a:cubicBezTo>
                                  <a:cubicBezTo>
                                    <a:pt x="12192" y="33623"/>
                                    <a:pt x="7620" y="30575"/>
                                    <a:pt x="4572" y="27527"/>
                                  </a:cubicBezTo>
                                  <a:cubicBezTo>
                                    <a:pt x="1524" y="24479"/>
                                    <a:pt x="0" y="21431"/>
                                    <a:pt x="0" y="16859"/>
                                  </a:cubicBezTo>
                                  <a:cubicBezTo>
                                    <a:pt x="0" y="12192"/>
                                    <a:pt x="1524" y="7620"/>
                                    <a:pt x="4572" y="4572"/>
                                  </a:cubicBezTo>
                                  <a:cubicBezTo>
                                    <a:pt x="7620" y="1524"/>
                                    <a:pt x="12192" y="0"/>
                                    <a:pt x="1676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6" name="Shape 26"/>
                          <wps:cNvSpPr/>
                          <wps:spPr>
                            <a:xfrm>
                              <a:off x="1325594" y="3144"/>
                              <a:ext cx="184785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4785" h="170974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73247" y="4572"/>
                                  </a:lnTo>
                                  <a:lnTo>
                                    <a:pt x="67151" y="4572"/>
                                  </a:lnTo>
                                  <a:cubicBezTo>
                                    <a:pt x="62579" y="4572"/>
                                    <a:pt x="59531" y="6096"/>
                                    <a:pt x="56483" y="7620"/>
                                  </a:cubicBezTo>
                                  <a:cubicBezTo>
                                    <a:pt x="53435" y="9144"/>
                                    <a:pt x="51911" y="10668"/>
                                    <a:pt x="50387" y="13716"/>
                                  </a:cubicBezTo>
                                  <a:cubicBezTo>
                                    <a:pt x="48863" y="16764"/>
                                    <a:pt x="48863" y="21336"/>
                                    <a:pt x="48863" y="30480"/>
                                  </a:cubicBezTo>
                                  <a:lnTo>
                                    <a:pt x="48863" y="82391"/>
                                  </a:lnTo>
                                  <a:cubicBezTo>
                                    <a:pt x="50387" y="80867"/>
                                    <a:pt x="56483" y="76295"/>
                                    <a:pt x="65627" y="67151"/>
                                  </a:cubicBezTo>
                                  <a:cubicBezTo>
                                    <a:pt x="91630" y="44291"/>
                                    <a:pt x="105346" y="28956"/>
                                    <a:pt x="111443" y="21336"/>
                                  </a:cubicBezTo>
                                  <a:cubicBezTo>
                                    <a:pt x="112967" y="18288"/>
                                    <a:pt x="114490" y="15240"/>
                                    <a:pt x="114490" y="12192"/>
                                  </a:cubicBezTo>
                                  <a:cubicBezTo>
                                    <a:pt x="114490" y="10668"/>
                                    <a:pt x="114490" y="9144"/>
                                    <a:pt x="111443" y="7620"/>
                                  </a:cubicBezTo>
                                  <a:cubicBezTo>
                                    <a:pt x="109918" y="6096"/>
                                    <a:pt x="106871" y="4572"/>
                                    <a:pt x="103823" y="4572"/>
                                  </a:cubicBezTo>
                                  <a:lnTo>
                                    <a:pt x="99251" y="4572"/>
                                  </a:lnTo>
                                  <a:lnTo>
                                    <a:pt x="99251" y="0"/>
                                  </a:lnTo>
                                  <a:lnTo>
                                    <a:pt x="161830" y="0"/>
                                  </a:lnTo>
                                  <a:lnTo>
                                    <a:pt x="161830" y="4572"/>
                                  </a:lnTo>
                                  <a:cubicBezTo>
                                    <a:pt x="158782" y="4572"/>
                                    <a:pt x="154210" y="6096"/>
                                    <a:pt x="151162" y="6096"/>
                                  </a:cubicBezTo>
                                  <a:cubicBezTo>
                                    <a:pt x="148114" y="7620"/>
                                    <a:pt x="145066" y="9144"/>
                                    <a:pt x="140494" y="12192"/>
                                  </a:cubicBezTo>
                                  <a:cubicBezTo>
                                    <a:pt x="135827" y="13716"/>
                                    <a:pt x="131255" y="18288"/>
                                    <a:pt x="125158" y="24384"/>
                                  </a:cubicBezTo>
                                  <a:cubicBezTo>
                                    <a:pt x="122111" y="25908"/>
                                    <a:pt x="114490" y="35052"/>
                                    <a:pt x="99251" y="50387"/>
                                  </a:cubicBezTo>
                                  <a:lnTo>
                                    <a:pt x="73247" y="76295"/>
                                  </a:lnTo>
                                  <a:lnTo>
                                    <a:pt x="135827" y="138970"/>
                                  </a:lnTo>
                                  <a:cubicBezTo>
                                    <a:pt x="146590" y="149638"/>
                                    <a:pt x="155734" y="155734"/>
                                    <a:pt x="161830" y="160306"/>
                                  </a:cubicBezTo>
                                  <a:cubicBezTo>
                                    <a:pt x="169450" y="163354"/>
                                    <a:pt x="177070" y="166402"/>
                                    <a:pt x="184785" y="166402"/>
                                  </a:cubicBezTo>
                                  <a:lnTo>
                                    <a:pt x="184785" y="170974"/>
                                  </a:lnTo>
                                  <a:lnTo>
                                    <a:pt x="103823" y="170974"/>
                                  </a:lnTo>
                                  <a:lnTo>
                                    <a:pt x="103823" y="166402"/>
                                  </a:lnTo>
                                  <a:cubicBezTo>
                                    <a:pt x="108395" y="166402"/>
                                    <a:pt x="111443" y="164878"/>
                                    <a:pt x="112967" y="163354"/>
                                  </a:cubicBezTo>
                                  <a:cubicBezTo>
                                    <a:pt x="116014" y="161830"/>
                                    <a:pt x="117539" y="160306"/>
                                    <a:pt x="117539" y="158782"/>
                                  </a:cubicBezTo>
                                  <a:cubicBezTo>
                                    <a:pt x="117539" y="157258"/>
                                    <a:pt x="116014" y="154210"/>
                                    <a:pt x="116014" y="152686"/>
                                  </a:cubicBezTo>
                                  <a:cubicBezTo>
                                    <a:pt x="114490" y="151162"/>
                                    <a:pt x="112967" y="148114"/>
                                    <a:pt x="108395" y="143542"/>
                                  </a:cubicBezTo>
                                  <a:lnTo>
                                    <a:pt x="48863" y="85439"/>
                                  </a:lnTo>
                                  <a:lnTo>
                                    <a:pt x="48863" y="140494"/>
                                  </a:lnTo>
                                  <a:cubicBezTo>
                                    <a:pt x="48863" y="149638"/>
                                    <a:pt x="48863" y="155734"/>
                                    <a:pt x="50387" y="158782"/>
                                  </a:cubicBezTo>
                                  <a:cubicBezTo>
                                    <a:pt x="51911" y="160306"/>
                                    <a:pt x="53435" y="161830"/>
                                    <a:pt x="56483" y="163354"/>
                                  </a:cubicBezTo>
                                  <a:cubicBezTo>
                                    <a:pt x="59531" y="164878"/>
                                    <a:pt x="62579" y="166402"/>
                                    <a:pt x="67151" y="166402"/>
                                  </a:cubicBezTo>
                                  <a:lnTo>
                                    <a:pt x="73247" y="166402"/>
                                  </a:lnTo>
                                  <a:lnTo>
                                    <a:pt x="73247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6402"/>
                                  </a:lnTo>
                                  <a:lnTo>
                                    <a:pt x="6096" y="166402"/>
                                  </a:lnTo>
                                  <a:cubicBezTo>
                                    <a:pt x="13716" y="166402"/>
                                    <a:pt x="18288" y="164878"/>
                                    <a:pt x="21336" y="160306"/>
                                  </a:cubicBezTo>
                                  <a:cubicBezTo>
                                    <a:pt x="22860" y="157258"/>
                                    <a:pt x="24384" y="151162"/>
                                    <a:pt x="24384" y="140494"/>
                                  </a:cubicBezTo>
                                  <a:lnTo>
                                    <a:pt x="24384" y="30480"/>
                                  </a:lnTo>
                                  <a:cubicBezTo>
                                    <a:pt x="24384" y="21336"/>
                                    <a:pt x="24384" y="16764"/>
                                    <a:pt x="22860" y="13716"/>
                                  </a:cubicBezTo>
                                  <a:cubicBezTo>
                                    <a:pt x="22860" y="10668"/>
                                    <a:pt x="19812" y="9144"/>
                                    <a:pt x="18288" y="7620"/>
                                  </a:cubicBezTo>
                                  <a:cubicBezTo>
                                    <a:pt x="13716" y="6096"/>
                                    <a:pt x="10668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7" name="Shape 27"/>
                          <wps:cNvSpPr/>
                          <wps:spPr>
                            <a:xfrm>
                              <a:off x="1530191" y="149734"/>
                              <a:ext cx="29051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27432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336" y="1524"/>
                                    <a:pt x="24384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3716"/>
                                  </a:cubicBezTo>
                                  <a:cubicBezTo>
                                    <a:pt x="29051" y="18288"/>
                                    <a:pt x="27527" y="21336"/>
                                    <a:pt x="24384" y="24384"/>
                                  </a:cubicBezTo>
                                  <a:cubicBezTo>
                                    <a:pt x="21336" y="25908"/>
                                    <a:pt x="18288" y="27432"/>
                                    <a:pt x="13716" y="27432"/>
                                  </a:cubicBezTo>
                                  <a:cubicBezTo>
                                    <a:pt x="10668" y="27432"/>
                                    <a:pt x="7620" y="27432"/>
                                    <a:pt x="4572" y="24384"/>
                                  </a:cubicBezTo>
                                  <a:cubicBezTo>
                                    <a:pt x="1524" y="21336"/>
                                    <a:pt x="0" y="18288"/>
                                    <a:pt x="0" y="13716"/>
                                  </a:cubicBezTo>
                                  <a:cubicBezTo>
                                    <a:pt x="0" y="10668"/>
                                    <a:pt x="1524" y="6096"/>
                                    <a:pt x="4572" y="4572"/>
                                  </a:cubicBezTo>
                                  <a:cubicBezTo>
                                    <a:pt x="7620" y="1524"/>
                                    <a:pt x="10668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8" name="Shape 28"/>
                          <wps:cNvSpPr/>
                          <wps:spPr>
                            <a:xfrm>
                              <a:off x="1641634" y="3144"/>
                              <a:ext cx="186309" cy="1740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6309" h="174022">
                                  <a:moveTo>
                                    <a:pt x="0" y="0"/>
                                  </a:moveTo>
                                  <a:lnTo>
                                    <a:pt x="47339" y="0"/>
                                  </a:lnTo>
                                  <a:lnTo>
                                    <a:pt x="151257" y="128207"/>
                                  </a:lnTo>
                                  <a:lnTo>
                                    <a:pt x="151257" y="30480"/>
                                  </a:lnTo>
                                  <a:cubicBezTo>
                                    <a:pt x="151257" y="19812"/>
                                    <a:pt x="149638" y="12192"/>
                                    <a:pt x="148114" y="10668"/>
                                  </a:cubicBezTo>
                                  <a:cubicBezTo>
                                    <a:pt x="145066" y="6096"/>
                                    <a:pt x="140494" y="4572"/>
                                    <a:pt x="132874" y="4572"/>
                                  </a:cubicBezTo>
                                  <a:lnTo>
                                    <a:pt x="126778" y="4572"/>
                                  </a:lnTo>
                                  <a:lnTo>
                                    <a:pt x="126778" y="0"/>
                                  </a:lnTo>
                                  <a:lnTo>
                                    <a:pt x="186309" y="0"/>
                                  </a:lnTo>
                                  <a:lnTo>
                                    <a:pt x="186309" y="4572"/>
                                  </a:lnTo>
                                  <a:lnTo>
                                    <a:pt x="180213" y="4572"/>
                                  </a:lnTo>
                                  <a:cubicBezTo>
                                    <a:pt x="174117" y="4572"/>
                                    <a:pt x="168021" y="7620"/>
                                    <a:pt x="164973" y="12192"/>
                                  </a:cubicBezTo>
                                  <a:cubicBezTo>
                                    <a:pt x="163449" y="13716"/>
                                    <a:pt x="161925" y="19812"/>
                                    <a:pt x="161925" y="30480"/>
                                  </a:cubicBezTo>
                                  <a:lnTo>
                                    <a:pt x="161925" y="174022"/>
                                  </a:lnTo>
                                  <a:lnTo>
                                    <a:pt x="157353" y="174022"/>
                                  </a:lnTo>
                                  <a:lnTo>
                                    <a:pt x="45815" y="36576"/>
                                  </a:lnTo>
                                  <a:lnTo>
                                    <a:pt x="45815" y="142018"/>
                                  </a:lnTo>
                                  <a:cubicBezTo>
                                    <a:pt x="45815" y="152686"/>
                                    <a:pt x="45815" y="158782"/>
                                    <a:pt x="48863" y="161830"/>
                                  </a:cubicBezTo>
                                  <a:cubicBezTo>
                                    <a:pt x="51911" y="164878"/>
                                    <a:pt x="56579" y="166402"/>
                                    <a:pt x="62674" y="166402"/>
                                  </a:cubicBezTo>
                                  <a:lnTo>
                                    <a:pt x="68770" y="166402"/>
                                  </a:lnTo>
                                  <a:lnTo>
                                    <a:pt x="68770" y="170974"/>
                                  </a:lnTo>
                                  <a:lnTo>
                                    <a:pt x="10763" y="170974"/>
                                  </a:lnTo>
                                  <a:lnTo>
                                    <a:pt x="10763" y="166402"/>
                                  </a:lnTo>
                                  <a:lnTo>
                                    <a:pt x="15335" y="166402"/>
                                  </a:lnTo>
                                  <a:cubicBezTo>
                                    <a:pt x="22955" y="166402"/>
                                    <a:pt x="29051" y="164878"/>
                                    <a:pt x="32099" y="160306"/>
                                  </a:cubicBezTo>
                                  <a:cubicBezTo>
                                    <a:pt x="33623" y="157258"/>
                                    <a:pt x="33623" y="151162"/>
                                    <a:pt x="33623" y="142018"/>
                                  </a:cubicBezTo>
                                  <a:lnTo>
                                    <a:pt x="33623" y="22860"/>
                                  </a:lnTo>
                                  <a:cubicBezTo>
                                    <a:pt x="29051" y="16764"/>
                                    <a:pt x="26003" y="13716"/>
                                    <a:pt x="22955" y="10668"/>
                                  </a:cubicBezTo>
                                  <a:cubicBezTo>
                                    <a:pt x="19907" y="9144"/>
                                    <a:pt x="16859" y="7620"/>
                                    <a:pt x="12287" y="6096"/>
                                  </a:cubicBezTo>
                                  <a:cubicBezTo>
                                    <a:pt x="9239" y="6096"/>
                                    <a:pt x="6096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9" name="Shape 29"/>
                          <wps:cNvSpPr/>
                          <wps:spPr>
                            <a:xfrm>
                              <a:off x="1838611" y="12173"/>
                              <a:ext cx="83296" cy="1619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96" h="161944">
                                  <a:moveTo>
                                    <a:pt x="83296" y="0"/>
                                  </a:moveTo>
                                  <a:lnTo>
                                    <a:pt x="83296" y="27670"/>
                                  </a:lnTo>
                                  <a:lnTo>
                                    <a:pt x="53530" y="96317"/>
                                  </a:lnTo>
                                  <a:lnTo>
                                    <a:pt x="83296" y="96317"/>
                                  </a:lnTo>
                                  <a:lnTo>
                                    <a:pt x="83296" y="105461"/>
                                  </a:lnTo>
                                  <a:lnTo>
                                    <a:pt x="50483" y="105461"/>
                                  </a:lnTo>
                                  <a:lnTo>
                                    <a:pt x="38195" y="131464"/>
                                  </a:lnTo>
                                  <a:cubicBezTo>
                                    <a:pt x="35147" y="139084"/>
                                    <a:pt x="33623" y="143656"/>
                                    <a:pt x="33623" y="146704"/>
                                  </a:cubicBezTo>
                                  <a:cubicBezTo>
                                    <a:pt x="33623" y="149752"/>
                                    <a:pt x="35147" y="151276"/>
                                    <a:pt x="38195" y="154324"/>
                                  </a:cubicBezTo>
                                  <a:cubicBezTo>
                                    <a:pt x="39719" y="155848"/>
                                    <a:pt x="45815" y="157372"/>
                                    <a:pt x="53530" y="157372"/>
                                  </a:cubicBezTo>
                                  <a:lnTo>
                                    <a:pt x="53530" y="161944"/>
                                  </a:lnTo>
                                  <a:lnTo>
                                    <a:pt x="0" y="161944"/>
                                  </a:lnTo>
                                  <a:lnTo>
                                    <a:pt x="0" y="157372"/>
                                  </a:lnTo>
                                  <a:cubicBezTo>
                                    <a:pt x="7715" y="155848"/>
                                    <a:pt x="12287" y="154324"/>
                                    <a:pt x="13811" y="152800"/>
                                  </a:cubicBezTo>
                                  <a:cubicBezTo>
                                    <a:pt x="18383" y="148228"/>
                                    <a:pt x="22955" y="140608"/>
                                    <a:pt x="27527" y="128416"/>
                                  </a:cubicBezTo>
                                  <a:lnTo>
                                    <a:pt x="8329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0" name="Shape 30"/>
                          <wps:cNvSpPr/>
                          <wps:spPr>
                            <a:xfrm>
                              <a:off x="1921907" y="0"/>
                              <a:ext cx="98441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8441" h="174117">
                                  <a:moveTo>
                                    <a:pt x="5286" y="0"/>
                                  </a:moveTo>
                                  <a:lnTo>
                                    <a:pt x="9859" y="0"/>
                                  </a:lnTo>
                                  <a:lnTo>
                                    <a:pt x="67961" y="142113"/>
                                  </a:lnTo>
                                  <a:cubicBezTo>
                                    <a:pt x="74057" y="152781"/>
                                    <a:pt x="77105" y="160401"/>
                                    <a:pt x="81677" y="163449"/>
                                  </a:cubicBezTo>
                                  <a:cubicBezTo>
                                    <a:pt x="86249" y="168021"/>
                                    <a:pt x="90821" y="169545"/>
                                    <a:pt x="98441" y="169545"/>
                                  </a:cubicBezTo>
                                  <a:lnTo>
                                    <a:pt x="98441" y="174117"/>
                                  </a:lnTo>
                                  <a:lnTo>
                                    <a:pt x="31290" y="174117"/>
                                  </a:lnTo>
                                  <a:lnTo>
                                    <a:pt x="31290" y="169545"/>
                                  </a:lnTo>
                                  <a:cubicBezTo>
                                    <a:pt x="37386" y="169545"/>
                                    <a:pt x="41958" y="168021"/>
                                    <a:pt x="45006" y="166497"/>
                                  </a:cubicBezTo>
                                  <a:cubicBezTo>
                                    <a:pt x="46530" y="164973"/>
                                    <a:pt x="48054" y="161925"/>
                                    <a:pt x="48054" y="158877"/>
                                  </a:cubicBezTo>
                                  <a:cubicBezTo>
                                    <a:pt x="48054" y="155829"/>
                                    <a:pt x="46530" y="149733"/>
                                    <a:pt x="43482" y="142113"/>
                                  </a:cubicBezTo>
                                  <a:lnTo>
                                    <a:pt x="32814" y="117634"/>
                                  </a:lnTo>
                                  <a:lnTo>
                                    <a:pt x="0" y="117634"/>
                                  </a:lnTo>
                                  <a:lnTo>
                                    <a:pt x="0" y="108490"/>
                                  </a:lnTo>
                                  <a:lnTo>
                                    <a:pt x="29766" y="108490"/>
                                  </a:lnTo>
                                  <a:lnTo>
                                    <a:pt x="714" y="38195"/>
                                  </a:lnTo>
                                  <a:lnTo>
                                    <a:pt x="0" y="39843"/>
                                  </a:lnTo>
                                  <a:lnTo>
                                    <a:pt x="0" y="12173"/>
                                  </a:lnTo>
                                  <a:lnTo>
                                    <a:pt x="5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1" name="Shape 31"/>
                          <wps:cNvSpPr/>
                          <wps:spPr>
                            <a:xfrm>
                              <a:off x="2029587" y="3144"/>
                              <a:ext cx="181642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1642" h="175641">
                                  <a:moveTo>
                                    <a:pt x="0" y="0"/>
                                  </a:moveTo>
                                  <a:lnTo>
                                    <a:pt x="70199" y="0"/>
                                  </a:lnTo>
                                  <a:lnTo>
                                    <a:pt x="70199" y="4572"/>
                                  </a:lnTo>
                                  <a:cubicBezTo>
                                    <a:pt x="62579" y="6096"/>
                                    <a:pt x="56483" y="7620"/>
                                    <a:pt x="54959" y="9144"/>
                                  </a:cubicBezTo>
                                  <a:cubicBezTo>
                                    <a:pt x="51911" y="10668"/>
                                    <a:pt x="50387" y="13716"/>
                                    <a:pt x="50387" y="16764"/>
                                  </a:cubicBezTo>
                                  <a:cubicBezTo>
                                    <a:pt x="50387" y="19812"/>
                                    <a:pt x="53435" y="27432"/>
                                    <a:pt x="56483" y="36576"/>
                                  </a:cubicBezTo>
                                  <a:lnTo>
                                    <a:pt x="100775" y="135922"/>
                                  </a:lnTo>
                                  <a:lnTo>
                                    <a:pt x="140494" y="36576"/>
                                  </a:lnTo>
                                  <a:cubicBezTo>
                                    <a:pt x="145066" y="27432"/>
                                    <a:pt x="146590" y="21336"/>
                                    <a:pt x="146590" y="16764"/>
                                  </a:cubicBezTo>
                                  <a:cubicBezTo>
                                    <a:pt x="146590" y="15240"/>
                                    <a:pt x="145066" y="12192"/>
                                    <a:pt x="143542" y="10668"/>
                                  </a:cubicBezTo>
                                  <a:cubicBezTo>
                                    <a:pt x="140494" y="7620"/>
                                    <a:pt x="135827" y="6096"/>
                                    <a:pt x="129731" y="6096"/>
                                  </a:cubicBezTo>
                                  <a:cubicBezTo>
                                    <a:pt x="129731" y="4572"/>
                                    <a:pt x="129731" y="4572"/>
                                    <a:pt x="128207" y="4572"/>
                                  </a:cubicBezTo>
                                  <a:lnTo>
                                    <a:pt x="128207" y="0"/>
                                  </a:lnTo>
                                  <a:lnTo>
                                    <a:pt x="181642" y="0"/>
                                  </a:lnTo>
                                  <a:lnTo>
                                    <a:pt x="181642" y="4572"/>
                                  </a:lnTo>
                                  <a:cubicBezTo>
                                    <a:pt x="175546" y="6096"/>
                                    <a:pt x="170974" y="7620"/>
                                    <a:pt x="167926" y="10668"/>
                                  </a:cubicBezTo>
                                  <a:cubicBezTo>
                                    <a:pt x="163354" y="15240"/>
                                    <a:pt x="158782" y="21336"/>
                                    <a:pt x="155734" y="28956"/>
                                  </a:cubicBezTo>
                                  <a:lnTo>
                                    <a:pt x="96203" y="175641"/>
                                  </a:lnTo>
                                  <a:lnTo>
                                    <a:pt x="91535" y="175641"/>
                                  </a:lnTo>
                                  <a:lnTo>
                                    <a:pt x="27432" y="27432"/>
                                  </a:lnTo>
                                  <a:cubicBezTo>
                                    <a:pt x="24384" y="19812"/>
                                    <a:pt x="21336" y="15240"/>
                                    <a:pt x="19812" y="13716"/>
                                  </a:cubicBezTo>
                                  <a:cubicBezTo>
                                    <a:pt x="18288" y="10668"/>
                                    <a:pt x="15240" y="9144"/>
                                    <a:pt x="12192" y="7620"/>
                                  </a:cubicBezTo>
                                  <a:cubicBezTo>
                                    <a:pt x="9144" y="6096"/>
                                    <a:pt x="6096" y="6096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2" name="Shape 32"/>
                          <wps:cNvSpPr/>
                          <wps:spPr>
                            <a:xfrm>
                              <a:off x="2220468" y="3144"/>
                              <a:ext cx="180118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0118" h="170974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73247" y="4572"/>
                                  </a:lnTo>
                                  <a:lnTo>
                                    <a:pt x="70199" y="4572"/>
                                  </a:lnTo>
                                  <a:cubicBezTo>
                                    <a:pt x="65627" y="4572"/>
                                    <a:pt x="62579" y="6096"/>
                                    <a:pt x="58007" y="7620"/>
                                  </a:cubicBezTo>
                                  <a:cubicBezTo>
                                    <a:pt x="54959" y="9144"/>
                                    <a:pt x="53435" y="12192"/>
                                    <a:pt x="53435" y="16764"/>
                                  </a:cubicBezTo>
                                  <a:cubicBezTo>
                                    <a:pt x="53435" y="19812"/>
                                    <a:pt x="56483" y="24384"/>
                                    <a:pt x="61055" y="32004"/>
                                  </a:cubicBezTo>
                                  <a:lnTo>
                                    <a:pt x="97726" y="86963"/>
                                  </a:lnTo>
                                  <a:lnTo>
                                    <a:pt x="131254" y="35052"/>
                                  </a:lnTo>
                                  <a:cubicBezTo>
                                    <a:pt x="135827" y="27432"/>
                                    <a:pt x="137446" y="21336"/>
                                    <a:pt x="137446" y="16764"/>
                                  </a:cubicBezTo>
                                  <a:cubicBezTo>
                                    <a:pt x="137446" y="15240"/>
                                    <a:pt x="137446" y="12192"/>
                                    <a:pt x="135827" y="10668"/>
                                  </a:cubicBezTo>
                                  <a:cubicBezTo>
                                    <a:pt x="134302" y="9144"/>
                                    <a:pt x="132778" y="7620"/>
                                    <a:pt x="131254" y="6096"/>
                                  </a:cubicBezTo>
                                  <a:cubicBezTo>
                                    <a:pt x="128207" y="6096"/>
                                    <a:pt x="125158" y="4572"/>
                                    <a:pt x="120586" y="4572"/>
                                  </a:cubicBezTo>
                                  <a:lnTo>
                                    <a:pt x="120586" y="0"/>
                                  </a:lnTo>
                                  <a:lnTo>
                                    <a:pt x="180118" y="0"/>
                                  </a:lnTo>
                                  <a:lnTo>
                                    <a:pt x="180118" y="4572"/>
                                  </a:lnTo>
                                  <a:lnTo>
                                    <a:pt x="177070" y="4572"/>
                                  </a:lnTo>
                                  <a:cubicBezTo>
                                    <a:pt x="175546" y="4572"/>
                                    <a:pt x="172498" y="6096"/>
                                    <a:pt x="167926" y="7620"/>
                                  </a:cubicBezTo>
                                  <a:cubicBezTo>
                                    <a:pt x="163354" y="9144"/>
                                    <a:pt x="160306" y="12192"/>
                                    <a:pt x="155734" y="16764"/>
                                  </a:cubicBezTo>
                                  <a:cubicBezTo>
                                    <a:pt x="152686" y="19812"/>
                                    <a:pt x="148114" y="25908"/>
                                    <a:pt x="143542" y="33528"/>
                                  </a:cubicBezTo>
                                  <a:lnTo>
                                    <a:pt x="102298" y="99251"/>
                                  </a:lnTo>
                                  <a:lnTo>
                                    <a:pt x="102298" y="142018"/>
                                  </a:lnTo>
                                  <a:cubicBezTo>
                                    <a:pt x="102298" y="152686"/>
                                    <a:pt x="103822" y="158782"/>
                                    <a:pt x="105346" y="161830"/>
                                  </a:cubicBezTo>
                                  <a:cubicBezTo>
                                    <a:pt x="108394" y="164878"/>
                                    <a:pt x="114490" y="166402"/>
                                    <a:pt x="120586" y="166402"/>
                                  </a:cubicBezTo>
                                  <a:lnTo>
                                    <a:pt x="126683" y="166402"/>
                                  </a:lnTo>
                                  <a:lnTo>
                                    <a:pt x="126683" y="170974"/>
                                  </a:lnTo>
                                  <a:lnTo>
                                    <a:pt x="53435" y="170974"/>
                                  </a:lnTo>
                                  <a:lnTo>
                                    <a:pt x="53435" y="166402"/>
                                  </a:lnTo>
                                  <a:lnTo>
                                    <a:pt x="59531" y="166402"/>
                                  </a:lnTo>
                                  <a:cubicBezTo>
                                    <a:pt x="67151" y="166402"/>
                                    <a:pt x="71723" y="164878"/>
                                    <a:pt x="74771" y="160306"/>
                                  </a:cubicBezTo>
                                  <a:cubicBezTo>
                                    <a:pt x="76295" y="157258"/>
                                    <a:pt x="77819" y="151162"/>
                                    <a:pt x="77819" y="142018"/>
                                  </a:cubicBezTo>
                                  <a:lnTo>
                                    <a:pt x="77819" y="100774"/>
                                  </a:lnTo>
                                  <a:lnTo>
                                    <a:pt x="30480" y="28956"/>
                                  </a:lnTo>
                                  <a:cubicBezTo>
                                    <a:pt x="25908" y="21336"/>
                                    <a:pt x="21336" y="15240"/>
                                    <a:pt x="19812" y="13716"/>
                                  </a:cubicBezTo>
                                  <a:cubicBezTo>
                                    <a:pt x="18288" y="12192"/>
                                    <a:pt x="13716" y="9144"/>
                                    <a:pt x="7620" y="6096"/>
                                  </a:cubicBezTo>
                                  <a:cubicBezTo>
                                    <a:pt x="6096" y="6096"/>
                                    <a:pt x="3048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3" name="Shape 33"/>
                          <wps:cNvSpPr/>
                          <wps:spPr>
                            <a:xfrm>
                              <a:off x="2411349" y="12373"/>
                              <a:ext cx="83201" cy="1617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01" h="161745">
                                  <a:moveTo>
                                    <a:pt x="83201" y="0"/>
                                  </a:moveTo>
                                  <a:lnTo>
                                    <a:pt x="83201" y="27470"/>
                                  </a:lnTo>
                                  <a:lnTo>
                                    <a:pt x="53436" y="96117"/>
                                  </a:lnTo>
                                  <a:lnTo>
                                    <a:pt x="83201" y="96117"/>
                                  </a:lnTo>
                                  <a:lnTo>
                                    <a:pt x="83201" y="105261"/>
                                  </a:lnTo>
                                  <a:lnTo>
                                    <a:pt x="50387" y="105261"/>
                                  </a:lnTo>
                                  <a:lnTo>
                                    <a:pt x="38100" y="131264"/>
                                  </a:lnTo>
                                  <a:cubicBezTo>
                                    <a:pt x="35052" y="138885"/>
                                    <a:pt x="33528" y="143457"/>
                                    <a:pt x="33528" y="146505"/>
                                  </a:cubicBezTo>
                                  <a:cubicBezTo>
                                    <a:pt x="33528" y="149553"/>
                                    <a:pt x="35052" y="151077"/>
                                    <a:pt x="38100" y="154125"/>
                                  </a:cubicBezTo>
                                  <a:cubicBezTo>
                                    <a:pt x="39719" y="155649"/>
                                    <a:pt x="45815" y="157173"/>
                                    <a:pt x="53436" y="157173"/>
                                  </a:cubicBezTo>
                                  <a:lnTo>
                                    <a:pt x="53436" y="161745"/>
                                  </a:lnTo>
                                  <a:lnTo>
                                    <a:pt x="0" y="161745"/>
                                  </a:lnTo>
                                  <a:lnTo>
                                    <a:pt x="0" y="157173"/>
                                  </a:lnTo>
                                  <a:cubicBezTo>
                                    <a:pt x="7620" y="155649"/>
                                    <a:pt x="12192" y="154125"/>
                                    <a:pt x="13716" y="152601"/>
                                  </a:cubicBezTo>
                                  <a:cubicBezTo>
                                    <a:pt x="18288" y="148029"/>
                                    <a:pt x="22860" y="140408"/>
                                    <a:pt x="27432" y="128217"/>
                                  </a:cubicBezTo>
                                  <a:lnTo>
                                    <a:pt x="8320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4" name="Shape 34"/>
                          <wps:cNvSpPr/>
                          <wps:spPr>
                            <a:xfrm>
                              <a:off x="2494550" y="0"/>
                              <a:ext cx="98536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8536" h="174117">
                                  <a:moveTo>
                                    <a:pt x="5381" y="0"/>
                                  </a:moveTo>
                                  <a:lnTo>
                                    <a:pt x="9954" y="0"/>
                                  </a:lnTo>
                                  <a:lnTo>
                                    <a:pt x="69485" y="142113"/>
                                  </a:lnTo>
                                  <a:cubicBezTo>
                                    <a:pt x="74057" y="152781"/>
                                    <a:pt x="78629" y="160401"/>
                                    <a:pt x="81677" y="163449"/>
                                  </a:cubicBezTo>
                                  <a:cubicBezTo>
                                    <a:pt x="86249" y="168021"/>
                                    <a:pt x="90821" y="169545"/>
                                    <a:pt x="98536" y="169545"/>
                                  </a:cubicBezTo>
                                  <a:lnTo>
                                    <a:pt x="98536" y="174117"/>
                                  </a:lnTo>
                                  <a:lnTo>
                                    <a:pt x="31290" y="174117"/>
                                  </a:lnTo>
                                  <a:lnTo>
                                    <a:pt x="31290" y="169545"/>
                                  </a:lnTo>
                                  <a:cubicBezTo>
                                    <a:pt x="37385" y="169545"/>
                                    <a:pt x="41958" y="168021"/>
                                    <a:pt x="45005" y="166497"/>
                                  </a:cubicBezTo>
                                  <a:cubicBezTo>
                                    <a:pt x="46529" y="164973"/>
                                    <a:pt x="48054" y="161925"/>
                                    <a:pt x="48054" y="158877"/>
                                  </a:cubicBezTo>
                                  <a:cubicBezTo>
                                    <a:pt x="48054" y="155829"/>
                                    <a:pt x="46529" y="149733"/>
                                    <a:pt x="43481" y="142113"/>
                                  </a:cubicBezTo>
                                  <a:lnTo>
                                    <a:pt x="32814" y="117634"/>
                                  </a:lnTo>
                                  <a:lnTo>
                                    <a:pt x="0" y="117634"/>
                                  </a:lnTo>
                                  <a:lnTo>
                                    <a:pt x="0" y="108490"/>
                                  </a:lnTo>
                                  <a:lnTo>
                                    <a:pt x="29766" y="108490"/>
                                  </a:lnTo>
                                  <a:lnTo>
                                    <a:pt x="714" y="38195"/>
                                  </a:lnTo>
                                  <a:lnTo>
                                    <a:pt x="0" y="39843"/>
                                  </a:lnTo>
                                  <a:lnTo>
                                    <a:pt x="0" y="12373"/>
                                  </a:lnTo>
                                  <a:lnTo>
                                    <a:pt x="538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5" name="Shape 35"/>
                          <wps:cNvSpPr/>
                          <wps:spPr>
                            <a:xfrm>
                              <a:off x="7715" y="452152"/>
                              <a:ext cx="76343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343" h="171069">
                                  <a:moveTo>
                                    <a:pt x="0" y="0"/>
                                  </a:moveTo>
                                  <a:lnTo>
                                    <a:pt x="61055" y="0"/>
                                  </a:lnTo>
                                  <a:lnTo>
                                    <a:pt x="76343" y="727"/>
                                  </a:lnTo>
                                  <a:lnTo>
                                    <a:pt x="76343" y="10736"/>
                                  </a:lnTo>
                                  <a:lnTo>
                                    <a:pt x="68675" y="9144"/>
                                  </a:lnTo>
                                  <a:cubicBezTo>
                                    <a:pt x="62579" y="9144"/>
                                    <a:pt x="56483" y="10668"/>
                                    <a:pt x="48863" y="12192"/>
                                  </a:cubicBezTo>
                                  <a:lnTo>
                                    <a:pt x="48863" y="84010"/>
                                  </a:lnTo>
                                  <a:cubicBezTo>
                                    <a:pt x="50387" y="84010"/>
                                    <a:pt x="51911" y="84010"/>
                                    <a:pt x="51911" y="84010"/>
                                  </a:cubicBezTo>
                                  <a:cubicBezTo>
                                    <a:pt x="53435" y="84010"/>
                                    <a:pt x="54959" y="84010"/>
                                    <a:pt x="54959" y="84010"/>
                                  </a:cubicBezTo>
                                  <a:lnTo>
                                    <a:pt x="76343" y="80999"/>
                                  </a:lnTo>
                                  <a:lnTo>
                                    <a:pt x="76343" y="106305"/>
                                  </a:lnTo>
                                  <a:lnTo>
                                    <a:pt x="65627" y="91630"/>
                                  </a:lnTo>
                                  <a:cubicBezTo>
                                    <a:pt x="61055" y="91630"/>
                                    <a:pt x="58007" y="91630"/>
                                    <a:pt x="54959" y="91630"/>
                                  </a:cubicBezTo>
                                  <a:cubicBezTo>
                                    <a:pt x="54959" y="91630"/>
                                    <a:pt x="53435" y="91630"/>
                                    <a:pt x="51911" y="91630"/>
                                  </a:cubicBezTo>
                                  <a:cubicBezTo>
                                    <a:pt x="50387" y="91630"/>
                                    <a:pt x="48863" y="91630"/>
                                    <a:pt x="48863" y="91630"/>
                                  </a:cubicBezTo>
                                  <a:lnTo>
                                    <a:pt x="48863" y="140494"/>
                                  </a:lnTo>
                                  <a:cubicBezTo>
                                    <a:pt x="48863" y="151162"/>
                                    <a:pt x="48863" y="158782"/>
                                    <a:pt x="51911" y="160306"/>
                                  </a:cubicBezTo>
                                  <a:cubicBezTo>
                                    <a:pt x="54959" y="164973"/>
                                    <a:pt x="59531" y="166497"/>
                                    <a:pt x="65627" y="166497"/>
                                  </a:cubicBezTo>
                                  <a:lnTo>
                                    <a:pt x="73247" y="166497"/>
                                  </a:lnTo>
                                  <a:lnTo>
                                    <a:pt x="73247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13716" y="166497"/>
                                    <a:pt x="18288" y="164973"/>
                                    <a:pt x="21336" y="158782"/>
                                  </a:cubicBezTo>
                                  <a:cubicBezTo>
                                    <a:pt x="22860" y="157258"/>
                                    <a:pt x="24384" y="151162"/>
                                    <a:pt x="24384" y="140494"/>
                                  </a:cubicBezTo>
                                  <a:lnTo>
                                    <a:pt x="24384" y="30480"/>
                                  </a:lnTo>
                                  <a:cubicBezTo>
                                    <a:pt x="24384" y="19812"/>
                                    <a:pt x="22860" y="13716"/>
                                    <a:pt x="19812" y="10668"/>
                                  </a:cubicBezTo>
                                  <a:cubicBezTo>
                                    <a:pt x="16764" y="7620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6" name="Shape 36"/>
                          <wps:cNvSpPr/>
                          <wps:spPr>
                            <a:xfrm>
                              <a:off x="84058" y="452879"/>
                              <a:ext cx="93107" cy="1703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107" h="170342">
                                  <a:moveTo>
                                    <a:pt x="0" y="0"/>
                                  </a:moveTo>
                                  <a:lnTo>
                                    <a:pt x="8763" y="416"/>
                                  </a:lnTo>
                                  <a:cubicBezTo>
                                    <a:pt x="15645" y="1178"/>
                                    <a:pt x="21384" y="2321"/>
                                    <a:pt x="25956" y="3846"/>
                                  </a:cubicBezTo>
                                  <a:cubicBezTo>
                                    <a:pt x="33576" y="6893"/>
                                    <a:pt x="41196" y="11465"/>
                                    <a:pt x="47292" y="17561"/>
                                  </a:cubicBezTo>
                                  <a:cubicBezTo>
                                    <a:pt x="53388" y="25181"/>
                                    <a:pt x="56436" y="34420"/>
                                    <a:pt x="56436" y="43564"/>
                                  </a:cubicBezTo>
                                  <a:cubicBezTo>
                                    <a:pt x="56436" y="54233"/>
                                    <a:pt x="53388" y="63377"/>
                                    <a:pt x="45768" y="70996"/>
                                  </a:cubicBezTo>
                                  <a:cubicBezTo>
                                    <a:pt x="39672" y="78712"/>
                                    <a:pt x="29004" y="84808"/>
                                    <a:pt x="13764" y="87856"/>
                                  </a:cubicBezTo>
                                  <a:lnTo>
                                    <a:pt x="50340" y="136719"/>
                                  </a:lnTo>
                                  <a:cubicBezTo>
                                    <a:pt x="57960" y="147387"/>
                                    <a:pt x="64151" y="155007"/>
                                    <a:pt x="70247" y="158055"/>
                                  </a:cubicBezTo>
                                  <a:cubicBezTo>
                                    <a:pt x="76343" y="162627"/>
                                    <a:pt x="83963" y="164246"/>
                                    <a:pt x="93107" y="165771"/>
                                  </a:cubicBezTo>
                                  <a:lnTo>
                                    <a:pt x="93107" y="170342"/>
                                  </a:lnTo>
                                  <a:lnTo>
                                    <a:pt x="47292" y="170342"/>
                                  </a:lnTo>
                                  <a:lnTo>
                                    <a:pt x="0" y="105578"/>
                                  </a:lnTo>
                                  <a:lnTo>
                                    <a:pt x="0" y="80273"/>
                                  </a:lnTo>
                                  <a:lnTo>
                                    <a:pt x="345" y="80224"/>
                                  </a:lnTo>
                                  <a:cubicBezTo>
                                    <a:pt x="6453" y="78307"/>
                                    <a:pt x="11430" y="75616"/>
                                    <a:pt x="15288" y="72520"/>
                                  </a:cubicBezTo>
                                  <a:cubicBezTo>
                                    <a:pt x="24432" y="64901"/>
                                    <a:pt x="27480" y="55757"/>
                                    <a:pt x="27480" y="45089"/>
                                  </a:cubicBezTo>
                                  <a:cubicBezTo>
                                    <a:pt x="27480" y="34420"/>
                                    <a:pt x="24432" y="25181"/>
                                    <a:pt x="18336" y="19085"/>
                                  </a:cubicBezTo>
                                  <a:cubicBezTo>
                                    <a:pt x="15240" y="16037"/>
                                    <a:pt x="11406" y="13370"/>
                                    <a:pt x="7013" y="11465"/>
                                  </a:cubicBezTo>
                                  <a:lnTo>
                                    <a:pt x="0" y="1000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" name="Shape 37"/>
                          <wps:cNvSpPr/>
                          <wps:spPr>
                            <a:xfrm>
                              <a:off x="180213" y="452152"/>
                              <a:ext cx="146590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6590" h="171069">
                                  <a:moveTo>
                                    <a:pt x="0" y="0"/>
                                  </a:moveTo>
                                  <a:lnTo>
                                    <a:pt x="131350" y="0"/>
                                  </a:lnTo>
                                  <a:lnTo>
                                    <a:pt x="132874" y="38195"/>
                                  </a:lnTo>
                                  <a:lnTo>
                                    <a:pt x="128302" y="38195"/>
                                  </a:lnTo>
                                  <a:cubicBezTo>
                                    <a:pt x="126778" y="28956"/>
                                    <a:pt x="125254" y="22860"/>
                                    <a:pt x="122206" y="19812"/>
                                  </a:cubicBezTo>
                                  <a:cubicBezTo>
                                    <a:pt x="120682" y="15240"/>
                                    <a:pt x="117634" y="13716"/>
                                    <a:pt x="113062" y="12192"/>
                                  </a:cubicBezTo>
                                  <a:cubicBezTo>
                                    <a:pt x="110014" y="10668"/>
                                    <a:pt x="103823" y="9144"/>
                                    <a:pt x="96203" y="9144"/>
                                  </a:cubicBezTo>
                                  <a:lnTo>
                                    <a:pt x="48863" y="9144"/>
                                  </a:lnTo>
                                  <a:lnTo>
                                    <a:pt x="48863" y="77915"/>
                                  </a:lnTo>
                                  <a:lnTo>
                                    <a:pt x="85535" y="77915"/>
                                  </a:lnTo>
                                  <a:cubicBezTo>
                                    <a:pt x="96203" y="77915"/>
                                    <a:pt x="102299" y="76391"/>
                                    <a:pt x="105442" y="73247"/>
                                  </a:cubicBezTo>
                                  <a:cubicBezTo>
                                    <a:pt x="110014" y="68675"/>
                                    <a:pt x="113062" y="62579"/>
                                    <a:pt x="113062" y="51911"/>
                                  </a:cubicBezTo>
                                  <a:lnTo>
                                    <a:pt x="117634" y="51911"/>
                                  </a:lnTo>
                                  <a:lnTo>
                                    <a:pt x="117634" y="111442"/>
                                  </a:lnTo>
                                  <a:lnTo>
                                    <a:pt x="113062" y="111442"/>
                                  </a:lnTo>
                                  <a:cubicBezTo>
                                    <a:pt x="111538" y="103822"/>
                                    <a:pt x="110014" y="97727"/>
                                    <a:pt x="110014" y="96203"/>
                                  </a:cubicBezTo>
                                  <a:cubicBezTo>
                                    <a:pt x="108490" y="93154"/>
                                    <a:pt x="105442" y="90107"/>
                                    <a:pt x="102299" y="88583"/>
                                  </a:cubicBezTo>
                                  <a:cubicBezTo>
                                    <a:pt x="99251" y="87059"/>
                                    <a:pt x="93155" y="87059"/>
                                    <a:pt x="85535" y="87059"/>
                                  </a:cubicBezTo>
                                  <a:lnTo>
                                    <a:pt x="48863" y="87059"/>
                                  </a:lnTo>
                                  <a:lnTo>
                                    <a:pt x="48863" y="142018"/>
                                  </a:lnTo>
                                  <a:cubicBezTo>
                                    <a:pt x="48863" y="149638"/>
                                    <a:pt x="48863" y="154210"/>
                                    <a:pt x="48863" y="155734"/>
                                  </a:cubicBezTo>
                                  <a:cubicBezTo>
                                    <a:pt x="50387" y="158782"/>
                                    <a:pt x="51911" y="158782"/>
                                    <a:pt x="53435" y="160306"/>
                                  </a:cubicBezTo>
                                  <a:cubicBezTo>
                                    <a:pt x="54959" y="161830"/>
                                    <a:pt x="58007" y="161830"/>
                                    <a:pt x="62675" y="161830"/>
                                  </a:cubicBezTo>
                                  <a:lnTo>
                                    <a:pt x="91631" y="161830"/>
                                  </a:lnTo>
                                  <a:cubicBezTo>
                                    <a:pt x="100775" y="161830"/>
                                    <a:pt x="108490" y="161830"/>
                                    <a:pt x="113062" y="160306"/>
                                  </a:cubicBezTo>
                                  <a:cubicBezTo>
                                    <a:pt x="117634" y="158782"/>
                                    <a:pt x="120682" y="155734"/>
                                    <a:pt x="125254" y="151162"/>
                                  </a:cubicBezTo>
                                  <a:cubicBezTo>
                                    <a:pt x="129826" y="146590"/>
                                    <a:pt x="135922" y="138970"/>
                                    <a:pt x="142018" y="128302"/>
                                  </a:cubicBezTo>
                                  <a:lnTo>
                                    <a:pt x="146590" y="128302"/>
                                  </a:lnTo>
                                  <a:lnTo>
                                    <a:pt x="131350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10668" y="166497"/>
                                    <a:pt x="13811" y="164973"/>
                                    <a:pt x="16859" y="163354"/>
                                  </a:cubicBezTo>
                                  <a:cubicBezTo>
                                    <a:pt x="19907" y="161830"/>
                                    <a:pt x="21431" y="160306"/>
                                    <a:pt x="22955" y="157258"/>
                                  </a:cubicBezTo>
                                  <a:cubicBezTo>
                                    <a:pt x="24479" y="154210"/>
                                    <a:pt x="24479" y="149638"/>
                                    <a:pt x="24479" y="140494"/>
                                  </a:cubicBezTo>
                                  <a:lnTo>
                                    <a:pt x="24479" y="30480"/>
                                  </a:lnTo>
                                  <a:cubicBezTo>
                                    <a:pt x="24479" y="19812"/>
                                    <a:pt x="22955" y="12192"/>
                                    <a:pt x="21431" y="10668"/>
                                  </a:cubicBezTo>
                                  <a:cubicBezTo>
                                    <a:pt x="18383" y="6096"/>
                                    <a:pt x="13811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" name="Shape 38"/>
                          <wps:cNvSpPr/>
                          <wps:spPr>
                            <a:xfrm>
                              <a:off x="346710" y="449104"/>
                              <a:ext cx="172498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2498" h="178689">
                                  <a:moveTo>
                                    <a:pt x="90107" y="0"/>
                                  </a:moveTo>
                                  <a:cubicBezTo>
                                    <a:pt x="96203" y="0"/>
                                    <a:pt x="102299" y="0"/>
                                    <a:pt x="106871" y="1524"/>
                                  </a:cubicBezTo>
                                  <a:cubicBezTo>
                                    <a:pt x="111443" y="1524"/>
                                    <a:pt x="119063" y="4572"/>
                                    <a:pt x="128302" y="7620"/>
                                  </a:cubicBezTo>
                                  <a:cubicBezTo>
                                    <a:pt x="132874" y="9144"/>
                                    <a:pt x="135922" y="10668"/>
                                    <a:pt x="137446" y="10668"/>
                                  </a:cubicBezTo>
                                  <a:cubicBezTo>
                                    <a:pt x="138970" y="10668"/>
                                    <a:pt x="140494" y="9144"/>
                                    <a:pt x="142018" y="7620"/>
                                  </a:cubicBezTo>
                                  <a:cubicBezTo>
                                    <a:pt x="143542" y="6096"/>
                                    <a:pt x="143542" y="3048"/>
                                    <a:pt x="143542" y="0"/>
                                  </a:cubicBezTo>
                                  <a:lnTo>
                                    <a:pt x="149638" y="0"/>
                                  </a:lnTo>
                                  <a:lnTo>
                                    <a:pt x="152686" y="53435"/>
                                  </a:lnTo>
                                  <a:lnTo>
                                    <a:pt x="149638" y="53435"/>
                                  </a:lnTo>
                                  <a:cubicBezTo>
                                    <a:pt x="145066" y="39719"/>
                                    <a:pt x="138970" y="30480"/>
                                    <a:pt x="131350" y="22860"/>
                                  </a:cubicBezTo>
                                  <a:cubicBezTo>
                                    <a:pt x="122110" y="13716"/>
                                    <a:pt x="108395" y="7620"/>
                                    <a:pt x="93154" y="7620"/>
                                  </a:cubicBezTo>
                                  <a:cubicBezTo>
                                    <a:pt x="70199" y="7620"/>
                                    <a:pt x="53435" y="16764"/>
                                    <a:pt x="42767" y="33528"/>
                                  </a:cubicBezTo>
                                  <a:cubicBezTo>
                                    <a:pt x="33623" y="48863"/>
                                    <a:pt x="28956" y="65627"/>
                                    <a:pt x="28956" y="85534"/>
                                  </a:cubicBezTo>
                                  <a:cubicBezTo>
                                    <a:pt x="28956" y="102298"/>
                                    <a:pt x="32004" y="117539"/>
                                    <a:pt x="38195" y="131350"/>
                                  </a:cubicBezTo>
                                  <a:cubicBezTo>
                                    <a:pt x="44291" y="143542"/>
                                    <a:pt x="51911" y="154210"/>
                                    <a:pt x="62579" y="160306"/>
                                  </a:cubicBezTo>
                                  <a:cubicBezTo>
                                    <a:pt x="73247" y="166402"/>
                                    <a:pt x="84010" y="169545"/>
                                    <a:pt x="94679" y="169545"/>
                                  </a:cubicBezTo>
                                  <a:cubicBezTo>
                                    <a:pt x="100774" y="169545"/>
                                    <a:pt x="106871" y="169545"/>
                                    <a:pt x="112967" y="166402"/>
                                  </a:cubicBezTo>
                                  <a:cubicBezTo>
                                    <a:pt x="117539" y="164878"/>
                                    <a:pt x="123635" y="163354"/>
                                    <a:pt x="129826" y="160306"/>
                                  </a:cubicBezTo>
                                  <a:lnTo>
                                    <a:pt x="129826" y="111442"/>
                                  </a:lnTo>
                                  <a:cubicBezTo>
                                    <a:pt x="129826" y="102298"/>
                                    <a:pt x="128302" y="96203"/>
                                    <a:pt x="128302" y="93154"/>
                                  </a:cubicBezTo>
                                  <a:cubicBezTo>
                                    <a:pt x="126682" y="91630"/>
                                    <a:pt x="123635" y="88583"/>
                                    <a:pt x="122110" y="88583"/>
                                  </a:cubicBezTo>
                                  <a:cubicBezTo>
                                    <a:pt x="119063" y="87059"/>
                                    <a:pt x="114490" y="85534"/>
                                    <a:pt x="106871" y="85534"/>
                                  </a:cubicBezTo>
                                  <a:lnTo>
                                    <a:pt x="106871" y="80963"/>
                                  </a:lnTo>
                                  <a:lnTo>
                                    <a:pt x="172498" y="80963"/>
                                  </a:lnTo>
                                  <a:lnTo>
                                    <a:pt x="172498" y="85534"/>
                                  </a:lnTo>
                                  <a:lnTo>
                                    <a:pt x="169450" y="85534"/>
                                  </a:lnTo>
                                  <a:cubicBezTo>
                                    <a:pt x="163354" y="85534"/>
                                    <a:pt x="158782" y="88583"/>
                                    <a:pt x="157258" y="91630"/>
                                  </a:cubicBezTo>
                                  <a:cubicBezTo>
                                    <a:pt x="154210" y="94678"/>
                                    <a:pt x="154210" y="100774"/>
                                    <a:pt x="154210" y="111442"/>
                                  </a:cubicBezTo>
                                  <a:lnTo>
                                    <a:pt x="154210" y="163354"/>
                                  </a:lnTo>
                                  <a:cubicBezTo>
                                    <a:pt x="145066" y="168021"/>
                                    <a:pt x="134398" y="172593"/>
                                    <a:pt x="125159" y="174117"/>
                                  </a:cubicBezTo>
                                  <a:cubicBezTo>
                                    <a:pt x="116015" y="177165"/>
                                    <a:pt x="105346" y="178689"/>
                                    <a:pt x="94679" y="178689"/>
                                  </a:cubicBezTo>
                                  <a:cubicBezTo>
                                    <a:pt x="61055" y="178689"/>
                                    <a:pt x="36671" y="168021"/>
                                    <a:pt x="18288" y="146590"/>
                                  </a:cubicBezTo>
                                  <a:cubicBezTo>
                                    <a:pt x="6096" y="129826"/>
                                    <a:pt x="0" y="111442"/>
                                    <a:pt x="0" y="91630"/>
                                  </a:cubicBezTo>
                                  <a:cubicBezTo>
                                    <a:pt x="0" y="76295"/>
                                    <a:pt x="3048" y="62579"/>
                                    <a:pt x="10668" y="48863"/>
                                  </a:cubicBezTo>
                                  <a:cubicBezTo>
                                    <a:pt x="18288" y="32004"/>
                                    <a:pt x="30480" y="19812"/>
                                    <a:pt x="45815" y="10668"/>
                                  </a:cubicBezTo>
                                  <a:cubicBezTo>
                                    <a:pt x="58007" y="3048"/>
                                    <a:pt x="73247" y="0"/>
                                    <a:pt x="9010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9" name="Shape 39"/>
                          <wps:cNvSpPr/>
                          <wps:spPr>
                            <a:xfrm>
                              <a:off x="516160" y="452152"/>
                              <a:ext cx="184785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4785" h="174117">
                                  <a:moveTo>
                                    <a:pt x="0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149733" y="128302"/>
                                  </a:lnTo>
                                  <a:lnTo>
                                    <a:pt x="149733" y="30480"/>
                                  </a:lnTo>
                                  <a:cubicBezTo>
                                    <a:pt x="149733" y="19812"/>
                                    <a:pt x="149733" y="12192"/>
                                    <a:pt x="146685" y="10668"/>
                                  </a:cubicBezTo>
                                  <a:cubicBezTo>
                                    <a:pt x="143542" y="6096"/>
                                    <a:pt x="138970" y="4572"/>
                                    <a:pt x="131350" y="4572"/>
                                  </a:cubicBezTo>
                                  <a:lnTo>
                                    <a:pt x="125254" y="4572"/>
                                  </a:lnTo>
                                  <a:lnTo>
                                    <a:pt x="125254" y="0"/>
                                  </a:lnTo>
                                  <a:lnTo>
                                    <a:pt x="184785" y="0"/>
                                  </a:lnTo>
                                  <a:lnTo>
                                    <a:pt x="184785" y="4572"/>
                                  </a:lnTo>
                                  <a:lnTo>
                                    <a:pt x="178689" y="4572"/>
                                  </a:lnTo>
                                  <a:cubicBezTo>
                                    <a:pt x="172593" y="4572"/>
                                    <a:pt x="166497" y="7620"/>
                                    <a:pt x="163449" y="12192"/>
                                  </a:cubicBezTo>
                                  <a:cubicBezTo>
                                    <a:pt x="161925" y="13716"/>
                                    <a:pt x="161925" y="19812"/>
                                    <a:pt x="161925" y="30480"/>
                                  </a:cubicBezTo>
                                  <a:lnTo>
                                    <a:pt x="161925" y="174117"/>
                                  </a:lnTo>
                                  <a:lnTo>
                                    <a:pt x="157353" y="174117"/>
                                  </a:lnTo>
                                  <a:lnTo>
                                    <a:pt x="44291" y="36671"/>
                                  </a:lnTo>
                                  <a:lnTo>
                                    <a:pt x="44291" y="142018"/>
                                  </a:lnTo>
                                  <a:cubicBezTo>
                                    <a:pt x="44291" y="152686"/>
                                    <a:pt x="45815" y="158782"/>
                                    <a:pt x="47339" y="161830"/>
                                  </a:cubicBezTo>
                                  <a:cubicBezTo>
                                    <a:pt x="50387" y="164973"/>
                                    <a:pt x="55054" y="166497"/>
                                    <a:pt x="62674" y="166497"/>
                                  </a:cubicBezTo>
                                  <a:lnTo>
                                    <a:pt x="68771" y="166497"/>
                                  </a:lnTo>
                                  <a:lnTo>
                                    <a:pt x="68771" y="171069"/>
                                  </a:lnTo>
                                  <a:lnTo>
                                    <a:pt x="9239" y="171069"/>
                                  </a:lnTo>
                                  <a:lnTo>
                                    <a:pt x="9239" y="166497"/>
                                  </a:lnTo>
                                  <a:lnTo>
                                    <a:pt x="15335" y="166497"/>
                                  </a:lnTo>
                                  <a:cubicBezTo>
                                    <a:pt x="21431" y="166497"/>
                                    <a:pt x="27527" y="164973"/>
                                    <a:pt x="30575" y="160306"/>
                                  </a:cubicBezTo>
                                  <a:cubicBezTo>
                                    <a:pt x="32099" y="157258"/>
                                    <a:pt x="33623" y="151162"/>
                                    <a:pt x="33623" y="142018"/>
                                  </a:cubicBezTo>
                                  <a:lnTo>
                                    <a:pt x="33623" y="22860"/>
                                  </a:lnTo>
                                  <a:cubicBezTo>
                                    <a:pt x="27527" y="16764"/>
                                    <a:pt x="24479" y="13716"/>
                                    <a:pt x="21431" y="10668"/>
                                  </a:cubicBezTo>
                                  <a:cubicBezTo>
                                    <a:pt x="19907" y="9144"/>
                                    <a:pt x="15335" y="7620"/>
                                    <a:pt x="10763" y="6096"/>
                                  </a:cubicBezTo>
                                  <a:cubicBezTo>
                                    <a:pt x="7715" y="6096"/>
                                    <a:pt x="4572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0" name="Shape 40"/>
                          <wps:cNvSpPr/>
                          <wps:spPr>
                            <a:xfrm>
                              <a:off x="719328" y="449509"/>
                              <a:ext cx="83201" cy="17828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01" h="178285">
                                  <a:moveTo>
                                    <a:pt x="83201" y="0"/>
                                  </a:moveTo>
                                  <a:lnTo>
                                    <a:pt x="83201" y="8880"/>
                                  </a:lnTo>
                                  <a:lnTo>
                                    <a:pt x="82391" y="8740"/>
                                  </a:lnTo>
                                  <a:cubicBezTo>
                                    <a:pt x="67151" y="8740"/>
                                    <a:pt x="54959" y="13312"/>
                                    <a:pt x="45815" y="25504"/>
                                  </a:cubicBezTo>
                                  <a:cubicBezTo>
                                    <a:pt x="33528" y="39315"/>
                                    <a:pt x="28956" y="60651"/>
                                    <a:pt x="28956" y="86654"/>
                                  </a:cubicBezTo>
                                  <a:cubicBezTo>
                                    <a:pt x="28956" y="115610"/>
                                    <a:pt x="33528" y="137042"/>
                                    <a:pt x="45815" y="152281"/>
                                  </a:cubicBezTo>
                                  <a:cubicBezTo>
                                    <a:pt x="54959" y="162949"/>
                                    <a:pt x="67151" y="169141"/>
                                    <a:pt x="82391" y="169141"/>
                                  </a:cubicBezTo>
                                  <a:lnTo>
                                    <a:pt x="83201" y="168965"/>
                                  </a:lnTo>
                                  <a:lnTo>
                                    <a:pt x="83201" y="178119"/>
                                  </a:lnTo>
                                  <a:lnTo>
                                    <a:pt x="82391" y="178285"/>
                                  </a:lnTo>
                                  <a:cubicBezTo>
                                    <a:pt x="59531" y="178285"/>
                                    <a:pt x="39719" y="169141"/>
                                    <a:pt x="22860" y="152281"/>
                                  </a:cubicBezTo>
                                  <a:cubicBezTo>
                                    <a:pt x="7620" y="135518"/>
                                    <a:pt x="0" y="114086"/>
                                    <a:pt x="0" y="88178"/>
                                  </a:cubicBezTo>
                                  <a:cubicBezTo>
                                    <a:pt x="0" y="60651"/>
                                    <a:pt x="9144" y="37791"/>
                                    <a:pt x="27432" y="20932"/>
                                  </a:cubicBezTo>
                                  <a:cubicBezTo>
                                    <a:pt x="35100" y="14074"/>
                                    <a:pt x="43886" y="8740"/>
                                    <a:pt x="53626" y="5120"/>
                                  </a:cubicBezTo>
                                  <a:lnTo>
                                    <a:pt x="8320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1" name="Shape 41"/>
                          <wps:cNvSpPr/>
                          <wps:spPr>
                            <a:xfrm>
                              <a:off x="802529" y="449104"/>
                              <a:ext cx="83201" cy="1785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01" h="178524">
                                  <a:moveTo>
                                    <a:pt x="2334" y="0"/>
                                  </a:moveTo>
                                  <a:cubicBezTo>
                                    <a:pt x="23670" y="0"/>
                                    <a:pt x="43482" y="7620"/>
                                    <a:pt x="58817" y="24384"/>
                                  </a:cubicBezTo>
                                  <a:cubicBezTo>
                                    <a:pt x="75581" y="41243"/>
                                    <a:pt x="83201" y="62579"/>
                                    <a:pt x="83201" y="87059"/>
                                  </a:cubicBezTo>
                                  <a:cubicBezTo>
                                    <a:pt x="83201" y="112966"/>
                                    <a:pt x="75581" y="135922"/>
                                    <a:pt x="58817" y="152686"/>
                                  </a:cubicBezTo>
                                  <a:cubicBezTo>
                                    <a:pt x="50387" y="161115"/>
                                    <a:pt x="41601" y="167616"/>
                                    <a:pt x="31861" y="172010"/>
                                  </a:cubicBezTo>
                                  <a:lnTo>
                                    <a:pt x="0" y="178524"/>
                                  </a:lnTo>
                                  <a:lnTo>
                                    <a:pt x="0" y="169370"/>
                                  </a:lnTo>
                                  <a:lnTo>
                                    <a:pt x="21372" y="164735"/>
                                  </a:lnTo>
                                  <a:cubicBezTo>
                                    <a:pt x="27861" y="161472"/>
                                    <a:pt x="33576" y="156496"/>
                                    <a:pt x="38910" y="149638"/>
                                  </a:cubicBezTo>
                                  <a:cubicBezTo>
                                    <a:pt x="49673" y="137446"/>
                                    <a:pt x="54245" y="117539"/>
                                    <a:pt x="54245" y="91630"/>
                                  </a:cubicBezTo>
                                  <a:cubicBezTo>
                                    <a:pt x="54245" y="62579"/>
                                    <a:pt x="49673" y="39719"/>
                                    <a:pt x="37386" y="25908"/>
                                  </a:cubicBezTo>
                                  <a:cubicBezTo>
                                    <a:pt x="32814" y="19812"/>
                                    <a:pt x="27480" y="15621"/>
                                    <a:pt x="21181" y="12954"/>
                                  </a:cubicBezTo>
                                  <a:lnTo>
                                    <a:pt x="0" y="9284"/>
                                  </a:lnTo>
                                  <a:lnTo>
                                    <a:pt x="0" y="404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2" name="Shape 42"/>
                          <wps:cNvSpPr/>
                          <wps:spPr>
                            <a:xfrm>
                              <a:off x="922401" y="598742"/>
                              <a:ext cx="29051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27527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336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3716"/>
                                  </a:cubicBezTo>
                                  <a:cubicBezTo>
                                    <a:pt x="29051" y="18383"/>
                                    <a:pt x="27527" y="21431"/>
                                    <a:pt x="24479" y="24480"/>
                                  </a:cubicBezTo>
                                  <a:cubicBezTo>
                                    <a:pt x="21336" y="26003"/>
                                    <a:pt x="18288" y="27527"/>
                                    <a:pt x="13716" y="27527"/>
                                  </a:cubicBezTo>
                                  <a:cubicBezTo>
                                    <a:pt x="10668" y="27527"/>
                                    <a:pt x="7620" y="27527"/>
                                    <a:pt x="4572" y="24480"/>
                                  </a:cubicBezTo>
                                  <a:cubicBezTo>
                                    <a:pt x="1524" y="21431"/>
                                    <a:pt x="0" y="18383"/>
                                    <a:pt x="0" y="13716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7620" y="1524"/>
                                    <a:pt x="10668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3" name="Shape 43"/>
                          <wps:cNvSpPr/>
                          <wps:spPr>
                            <a:xfrm>
                              <a:off x="922401" y="504063"/>
                              <a:ext cx="29051" cy="290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29051">
                                  <a:moveTo>
                                    <a:pt x="15240" y="0"/>
                                  </a:moveTo>
                                  <a:cubicBezTo>
                                    <a:pt x="18288" y="0"/>
                                    <a:pt x="21336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3716"/>
                                  </a:cubicBezTo>
                                  <a:cubicBezTo>
                                    <a:pt x="29051" y="18288"/>
                                    <a:pt x="27527" y="21336"/>
                                    <a:pt x="24479" y="24479"/>
                                  </a:cubicBezTo>
                                  <a:cubicBezTo>
                                    <a:pt x="21336" y="27527"/>
                                    <a:pt x="18288" y="29051"/>
                                    <a:pt x="15240" y="29051"/>
                                  </a:cubicBezTo>
                                  <a:cubicBezTo>
                                    <a:pt x="10668" y="29051"/>
                                    <a:pt x="7620" y="27527"/>
                                    <a:pt x="4572" y="24479"/>
                                  </a:cubicBezTo>
                                  <a:cubicBezTo>
                                    <a:pt x="1524" y="21336"/>
                                    <a:pt x="0" y="18288"/>
                                    <a:pt x="0" y="13716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7620" y="1524"/>
                                    <a:pt x="10668" y="0"/>
                                    <a:pt x="1524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4" name="Shape 44"/>
                          <wps:cNvSpPr/>
                          <wps:spPr>
                            <a:xfrm>
                              <a:off x="1409510" y="449104"/>
                              <a:ext cx="67246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246" h="174117">
                                  <a:moveTo>
                                    <a:pt x="41243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45815" y="143542"/>
                                  </a:lnTo>
                                  <a:cubicBezTo>
                                    <a:pt x="45815" y="154210"/>
                                    <a:pt x="45815" y="160306"/>
                                    <a:pt x="45815" y="161830"/>
                                  </a:cubicBezTo>
                                  <a:cubicBezTo>
                                    <a:pt x="47339" y="164878"/>
                                    <a:pt x="48863" y="166402"/>
                                    <a:pt x="51911" y="168021"/>
                                  </a:cubicBezTo>
                                  <a:cubicBezTo>
                                    <a:pt x="53530" y="168021"/>
                                    <a:pt x="59627" y="169545"/>
                                    <a:pt x="67246" y="169545"/>
                                  </a:cubicBezTo>
                                  <a:lnTo>
                                    <a:pt x="67246" y="174117"/>
                                  </a:lnTo>
                                  <a:lnTo>
                                    <a:pt x="3048" y="174117"/>
                                  </a:lnTo>
                                  <a:lnTo>
                                    <a:pt x="3048" y="169545"/>
                                  </a:lnTo>
                                  <a:cubicBezTo>
                                    <a:pt x="10763" y="169545"/>
                                    <a:pt x="15335" y="168021"/>
                                    <a:pt x="18383" y="168021"/>
                                  </a:cubicBezTo>
                                  <a:cubicBezTo>
                                    <a:pt x="19907" y="166402"/>
                                    <a:pt x="21431" y="164878"/>
                                    <a:pt x="22955" y="161830"/>
                                  </a:cubicBezTo>
                                  <a:cubicBezTo>
                                    <a:pt x="24479" y="160306"/>
                                    <a:pt x="24479" y="154210"/>
                                    <a:pt x="24479" y="143542"/>
                                  </a:cubicBezTo>
                                  <a:lnTo>
                                    <a:pt x="24479" y="51911"/>
                                  </a:lnTo>
                                  <a:cubicBezTo>
                                    <a:pt x="24479" y="39719"/>
                                    <a:pt x="24479" y="32004"/>
                                    <a:pt x="22955" y="27432"/>
                                  </a:cubicBezTo>
                                  <a:cubicBezTo>
                                    <a:pt x="22955" y="25908"/>
                                    <a:pt x="21431" y="22860"/>
                                    <a:pt x="19907" y="21336"/>
                                  </a:cubicBezTo>
                                  <a:cubicBezTo>
                                    <a:pt x="18383" y="21336"/>
                                    <a:pt x="16859" y="19812"/>
                                    <a:pt x="13811" y="19812"/>
                                  </a:cubicBezTo>
                                  <a:cubicBezTo>
                                    <a:pt x="10763" y="19812"/>
                                    <a:pt x="7715" y="21336"/>
                                    <a:pt x="1524" y="24384"/>
                                  </a:cubicBezTo>
                                  <a:lnTo>
                                    <a:pt x="0" y="19812"/>
                                  </a:lnTo>
                                  <a:lnTo>
                                    <a:pt x="4124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" name="Shape 45"/>
                          <wps:cNvSpPr/>
                          <wps:spPr>
                            <a:xfrm>
                              <a:off x="1525619" y="597563"/>
                              <a:ext cx="50387" cy="2870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28706">
                                  <a:moveTo>
                                    <a:pt x="50387" y="0"/>
                                  </a:moveTo>
                                  <a:lnTo>
                                    <a:pt x="50387" y="17075"/>
                                  </a:lnTo>
                                  <a:lnTo>
                                    <a:pt x="30909" y="25456"/>
                                  </a:lnTo>
                                  <a:cubicBezTo>
                                    <a:pt x="23646" y="27563"/>
                                    <a:pt x="16002" y="28706"/>
                                    <a:pt x="7620" y="28706"/>
                                  </a:cubicBezTo>
                                  <a:lnTo>
                                    <a:pt x="0" y="28706"/>
                                  </a:lnTo>
                                  <a:lnTo>
                                    <a:pt x="0" y="24135"/>
                                  </a:lnTo>
                                  <a:cubicBezTo>
                                    <a:pt x="12192" y="24135"/>
                                    <a:pt x="21336" y="22610"/>
                                    <a:pt x="30480" y="16419"/>
                                  </a:cubicBezTo>
                                  <a:cubicBezTo>
                                    <a:pt x="35862" y="14133"/>
                                    <a:pt x="40457" y="11085"/>
                                    <a:pt x="44851" y="6894"/>
                                  </a:cubicBezTo>
                                  <a:lnTo>
                                    <a:pt x="5038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6" name="Shape 46"/>
                          <wps:cNvSpPr/>
                          <wps:spPr>
                            <a:xfrm>
                              <a:off x="1522571" y="449104"/>
                              <a:ext cx="53435" cy="1114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35" h="111443">
                                  <a:moveTo>
                                    <a:pt x="53435" y="0"/>
                                  </a:moveTo>
                                  <a:lnTo>
                                    <a:pt x="53435" y="8890"/>
                                  </a:lnTo>
                                  <a:lnTo>
                                    <a:pt x="50387" y="7620"/>
                                  </a:lnTo>
                                  <a:cubicBezTo>
                                    <a:pt x="42767" y="7620"/>
                                    <a:pt x="36671" y="10668"/>
                                    <a:pt x="30480" y="18288"/>
                                  </a:cubicBezTo>
                                  <a:cubicBezTo>
                                    <a:pt x="25908" y="24384"/>
                                    <a:pt x="22860" y="35052"/>
                                    <a:pt x="22860" y="48863"/>
                                  </a:cubicBezTo>
                                  <a:cubicBezTo>
                                    <a:pt x="22860" y="65627"/>
                                    <a:pt x="25908" y="79439"/>
                                    <a:pt x="33528" y="90107"/>
                                  </a:cubicBezTo>
                                  <a:cubicBezTo>
                                    <a:pt x="39719" y="96203"/>
                                    <a:pt x="45815" y="100774"/>
                                    <a:pt x="53435" y="100774"/>
                                  </a:cubicBezTo>
                                  <a:lnTo>
                                    <a:pt x="53435" y="110005"/>
                                  </a:lnTo>
                                  <a:lnTo>
                                    <a:pt x="44291" y="111443"/>
                                  </a:lnTo>
                                  <a:cubicBezTo>
                                    <a:pt x="32004" y="111443"/>
                                    <a:pt x="21336" y="106871"/>
                                    <a:pt x="13716" y="97727"/>
                                  </a:cubicBezTo>
                                  <a:cubicBezTo>
                                    <a:pt x="4572" y="88583"/>
                                    <a:pt x="0" y="76295"/>
                                    <a:pt x="0" y="61056"/>
                                  </a:cubicBezTo>
                                  <a:cubicBezTo>
                                    <a:pt x="0" y="45815"/>
                                    <a:pt x="4572" y="33528"/>
                                    <a:pt x="13716" y="21336"/>
                                  </a:cubicBezTo>
                                  <a:cubicBezTo>
                                    <a:pt x="22860" y="7620"/>
                                    <a:pt x="36671" y="0"/>
                                    <a:pt x="5343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" name="Shape 47"/>
                          <wps:cNvSpPr/>
                          <wps:spPr>
                            <a:xfrm>
                              <a:off x="1576007" y="449104"/>
                              <a:ext cx="54959" cy="1655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959" h="165534">
                                  <a:moveTo>
                                    <a:pt x="0" y="0"/>
                                  </a:moveTo>
                                  <a:cubicBezTo>
                                    <a:pt x="13716" y="0"/>
                                    <a:pt x="25908" y="6096"/>
                                    <a:pt x="36671" y="16764"/>
                                  </a:cubicBezTo>
                                  <a:cubicBezTo>
                                    <a:pt x="48863" y="32004"/>
                                    <a:pt x="54959" y="48863"/>
                                    <a:pt x="54959" y="70200"/>
                                  </a:cubicBezTo>
                                  <a:cubicBezTo>
                                    <a:pt x="54959" y="90107"/>
                                    <a:pt x="50387" y="106871"/>
                                    <a:pt x="41243" y="123730"/>
                                  </a:cubicBezTo>
                                  <a:cubicBezTo>
                                    <a:pt x="30575" y="140494"/>
                                    <a:pt x="18288" y="154210"/>
                                    <a:pt x="1524" y="164878"/>
                                  </a:cubicBezTo>
                                  <a:lnTo>
                                    <a:pt x="0" y="165534"/>
                                  </a:lnTo>
                                  <a:lnTo>
                                    <a:pt x="0" y="148459"/>
                                  </a:lnTo>
                                  <a:lnTo>
                                    <a:pt x="7620" y="138970"/>
                                  </a:lnTo>
                                  <a:cubicBezTo>
                                    <a:pt x="16764" y="126778"/>
                                    <a:pt x="22860" y="114491"/>
                                    <a:pt x="25908" y="99251"/>
                                  </a:cubicBezTo>
                                  <a:cubicBezTo>
                                    <a:pt x="19812" y="103823"/>
                                    <a:pt x="13716" y="106871"/>
                                    <a:pt x="7811" y="108776"/>
                                  </a:cubicBezTo>
                                  <a:lnTo>
                                    <a:pt x="0" y="110005"/>
                                  </a:lnTo>
                                  <a:lnTo>
                                    <a:pt x="0" y="100774"/>
                                  </a:lnTo>
                                  <a:cubicBezTo>
                                    <a:pt x="4572" y="100774"/>
                                    <a:pt x="9144" y="99251"/>
                                    <a:pt x="13716" y="97727"/>
                                  </a:cubicBezTo>
                                  <a:cubicBezTo>
                                    <a:pt x="19812" y="96203"/>
                                    <a:pt x="24384" y="93155"/>
                                    <a:pt x="29051" y="90107"/>
                                  </a:cubicBezTo>
                                  <a:cubicBezTo>
                                    <a:pt x="30575" y="79439"/>
                                    <a:pt x="30575" y="70200"/>
                                    <a:pt x="30575" y="64103"/>
                                  </a:cubicBezTo>
                                  <a:cubicBezTo>
                                    <a:pt x="30575" y="54959"/>
                                    <a:pt x="29051" y="47339"/>
                                    <a:pt x="25908" y="36671"/>
                                  </a:cubicBezTo>
                                  <a:cubicBezTo>
                                    <a:pt x="24384" y="27432"/>
                                    <a:pt x="19812" y="21336"/>
                                    <a:pt x="15240" y="15240"/>
                                  </a:cubicBezTo>
                                  <a:lnTo>
                                    <a:pt x="0" y="889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" name="Shape 48"/>
                          <wps:cNvSpPr/>
                          <wps:spPr>
                            <a:xfrm>
                              <a:off x="1652397" y="449104"/>
                              <a:ext cx="112967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2967" h="174117">
                                  <a:moveTo>
                                    <a:pt x="53435" y="0"/>
                                  </a:moveTo>
                                  <a:cubicBezTo>
                                    <a:pt x="67151" y="0"/>
                                    <a:pt x="79343" y="4572"/>
                                    <a:pt x="88487" y="13716"/>
                                  </a:cubicBezTo>
                                  <a:cubicBezTo>
                                    <a:pt x="97727" y="21336"/>
                                    <a:pt x="102299" y="32004"/>
                                    <a:pt x="102299" y="44291"/>
                                  </a:cubicBezTo>
                                  <a:cubicBezTo>
                                    <a:pt x="102299" y="53435"/>
                                    <a:pt x="100774" y="62579"/>
                                    <a:pt x="96202" y="70199"/>
                                  </a:cubicBezTo>
                                  <a:cubicBezTo>
                                    <a:pt x="90011" y="84010"/>
                                    <a:pt x="79343" y="99251"/>
                                    <a:pt x="65627" y="114490"/>
                                  </a:cubicBezTo>
                                  <a:cubicBezTo>
                                    <a:pt x="44196" y="135922"/>
                                    <a:pt x="32004" y="151162"/>
                                    <a:pt x="25908" y="155734"/>
                                  </a:cubicBezTo>
                                  <a:lnTo>
                                    <a:pt x="71723" y="155734"/>
                                  </a:lnTo>
                                  <a:cubicBezTo>
                                    <a:pt x="80867" y="155734"/>
                                    <a:pt x="86963" y="154210"/>
                                    <a:pt x="90011" y="154210"/>
                                  </a:cubicBezTo>
                                  <a:cubicBezTo>
                                    <a:pt x="94679" y="154210"/>
                                    <a:pt x="97727" y="152686"/>
                                    <a:pt x="100774" y="149638"/>
                                  </a:cubicBezTo>
                                  <a:cubicBezTo>
                                    <a:pt x="103823" y="148114"/>
                                    <a:pt x="105346" y="145066"/>
                                    <a:pt x="108395" y="142018"/>
                                  </a:cubicBezTo>
                                  <a:lnTo>
                                    <a:pt x="112967" y="142018"/>
                                  </a:lnTo>
                                  <a:lnTo>
                                    <a:pt x="100774" y="174117"/>
                                  </a:lnTo>
                                  <a:lnTo>
                                    <a:pt x="0" y="174117"/>
                                  </a:lnTo>
                                  <a:lnTo>
                                    <a:pt x="0" y="169545"/>
                                  </a:lnTo>
                                  <a:cubicBezTo>
                                    <a:pt x="28956" y="142018"/>
                                    <a:pt x="50387" y="120586"/>
                                    <a:pt x="62579" y="103822"/>
                                  </a:cubicBezTo>
                                  <a:cubicBezTo>
                                    <a:pt x="74771" y="85534"/>
                                    <a:pt x="80867" y="70199"/>
                                    <a:pt x="80867" y="56483"/>
                                  </a:cubicBezTo>
                                  <a:cubicBezTo>
                                    <a:pt x="80867" y="45815"/>
                                    <a:pt x="77819" y="36671"/>
                                    <a:pt x="70199" y="28956"/>
                                  </a:cubicBezTo>
                                  <a:cubicBezTo>
                                    <a:pt x="64103" y="22860"/>
                                    <a:pt x="56483" y="19812"/>
                                    <a:pt x="47339" y="19812"/>
                                  </a:cubicBezTo>
                                  <a:cubicBezTo>
                                    <a:pt x="38100" y="19812"/>
                                    <a:pt x="30480" y="21336"/>
                                    <a:pt x="24384" y="25908"/>
                                  </a:cubicBezTo>
                                  <a:cubicBezTo>
                                    <a:pt x="16764" y="32004"/>
                                    <a:pt x="12192" y="38195"/>
                                    <a:pt x="9144" y="48863"/>
                                  </a:cubicBezTo>
                                  <a:lnTo>
                                    <a:pt x="4572" y="48863"/>
                                  </a:lnTo>
                                  <a:cubicBezTo>
                                    <a:pt x="6096" y="32004"/>
                                    <a:pt x="12192" y="21336"/>
                                    <a:pt x="21336" y="12192"/>
                                  </a:cubicBezTo>
                                  <a:cubicBezTo>
                                    <a:pt x="28956" y="4572"/>
                                    <a:pt x="39624" y="0"/>
                                    <a:pt x="5343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" name="Shape 49"/>
                          <wps:cNvSpPr/>
                          <wps:spPr>
                            <a:xfrm>
                              <a:off x="1791272" y="449104"/>
                              <a:ext cx="96298" cy="1771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6298" h="177165">
                                  <a:moveTo>
                                    <a:pt x="48958" y="0"/>
                                  </a:moveTo>
                                  <a:cubicBezTo>
                                    <a:pt x="62674" y="0"/>
                                    <a:pt x="73342" y="4572"/>
                                    <a:pt x="79439" y="13716"/>
                                  </a:cubicBezTo>
                                  <a:cubicBezTo>
                                    <a:pt x="85535" y="19812"/>
                                    <a:pt x="88582" y="27432"/>
                                    <a:pt x="88582" y="35052"/>
                                  </a:cubicBezTo>
                                  <a:cubicBezTo>
                                    <a:pt x="88582" y="47339"/>
                                    <a:pt x="80963" y="59531"/>
                                    <a:pt x="65723" y="73247"/>
                                  </a:cubicBezTo>
                                  <a:cubicBezTo>
                                    <a:pt x="74867" y="77819"/>
                                    <a:pt x="84010" y="82486"/>
                                    <a:pt x="88582" y="90107"/>
                                  </a:cubicBezTo>
                                  <a:cubicBezTo>
                                    <a:pt x="94774" y="97727"/>
                                    <a:pt x="96298" y="106871"/>
                                    <a:pt x="96298" y="117539"/>
                                  </a:cubicBezTo>
                                  <a:cubicBezTo>
                                    <a:pt x="96298" y="132874"/>
                                    <a:pt x="91630" y="145066"/>
                                    <a:pt x="82486" y="155734"/>
                                  </a:cubicBezTo>
                                  <a:cubicBezTo>
                                    <a:pt x="70295" y="169545"/>
                                    <a:pt x="53530" y="177165"/>
                                    <a:pt x="29051" y="177165"/>
                                  </a:cubicBezTo>
                                  <a:cubicBezTo>
                                    <a:pt x="18383" y="177165"/>
                                    <a:pt x="10763" y="175641"/>
                                    <a:pt x="6191" y="172593"/>
                                  </a:cubicBezTo>
                                  <a:cubicBezTo>
                                    <a:pt x="1619" y="169545"/>
                                    <a:pt x="0" y="166402"/>
                                    <a:pt x="0" y="163354"/>
                                  </a:cubicBezTo>
                                  <a:cubicBezTo>
                                    <a:pt x="0" y="161830"/>
                                    <a:pt x="0" y="158782"/>
                                    <a:pt x="3143" y="157258"/>
                                  </a:cubicBezTo>
                                  <a:cubicBezTo>
                                    <a:pt x="4667" y="155734"/>
                                    <a:pt x="7715" y="154210"/>
                                    <a:pt x="9239" y="154210"/>
                                  </a:cubicBezTo>
                                  <a:cubicBezTo>
                                    <a:pt x="12287" y="154210"/>
                                    <a:pt x="13811" y="154210"/>
                                    <a:pt x="16859" y="155734"/>
                                  </a:cubicBezTo>
                                  <a:cubicBezTo>
                                    <a:pt x="18383" y="155734"/>
                                    <a:pt x="21431" y="157258"/>
                                    <a:pt x="26003" y="160306"/>
                                  </a:cubicBezTo>
                                  <a:cubicBezTo>
                                    <a:pt x="30575" y="163354"/>
                                    <a:pt x="35147" y="164878"/>
                                    <a:pt x="36671" y="164878"/>
                                  </a:cubicBezTo>
                                  <a:cubicBezTo>
                                    <a:pt x="39719" y="166402"/>
                                    <a:pt x="42767" y="166402"/>
                                    <a:pt x="45815" y="166402"/>
                                  </a:cubicBezTo>
                                  <a:cubicBezTo>
                                    <a:pt x="55054" y="166402"/>
                                    <a:pt x="62674" y="163354"/>
                                    <a:pt x="68770" y="155734"/>
                                  </a:cubicBezTo>
                                  <a:cubicBezTo>
                                    <a:pt x="74867" y="149638"/>
                                    <a:pt x="77914" y="142018"/>
                                    <a:pt x="77914" y="132874"/>
                                  </a:cubicBezTo>
                                  <a:cubicBezTo>
                                    <a:pt x="77914" y="126778"/>
                                    <a:pt x="76390" y="119063"/>
                                    <a:pt x="73342" y="112967"/>
                                  </a:cubicBezTo>
                                  <a:cubicBezTo>
                                    <a:pt x="71818" y="108395"/>
                                    <a:pt x="68770" y="105347"/>
                                    <a:pt x="67246" y="102299"/>
                                  </a:cubicBezTo>
                                  <a:cubicBezTo>
                                    <a:pt x="62674" y="99251"/>
                                    <a:pt x="58102" y="96203"/>
                                    <a:pt x="52007" y="93155"/>
                                  </a:cubicBezTo>
                                  <a:cubicBezTo>
                                    <a:pt x="45815" y="90107"/>
                                    <a:pt x="39719" y="90107"/>
                                    <a:pt x="32099" y="90107"/>
                                  </a:cubicBezTo>
                                  <a:lnTo>
                                    <a:pt x="29051" y="90107"/>
                                  </a:lnTo>
                                  <a:lnTo>
                                    <a:pt x="29051" y="85535"/>
                                  </a:lnTo>
                                  <a:cubicBezTo>
                                    <a:pt x="35147" y="85535"/>
                                    <a:pt x="41243" y="82486"/>
                                    <a:pt x="48958" y="77819"/>
                                  </a:cubicBezTo>
                                  <a:cubicBezTo>
                                    <a:pt x="55054" y="74771"/>
                                    <a:pt x="59626" y="70199"/>
                                    <a:pt x="62674" y="64103"/>
                                  </a:cubicBezTo>
                                  <a:cubicBezTo>
                                    <a:pt x="65723" y="58007"/>
                                    <a:pt x="67246" y="51912"/>
                                    <a:pt x="67246" y="45815"/>
                                  </a:cubicBezTo>
                                  <a:cubicBezTo>
                                    <a:pt x="67246" y="36671"/>
                                    <a:pt x="64198" y="30480"/>
                                    <a:pt x="59626" y="24384"/>
                                  </a:cubicBezTo>
                                  <a:cubicBezTo>
                                    <a:pt x="53530" y="19812"/>
                                    <a:pt x="47339" y="16764"/>
                                    <a:pt x="39719" y="16764"/>
                                  </a:cubicBezTo>
                                  <a:cubicBezTo>
                                    <a:pt x="26003" y="16764"/>
                                    <a:pt x="15335" y="24384"/>
                                    <a:pt x="6191" y="38195"/>
                                  </a:cubicBezTo>
                                  <a:lnTo>
                                    <a:pt x="3143" y="35052"/>
                                  </a:lnTo>
                                  <a:cubicBezTo>
                                    <a:pt x="7715" y="24384"/>
                                    <a:pt x="13811" y="15240"/>
                                    <a:pt x="21431" y="9144"/>
                                  </a:cubicBezTo>
                                  <a:cubicBezTo>
                                    <a:pt x="27527" y="3048"/>
                                    <a:pt x="38195" y="0"/>
                                    <a:pt x="48958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" name="Shape 50"/>
                          <wps:cNvSpPr/>
                          <wps:spPr>
                            <a:xfrm>
                              <a:off x="1924145" y="452152"/>
                              <a:ext cx="108490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490" h="174117">
                                  <a:moveTo>
                                    <a:pt x="16859" y="0"/>
                                  </a:moveTo>
                                  <a:lnTo>
                                    <a:pt x="108490" y="0"/>
                                  </a:lnTo>
                                  <a:lnTo>
                                    <a:pt x="108490" y="4572"/>
                                  </a:lnTo>
                                  <a:lnTo>
                                    <a:pt x="50387" y="174117"/>
                                  </a:lnTo>
                                  <a:lnTo>
                                    <a:pt x="36671" y="174117"/>
                                  </a:lnTo>
                                  <a:lnTo>
                                    <a:pt x="88583" y="21336"/>
                                  </a:lnTo>
                                  <a:lnTo>
                                    <a:pt x="41243" y="21336"/>
                                  </a:lnTo>
                                  <a:cubicBezTo>
                                    <a:pt x="32099" y="21336"/>
                                    <a:pt x="24479" y="21336"/>
                                    <a:pt x="19907" y="24384"/>
                                  </a:cubicBezTo>
                                  <a:cubicBezTo>
                                    <a:pt x="13811" y="27432"/>
                                    <a:pt x="7620" y="33623"/>
                                    <a:pt x="3048" y="42767"/>
                                  </a:cubicBezTo>
                                  <a:lnTo>
                                    <a:pt x="0" y="41243"/>
                                  </a:lnTo>
                                  <a:lnTo>
                                    <a:pt x="1685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" name="Shape 51"/>
                          <wps:cNvSpPr/>
                          <wps:spPr>
                            <a:xfrm>
                              <a:off x="2078450" y="449104"/>
                              <a:ext cx="67151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51" h="174117">
                                  <a:moveTo>
                                    <a:pt x="41148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45815" y="143542"/>
                                  </a:lnTo>
                                  <a:cubicBezTo>
                                    <a:pt x="45815" y="154210"/>
                                    <a:pt x="45815" y="160306"/>
                                    <a:pt x="47339" y="161830"/>
                                  </a:cubicBezTo>
                                  <a:cubicBezTo>
                                    <a:pt x="47339" y="164878"/>
                                    <a:pt x="48863" y="166402"/>
                                    <a:pt x="51911" y="168021"/>
                                  </a:cubicBezTo>
                                  <a:cubicBezTo>
                                    <a:pt x="54959" y="168021"/>
                                    <a:pt x="59531" y="169545"/>
                                    <a:pt x="67151" y="169545"/>
                                  </a:cubicBezTo>
                                  <a:lnTo>
                                    <a:pt x="67151" y="174117"/>
                                  </a:lnTo>
                                  <a:lnTo>
                                    <a:pt x="3048" y="174117"/>
                                  </a:lnTo>
                                  <a:lnTo>
                                    <a:pt x="3048" y="169545"/>
                                  </a:lnTo>
                                  <a:cubicBezTo>
                                    <a:pt x="10668" y="169545"/>
                                    <a:pt x="16764" y="168021"/>
                                    <a:pt x="18288" y="168021"/>
                                  </a:cubicBezTo>
                                  <a:cubicBezTo>
                                    <a:pt x="21336" y="166402"/>
                                    <a:pt x="22860" y="164878"/>
                                    <a:pt x="24384" y="161830"/>
                                  </a:cubicBezTo>
                                  <a:cubicBezTo>
                                    <a:pt x="24384" y="160306"/>
                                    <a:pt x="24384" y="154210"/>
                                    <a:pt x="24384" y="143542"/>
                                  </a:cubicBezTo>
                                  <a:lnTo>
                                    <a:pt x="24384" y="51911"/>
                                  </a:lnTo>
                                  <a:cubicBezTo>
                                    <a:pt x="24384" y="39719"/>
                                    <a:pt x="24384" y="32004"/>
                                    <a:pt x="24384" y="27432"/>
                                  </a:cubicBezTo>
                                  <a:cubicBezTo>
                                    <a:pt x="22860" y="25908"/>
                                    <a:pt x="22860" y="22860"/>
                                    <a:pt x="21336" y="21336"/>
                                  </a:cubicBezTo>
                                  <a:cubicBezTo>
                                    <a:pt x="19812" y="21336"/>
                                    <a:pt x="16764" y="19812"/>
                                    <a:pt x="15240" y="19812"/>
                                  </a:cubicBezTo>
                                  <a:cubicBezTo>
                                    <a:pt x="12192" y="19812"/>
                                    <a:pt x="7620" y="21336"/>
                                    <a:pt x="1524" y="24384"/>
                                  </a:cubicBezTo>
                                  <a:lnTo>
                                    <a:pt x="0" y="19812"/>
                                  </a:lnTo>
                                  <a:lnTo>
                                    <a:pt x="411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2" name="Shape 52"/>
                          <wps:cNvSpPr/>
                          <wps:spPr>
                            <a:xfrm>
                              <a:off x="2191417" y="449566"/>
                              <a:ext cx="55007" cy="1767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6704">
                                  <a:moveTo>
                                    <a:pt x="55007" y="0"/>
                                  </a:moveTo>
                                  <a:lnTo>
                                    <a:pt x="55007" y="7897"/>
                                  </a:lnTo>
                                  <a:lnTo>
                                    <a:pt x="41243" y="14779"/>
                                  </a:lnTo>
                                  <a:cubicBezTo>
                                    <a:pt x="35147" y="22399"/>
                                    <a:pt x="30575" y="33067"/>
                                    <a:pt x="27527" y="48402"/>
                                  </a:cubicBezTo>
                                  <a:cubicBezTo>
                                    <a:pt x="26003" y="63642"/>
                                    <a:pt x="24479" y="77358"/>
                                    <a:pt x="24479" y="92693"/>
                                  </a:cubicBezTo>
                                  <a:cubicBezTo>
                                    <a:pt x="24479" y="115553"/>
                                    <a:pt x="27527" y="135461"/>
                                    <a:pt x="33623" y="150700"/>
                                  </a:cubicBezTo>
                                  <a:cubicBezTo>
                                    <a:pt x="38195" y="162892"/>
                                    <a:pt x="45815" y="169084"/>
                                    <a:pt x="54959" y="169084"/>
                                  </a:cubicBezTo>
                                  <a:lnTo>
                                    <a:pt x="55007" y="169062"/>
                                  </a:lnTo>
                                  <a:lnTo>
                                    <a:pt x="55007" y="176687"/>
                                  </a:lnTo>
                                  <a:lnTo>
                                    <a:pt x="54959" y="176704"/>
                                  </a:lnTo>
                                  <a:cubicBezTo>
                                    <a:pt x="38195" y="176704"/>
                                    <a:pt x="24479" y="167560"/>
                                    <a:pt x="13716" y="147653"/>
                                  </a:cubicBezTo>
                                  <a:cubicBezTo>
                                    <a:pt x="4572" y="132412"/>
                                    <a:pt x="0" y="112505"/>
                                    <a:pt x="0" y="89645"/>
                                  </a:cubicBezTo>
                                  <a:cubicBezTo>
                                    <a:pt x="0" y="69738"/>
                                    <a:pt x="3048" y="52974"/>
                                    <a:pt x="9144" y="39258"/>
                                  </a:cubicBezTo>
                                  <a:cubicBezTo>
                                    <a:pt x="15240" y="25447"/>
                                    <a:pt x="22860" y="14779"/>
                                    <a:pt x="32099" y="7159"/>
                                  </a:cubicBezTo>
                                  <a:lnTo>
                                    <a:pt x="550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" name="Shape 53"/>
                          <wps:cNvSpPr/>
                          <wps:spPr>
                            <a:xfrm>
                              <a:off x="2246424" y="449104"/>
                              <a:ext cx="56436" cy="177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6436" h="177148">
                                  <a:moveTo>
                                    <a:pt x="1476" y="0"/>
                                  </a:moveTo>
                                  <a:cubicBezTo>
                                    <a:pt x="13668" y="0"/>
                                    <a:pt x="25956" y="6096"/>
                                    <a:pt x="36624" y="19812"/>
                                  </a:cubicBezTo>
                                  <a:cubicBezTo>
                                    <a:pt x="48816" y="36671"/>
                                    <a:pt x="56436" y="59531"/>
                                    <a:pt x="56436" y="87059"/>
                                  </a:cubicBezTo>
                                  <a:cubicBezTo>
                                    <a:pt x="56436" y="106871"/>
                                    <a:pt x="53388" y="123730"/>
                                    <a:pt x="47291" y="137446"/>
                                  </a:cubicBezTo>
                                  <a:cubicBezTo>
                                    <a:pt x="41196" y="151162"/>
                                    <a:pt x="33576" y="161830"/>
                                    <a:pt x="25956" y="168021"/>
                                  </a:cubicBezTo>
                                  <a:lnTo>
                                    <a:pt x="0" y="177148"/>
                                  </a:lnTo>
                                  <a:lnTo>
                                    <a:pt x="0" y="169523"/>
                                  </a:lnTo>
                                  <a:lnTo>
                                    <a:pt x="13668" y="163354"/>
                                  </a:lnTo>
                                  <a:cubicBezTo>
                                    <a:pt x="18336" y="158782"/>
                                    <a:pt x="22908" y="152686"/>
                                    <a:pt x="25956" y="142018"/>
                                  </a:cubicBezTo>
                                  <a:cubicBezTo>
                                    <a:pt x="29004" y="128302"/>
                                    <a:pt x="30528" y="108395"/>
                                    <a:pt x="30528" y="80963"/>
                                  </a:cubicBezTo>
                                  <a:cubicBezTo>
                                    <a:pt x="30528" y="62579"/>
                                    <a:pt x="29004" y="45815"/>
                                    <a:pt x="24432" y="33528"/>
                                  </a:cubicBezTo>
                                  <a:cubicBezTo>
                                    <a:pt x="21384" y="22860"/>
                                    <a:pt x="18336" y="16764"/>
                                    <a:pt x="13668" y="12192"/>
                                  </a:cubicBezTo>
                                  <a:cubicBezTo>
                                    <a:pt x="9096" y="9144"/>
                                    <a:pt x="6048" y="7620"/>
                                    <a:pt x="1476" y="7620"/>
                                  </a:cubicBezTo>
                                  <a:lnTo>
                                    <a:pt x="0" y="8358"/>
                                  </a:lnTo>
                                  <a:lnTo>
                                    <a:pt x="0" y="461"/>
                                  </a:lnTo>
                                  <a:lnTo>
                                    <a:pt x="147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4" name="Shape 54"/>
                          <wps:cNvSpPr/>
                          <wps:spPr>
                            <a:xfrm>
                              <a:off x="2321243" y="449104"/>
                              <a:ext cx="112967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2967" h="174117">
                                  <a:moveTo>
                                    <a:pt x="54959" y="0"/>
                                  </a:moveTo>
                                  <a:cubicBezTo>
                                    <a:pt x="68675" y="0"/>
                                    <a:pt x="79343" y="4572"/>
                                    <a:pt x="88582" y="13716"/>
                                  </a:cubicBezTo>
                                  <a:cubicBezTo>
                                    <a:pt x="97726" y="21336"/>
                                    <a:pt x="102299" y="32004"/>
                                    <a:pt x="102299" y="44291"/>
                                  </a:cubicBezTo>
                                  <a:cubicBezTo>
                                    <a:pt x="102299" y="53435"/>
                                    <a:pt x="100775" y="62579"/>
                                    <a:pt x="96202" y="70199"/>
                                  </a:cubicBezTo>
                                  <a:cubicBezTo>
                                    <a:pt x="90107" y="84010"/>
                                    <a:pt x="80867" y="99251"/>
                                    <a:pt x="67151" y="114490"/>
                                  </a:cubicBezTo>
                                  <a:cubicBezTo>
                                    <a:pt x="45815" y="135922"/>
                                    <a:pt x="32004" y="151162"/>
                                    <a:pt x="27432" y="155734"/>
                                  </a:cubicBezTo>
                                  <a:lnTo>
                                    <a:pt x="71723" y="155734"/>
                                  </a:lnTo>
                                  <a:cubicBezTo>
                                    <a:pt x="80867" y="155734"/>
                                    <a:pt x="87058" y="154210"/>
                                    <a:pt x="91631" y="154210"/>
                                  </a:cubicBezTo>
                                  <a:cubicBezTo>
                                    <a:pt x="94679" y="154210"/>
                                    <a:pt x="97726" y="152686"/>
                                    <a:pt x="100775" y="149638"/>
                                  </a:cubicBezTo>
                                  <a:cubicBezTo>
                                    <a:pt x="103823" y="148114"/>
                                    <a:pt x="106870" y="145066"/>
                                    <a:pt x="108395" y="142018"/>
                                  </a:cubicBezTo>
                                  <a:lnTo>
                                    <a:pt x="112967" y="142018"/>
                                  </a:lnTo>
                                  <a:lnTo>
                                    <a:pt x="100775" y="174117"/>
                                  </a:lnTo>
                                  <a:lnTo>
                                    <a:pt x="0" y="174117"/>
                                  </a:lnTo>
                                  <a:lnTo>
                                    <a:pt x="0" y="169545"/>
                                  </a:lnTo>
                                  <a:cubicBezTo>
                                    <a:pt x="30480" y="142018"/>
                                    <a:pt x="50387" y="120586"/>
                                    <a:pt x="62579" y="103822"/>
                                  </a:cubicBezTo>
                                  <a:cubicBezTo>
                                    <a:pt x="74771" y="85534"/>
                                    <a:pt x="80867" y="70199"/>
                                    <a:pt x="80867" y="56483"/>
                                  </a:cubicBezTo>
                                  <a:cubicBezTo>
                                    <a:pt x="80867" y="45815"/>
                                    <a:pt x="77819" y="36671"/>
                                    <a:pt x="71723" y="28956"/>
                                  </a:cubicBezTo>
                                  <a:cubicBezTo>
                                    <a:pt x="64103" y="22860"/>
                                    <a:pt x="56483" y="19812"/>
                                    <a:pt x="47339" y="19812"/>
                                  </a:cubicBezTo>
                                  <a:cubicBezTo>
                                    <a:pt x="39719" y="19812"/>
                                    <a:pt x="32004" y="21336"/>
                                    <a:pt x="24384" y="25908"/>
                                  </a:cubicBezTo>
                                  <a:cubicBezTo>
                                    <a:pt x="18288" y="32004"/>
                                    <a:pt x="13716" y="38195"/>
                                    <a:pt x="10668" y="48863"/>
                                  </a:cubicBezTo>
                                  <a:lnTo>
                                    <a:pt x="6096" y="48863"/>
                                  </a:lnTo>
                                  <a:cubicBezTo>
                                    <a:pt x="7620" y="32004"/>
                                    <a:pt x="13716" y="21336"/>
                                    <a:pt x="21336" y="12192"/>
                                  </a:cubicBezTo>
                                  <a:cubicBezTo>
                                    <a:pt x="30480" y="4572"/>
                                    <a:pt x="41243" y="0"/>
                                    <a:pt x="5495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5" name="Shape 55"/>
                          <wps:cNvSpPr/>
                          <wps:spPr>
                            <a:xfrm>
                              <a:off x="2455641" y="449104"/>
                              <a:ext cx="112966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2966" h="174117">
                                  <a:moveTo>
                                    <a:pt x="53435" y="0"/>
                                  </a:moveTo>
                                  <a:cubicBezTo>
                                    <a:pt x="67151" y="0"/>
                                    <a:pt x="79343" y="4572"/>
                                    <a:pt x="88487" y="13716"/>
                                  </a:cubicBezTo>
                                  <a:cubicBezTo>
                                    <a:pt x="97726" y="21336"/>
                                    <a:pt x="102298" y="32004"/>
                                    <a:pt x="102298" y="44291"/>
                                  </a:cubicBezTo>
                                  <a:cubicBezTo>
                                    <a:pt x="102298" y="53435"/>
                                    <a:pt x="100774" y="62579"/>
                                    <a:pt x="96202" y="70199"/>
                                  </a:cubicBezTo>
                                  <a:cubicBezTo>
                                    <a:pt x="90107" y="84010"/>
                                    <a:pt x="79343" y="99251"/>
                                    <a:pt x="65627" y="114490"/>
                                  </a:cubicBezTo>
                                  <a:cubicBezTo>
                                    <a:pt x="45815" y="135922"/>
                                    <a:pt x="32004" y="151162"/>
                                    <a:pt x="27432" y="155734"/>
                                  </a:cubicBezTo>
                                  <a:lnTo>
                                    <a:pt x="71723" y="155734"/>
                                  </a:lnTo>
                                  <a:cubicBezTo>
                                    <a:pt x="80867" y="155734"/>
                                    <a:pt x="86963" y="154210"/>
                                    <a:pt x="90107" y="154210"/>
                                  </a:cubicBezTo>
                                  <a:cubicBezTo>
                                    <a:pt x="94678" y="154210"/>
                                    <a:pt x="97726" y="152686"/>
                                    <a:pt x="100774" y="149638"/>
                                  </a:cubicBezTo>
                                  <a:cubicBezTo>
                                    <a:pt x="103822" y="148114"/>
                                    <a:pt x="105346" y="145066"/>
                                    <a:pt x="108395" y="142018"/>
                                  </a:cubicBezTo>
                                  <a:lnTo>
                                    <a:pt x="112966" y="142018"/>
                                  </a:lnTo>
                                  <a:lnTo>
                                    <a:pt x="100774" y="174117"/>
                                  </a:lnTo>
                                  <a:lnTo>
                                    <a:pt x="0" y="174117"/>
                                  </a:lnTo>
                                  <a:lnTo>
                                    <a:pt x="0" y="169545"/>
                                  </a:lnTo>
                                  <a:cubicBezTo>
                                    <a:pt x="28956" y="142018"/>
                                    <a:pt x="50387" y="120586"/>
                                    <a:pt x="62579" y="103822"/>
                                  </a:cubicBezTo>
                                  <a:cubicBezTo>
                                    <a:pt x="74771" y="85534"/>
                                    <a:pt x="80867" y="70199"/>
                                    <a:pt x="80867" y="56483"/>
                                  </a:cubicBezTo>
                                  <a:cubicBezTo>
                                    <a:pt x="80867" y="45815"/>
                                    <a:pt x="77819" y="36671"/>
                                    <a:pt x="70199" y="28956"/>
                                  </a:cubicBezTo>
                                  <a:cubicBezTo>
                                    <a:pt x="64103" y="22860"/>
                                    <a:pt x="56483" y="19812"/>
                                    <a:pt x="47339" y="19812"/>
                                  </a:cubicBezTo>
                                  <a:cubicBezTo>
                                    <a:pt x="38100" y="19812"/>
                                    <a:pt x="30480" y="21336"/>
                                    <a:pt x="24384" y="25908"/>
                                  </a:cubicBezTo>
                                  <a:cubicBezTo>
                                    <a:pt x="18288" y="32004"/>
                                    <a:pt x="12192" y="38195"/>
                                    <a:pt x="9144" y="48863"/>
                                  </a:cubicBezTo>
                                  <a:lnTo>
                                    <a:pt x="4572" y="48863"/>
                                  </a:lnTo>
                                  <a:cubicBezTo>
                                    <a:pt x="7620" y="32004"/>
                                    <a:pt x="12192" y="21336"/>
                                    <a:pt x="21336" y="12192"/>
                                  </a:cubicBezTo>
                                  <a:cubicBezTo>
                                    <a:pt x="30480" y="4572"/>
                                    <a:pt x="41148" y="0"/>
                                    <a:pt x="5343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6" name="Shape 56"/>
                          <wps:cNvSpPr/>
                          <wps:spPr>
                            <a:xfrm>
                              <a:off x="18383" y="878205"/>
                              <a:ext cx="114490" cy="1787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4490" h="178784">
                                  <a:moveTo>
                                    <a:pt x="50387" y="0"/>
                                  </a:moveTo>
                                  <a:cubicBezTo>
                                    <a:pt x="59531" y="0"/>
                                    <a:pt x="68675" y="3143"/>
                                    <a:pt x="79438" y="6191"/>
                                  </a:cubicBezTo>
                                  <a:cubicBezTo>
                                    <a:pt x="84010" y="9239"/>
                                    <a:pt x="87059" y="10763"/>
                                    <a:pt x="90107" y="10763"/>
                                  </a:cubicBezTo>
                                  <a:cubicBezTo>
                                    <a:pt x="91631" y="10763"/>
                                    <a:pt x="93154" y="9239"/>
                                    <a:pt x="94679" y="7715"/>
                                  </a:cubicBezTo>
                                  <a:cubicBezTo>
                                    <a:pt x="96202" y="6191"/>
                                    <a:pt x="97727" y="4667"/>
                                    <a:pt x="97727" y="0"/>
                                  </a:cubicBezTo>
                                  <a:lnTo>
                                    <a:pt x="102299" y="0"/>
                                  </a:lnTo>
                                  <a:lnTo>
                                    <a:pt x="102299" y="59627"/>
                                  </a:lnTo>
                                  <a:lnTo>
                                    <a:pt x="97727" y="59627"/>
                                  </a:lnTo>
                                  <a:cubicBezTo>
                                    <a:pt x="96202" y="47434"/>
                                    <a:pt x="93154" y="38195"/>
                                    <a:pt x="90107" y="32099"/>
                                  </a:cubicBezTo>
                                  <a:cubicBezTo>
                                    <a:pt x="85535" y="26003"/>
                                    <a:pt x="80963" y="19907"/>
                                    <a:pt x="73247" y="16859"/>
                                  </a:cubicBezTo>
                                  <a:cubicBezTo>
                                    <a:pt x="65627" y="12287"/>
                                    <a:pt x="58007" y="10763"/>
                                    <a:pt x="50387" y="10763"/>
                                  </a:cubicBezTo>
                                  <a:cubicBezTo>
                                    <a:pt x="42767" y="10763"/>
                                    <a:pt x="35147" y="12287"/>
                                    <a:pt x="28956" y="18383"/>
                                  </a:cubicBezTo>
                                  <a:cubicBezTo>
                                    <a:pt x="22860" y="22955"/>
                                    <a:pt x="21336" y="29051"/>
                                    <a:pt x="21336" y="36671"/>
                                  </a:cubicBezTo>
                                  <a:cubicBezTo>
                                    <a:pt x="21336" y="41243"/>
                                    <a:pt x="22860" y="45910"/>
                                    <a:pt x="25908" y="50483"/>
                                  </a:cubicBezTo>
                                  <a:cubicBezTo>
                                    <a:pt x="30480" y="56578"/>
                                    <a:pt x="44291" y="65722"/>
                                    <a:pt x="62579" y="76391"/>
                                  </a:cubicBezTo>
                                  <a:cubicBezTo>
                                    <a:pt x="79438" y="84010"/>
                                    <a:pt x="90107" y="91726"/>
                                    <a:pt x="96202" y="96298"/>
                                  </a:cubicBezTo>
                                  <a:cubicBezTo>
                                    <a:pt x="102299" y="100870"/>
                                    <a:pt x="106871" y="105442"/>
                                    <a:pt x="109918" y="111538"/>
                                  </a:cubicBezTo>
                                  <a:cubicBezTo>
                                    <a:pt x="112966" y="117634"/>
                                    <a:pt x="114490" y="125254"/>
                                    <a:pt x="114490" y="131350"/>
                                  </a:cubicBezTo>
                                  <a:cubicBezTo>
                                    <a:pt x="114490" y="143637"/>
                                    <a:pt x="108395" y="155829"/>
                                    <a:pt x="99251" y="164973"/>
                                  </a:cubicBezTo>
                                  <a:cubicBezTo>
                                    <a:pt x="88582" y="174117"/>
                                    <a:pt x="76295" y="178784"/>
                                    <a:pt x="59531" y="178784"/>
                                  </a:cubicBezTo>
                                  <a:cubicBezTo>
                                    <a:pt x="54959" y="178784"/>
                                    <a:pt x="50387" y="178784"/>
                                    <a:pt x="45815" y="177260"/>
                                  </a:cubicBezTo>
                                  <a:cubicBezTo>
                                    <a:pt x="44291" y="177260"/>
                                    <a:pt x="38195" y="175641"/>
                                    <a:pt x="30480" y="172593"/>
                                  </a:cubicBezTo>
                                  <a:cubicBezTo>
                                    <a:pt x="21336" y="171069"/>
                                    <a:pt x="16764" y="169545"/>
                                    <a:pt x="15240" y="169545"/>
                                  </a:cubicBezTo>
                                  <a:cubicBezTo>
                                    <a:pt x="12192" y="169545"/>
                                    <a:pt x="10668" y="169545"/>
                                    <a:pt x="9144" y="171069"/>
                                  </a:cubicBezTo>
                                  <a:cubicBezTo>
                                    <a:pt x="9144" y="172593"/>
                                    <a:pt x="7620" y="174117"/>
                                    <a:pt x="7620" y="178784"/>
                                  </a:cubicBezTo>
                                  <a:lnTo>
                                    <a:pt x="1524" y="178784"/>
                                  </a:lnTo>
                                  <a:lnTo>
                                    <a:pt x="1524" y="120682"/>
                                  </a:lnTo>
                                  <a:lnTo>
                                    <a:pt x="7620" y="120682"/>
                                  </a:lnTo>
                                  <a:cubicBezTo>
                                    <a:pt x="9144" y="132969"/>
                                    <a:pt x="12192" y="142113"/>
                                    <a:pt x="15240" y="148209"/>
                                  </a:cubicBezTo>
                                  <a:cubicBezTo>
                                    <a:pt x="19812" y="154305"/>
                                    <a:pt x="24384" y="158877"/>
                                    <a:pt x="32099" y="163449"/>
                                  </a:cubicBezTo>
                                  <a:cubicBezTo>
                                    <a:pt x="39719" y="166497"/>
                                    <a:pt x="48863" y="169545"/>
                                    <a:pt x="58007" y="169545"/>
                                  </a:cubicBezTo>
                                  <a:cubicBezTo>
                                    <a:pt x="68675" y="169545"/>
                                    <a:pt x="76295" y="166497"/>
                                    <a:pt x="82487" y="160401"/>
                                  </a:cubicBezTo>
                                  <a:cubicBezTo>
                                    <a:pt x="88582" y="155829"/>
                                    <a:pt x="91631" y="148209"/>
                                    <a:pt x="91631" y="140589"/>
                                  </a:cubicBezTo>
                                  <a:cubicBezTo>
                                    <a:pt x="91631" y="137541"/>
                                    <a:pt x="90107" y="132969"/>
                                    <a:pt x="88582" y="128302"/>
                                  </a:cubicBezTo>
                                  <a:cubicBezTo>
                                    <a:pt x="85535" y="123730"/>
                                    <a:pt x="82487" y="120682"/>
                                    <a:pt x="77819" y="116110"/>
                                  </a:cubicBezTo>
                                  <a:cubicBezTo>
                                    <a:pt x="74771" y="113062"/>
                                    <a:pt x="65627" y="108490"/>
                                    <a:pt x="50387" y="100870"/>
                                  </a:cubicBezTo>
                                  <a:cubicBezTo>
                                    <a:pt x="36671" y="91726"/>
                                    <a:pt x="25908" y="85534"/>
                                    <a:pt x="19812" y="80963"/>
                                  </a:cubicBezTo>
                                  <a:cubicBezTo>
                                    <a:pt x="13716" y="76391"/>
                                    <a:pt x="9144" y="70295"/>
                                    <a:pt x="6096" y="64198"/>
                                  </a:cubicBezTo>
                                  <a:cubicBezTo>
                                    <a:pt x="1524" y="58103"/>
                                    <a:pt x="0" y="52007"/>
                                    <a:pt x="0" y="45910"/>
                                  </a:cubicBezTo>
                                  <a:cubicBezTo>
                                    <a:pt x="0" y="33623"/>
                                    <a:pt x="4572" y="22955"/>
                                    <a:pt x="15240" y="13811"/>
                                  </a:cubicBezTo>
                                  <a:cubicBezTo>
                                    <a:pt x="24384" y="4667"/>
                                    <a:pt x="36671" y="0"/>
                                    <a:pt x="5038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7" name="Shape 57"/>
                          <wps:cNvSpPr/>
                          <wps:spPr>
                            <a:xfrm>
                              <a:off x="148209" y="882873"/>
                              <a:ext cx="181642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1642" h="174117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73247" y="4572"/>
                                  </a:lnTo>
                                  <a:lnTo>
                                    <a:pt x="67151" y="4572"/>
                                  </a:lnTo>
                                  <a:cubicBezTo>
                                    <a:pt x="59531" y="4572"/>
                                    <a:pt x="54959" y="6096"/>
                                    <a:pt x="51911" y="10668"/>
                                  </a:cubicBezTo>
                                  <a:cubicBezTo>
                                    <a:pt x="48863" y="13716"/>
                                    <a:pt x="48863" y="19812"/>
                                    <a:pt x="48863" y="28956"/>
                                  </a:cubicBezTo>
                                  <a:lnTo>
                                    <a:pt x="48863" y="103822"/>
                                  </a:lnTo>
                                  <a:cubicBezTo>
                                    <a:pt x="48863" y="111442"/>
                                    <a:pt x="48863" y="119063"/>
                                    <a:pt x="50387" y="126682"/>
                                  </a:cubicBezTo>
                                  <a:cubicBezTo>
                                    <a:pt x="51911" y="135922"/>
                                    <a:pt x="53435" y="142018"/>
                                    <a:pt x="56483" y="146590"/>
                                  </a:cubicBezTo>
                                  <a:cubicBezTo>
                                    <a:pt x="59531" y="151162"/>
                                    <a:pt x="64103" y="155734"/>
                                    <a:pt x="70199" y="158781"/>
                                  </a:cubicBezTo>
                                  <a:cubicBezTo>
                                    <a:pt x="76295" y="161830"/>
                                    <a:pt x="83915" y="163354"/>
                                    <a:pt x="93154" y="163354"/>
                                  </a:cubicBezTo>
                                  <a:cubicBezTo>
                                    <a:pt x="103823" y="163354"/>
                                    <a:pt x="114490" y="160306"/>
                                    <a:pt x="122111" y="155734"/>
                                  </a:cubicBezTo>
                                  <a:cubicBezTo>
                                    <a:pt x="131254" y="151162"/>
                                    <a:pt x="137446" y="145066"/>
                                    <a:pt x="140494" y="137445"/>
                                  </a:cubicBezTo>
                                  <a:cubicBezTo>
                                    <a:pt x="143542" y="129825"/>
                                    <a:pt x="145066" y="117538"/>
                                    <a:pt x="145066" y="99250"/>
                                  </a:cubicBezTo>
                                  <a:lnTo>
                                    <a:pt x="145066" y="28956"/>
                                  </a:lnTo>
                                  <a:cubicBezTo>
                                    <a:pt x="145066" y="18288"/>
                                    <a:pt x="145066" y="12192"/>
                                    <a:pt x="142018" y="9144"/>
                                  </a:cubicBezTo>
                                  <a:cubicBezTo>
                                    <a:pt x="138970" y="6096"/>
                                    <a:pt x="134303" y="4572"/>
                                    <a:pt x="128207" y="4572"/>
                                  </a:cubicBezTo>
                                  <a:lnTo>
                                    <a:pt x="120587" y="4572"/>
                                  </a:lnTo>
                                  <a:lnTo>
                                    <a:pt x="120587" y="0"/>
                                  </a:lnTo>
                                  <a:lnTo>
                                    <a:pt x="181642" y="0"/>
                                  </a:lnTo>
                                  <a:lnTo>
                                    <a:pt x="181642" y="4572"/>
                                  </a:lnTo>
                                  <a:lnTo>
                                    <a:pt x="175546" y="4572"/>
                                  </a:lnTo>
                                  <a:cubicBezTo>
                                    <a:pt x="167926" y="4572"/>
                                    <a:pt x="163354" y="6096"/>
                                    <a:pt x="160306" y="12192"/>
                                  </a:cubicBezTo>
                                  <a:cubicBezTo>
                                    <a:pt x="157258" y="15240"/>
                                    <a:pt x="157258" y="21336"/>
                                    <a:pt x="157258" y="30480"/>
                                  </a:cubicBezTo>
                                  <a:lnTo>
                                    <a:pt x="157258" y="99250"/>
                                  </a:lnTo>
                                  <a:cubicBezTo>
                                    <a:pt x="157258" y="117538"/>
                                    <a:pt x="155734" y="129825"/>
                                    <a:pt x="152686" y="140494"/>
                                  </a:cubicBezTo>
                                  <a:cubicBezTo>
                                    <a:pt x="148114" y="149637"/>
                                    <a:pt x="142018" y="157257"/>
                                    <a:pt x="131254" y="163354"/>
                                  </a:cubicBezTo>
                                  <a:cubicBezTo>
                                    <a:pt x="122111" y="170974"/>
                                    <a:pt x="108395" y="174117"/>
                                    <a:pt x="91631" y="174117"/>
                                  </a:cubicBezTo>
                                  <a:cubicBezTo>
                                    <a:pt x="73247" y="174117"/>
                                    <a:pt x="58007" y="170974"/>
                                    <a:pt x="48863" y="164878"/>
                                  </a:cubicBezTo>
                                  <a:cubicBezTo>
                                    <a:pt x="39624" y="158781"/>
                                    <a:pt x="32004" y="149637"/>
                                    <a:pt x="28956" y="138969"/>
                                  </a:cubicBezTo>
                                  <a:cubicBezTo>
                                    <a:pt x="25908" y="131350"/>
                                    <a:pt x="24384" y="117538"/>
                                    <a:pt x="24384" y="96202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19812"/>
                                    <a:pt x="22860" y="12192"/>
                                    <a:pt x="19812" y="9144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8" name="Shape 58"/>
                          <wps:cNvSpPr/>
                          <wps:spPr>
                            <a:xfrm>
                              <a:off x="342138" y="882873"/>
                              <a:ext cx="86249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6249" h="170974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86249" y="1179"/>
                                  </a:lnTo>
                                  <a:lnTo>
                                    <a:pt x="86249" y="9492"/>
                                  </a:lnTo>
                                  <a:lnTo>
                                    <a:pt x="70199" y="7620"/>
                                  </a:lnTo>
                                  <a:cubicBezTo>
                                    <a:pt x="62579" y="7620"/>
                                    <a:pt x="54959" y="9144"/>
                                    <a:pt x="48863" y="10668"/>
                                  </a:cubicBezTo>
                                  <a:lnTo>
                                    <a:pt x="48863" y="76295"/>
                                  </a:lnTo>
                                  <a:cubicBezTo>
                                    <a:pt x="51911" y="76295"/>
                                    <a:pt x="54959" y="77819"/>
                                    <a:pt x="59531" y="77819"/>
                                  </a:cubicBezTo>
                                  <a:cubicBezTo>
                                    <a:pt x="62579" y="77819"/>
                                    <a:pt x="67151" y="77819"/>
                                    <a:pt x="71723" y="77819"/>
                                  </a:cubicBezTo>
                                  <a:lnTo>
                                    <a:pt x="86249" y="76211"/>
                                  </a:lnTo>
                                  <a:lnTo>
                                    <a:pt x="86249" y="89458"/>
                                  </a:lnTo>
                                  <a:lnTo>
                                    <a:pt x="70199" y="87058"/>
                                  </a:lnTo>
                                  <a:cubicBezTo>
                                    <a:pt x="65627" y="87058"/>
                                    <a:pt x="61055" y="87058"/>
                                    <a:pt x="56483" y="87058"/>
                                  </a:cubicBezTo>
                                  <a:cubicBezTo>
                                    <a:pt x="53435" y="87058"/>
                                    <a:pt x="50387" y="87058"/>
                                    <a:pt x="48863" y="88582"/>
                                  </a:cubicBezTo>
                                  <a:lnTo>
                                    <a:pt x="48863" y="157257"/>
                                  </a:lnTo>
                                  <a:cubicBezTo>
                                    <a:pt x="58007" y="160306"/>
                                    <a:pt x="67151" y="161830"/>
                                    <a:pt x="77819" y="161830"/>
                                  </a:cubicBezTo>
                                  <a:lnTo>
                                    <a:pt x="86249" y="160487"/>
                                  </a:lnTo>
                                  <a:lnTo>
                                    <a:pt x="86249" y="170456"/>
                                  </a:lnTo>
                                  <a:lnTo>
                                    <a:pt x="79343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2192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5734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19812"/>
                                    <a:pt x="22860" y="12192"/>
                                    <a:pt x="19812" y="9144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9" name="Shape 59"/>
                          <wps:cNvSpPr/>
                          <wps:spPr>
                            <a:xfrm>
                              <a:off x="428387" y="884052"/>
                              <a:ext cx="66437" cy="169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6437" h="169278">
                                  <a:moveTo>
                                    <a:pt x="0" y="0"/>
                                  </a:moveTo>
                                  <a:lnTo>
                                    <a:pt x="20622" y="1869"/>
                                  </a:lnTo>
                                  <a:cubicBezTo>
                                    <a:pt x="32814" y="4917"/>
                                    <a:pt x="41958" y="9489"/>
                                    <a:pt x="49673" y="17109"/>
                                  </a:cubicBezTo>
                                  <a:cubicBezTo>
                                    <a:pt x="55769" y="24729"/>
                                    <a:pt x="58817" y="33873"/>
                                    <a:pt x="58817" y="43112"/>
                                  </a:cubicBezTo>
                                  <a:cubicBezTo>
                                    <a:pt x="58817" y="52257"/>
                                    <a:pt x="55769" y="59877"/>
                                    <a:pt x="51197" y="67497"/>
                                  </a:cubicBezTo>
                                  <a:cubicBezTo>
                                    <a:pt x="46625" y="73592"/>
                                    <a:pt x="38910" y="78165"/>
                                    <a:pt x="28242" y="81212"/>
                                  </a:cubicBezTo>
                                  <a:cubicBezTo>
                                    <a:pt x="40434" y="84356"/>
                                    <a:pt x="48149" y="88928"/>
                                    <a:pt x="54245" y="93500"/>
                                  </a:cubicBezTo>
                                  <a:cubicBezTo>
                                    <a:pt x="63389" y="101120"/>
                                    <a:pt x="66437" y="111788"/>
                                    <a:pt x="66437" y="122456"/>
                                  </a:cubicBezTo>
                                  <a:cubicBezTo>
                                    <a:pt x="66437" y="130171"/>
                                    <a:pt x="64913" y="139315"/>
                                    <a:pt x="58817" y="146935"/>
                                  </a:cubicBezTo>
                                  <a:cubicBezTo>
                                    <a:pt x="52721" y="154555"/>
                                    <a:pt x="46625" y="160651"/>
                                    <a:pt x="35862" y="163699"/>
                                  </a:cubicBezTo>
                                  <a:cubicBezTo>
                                    <a:pt x="31290" y="165223"/>
                                    <a:pt x="25575" y="166747"/>
                                    <a:pt x="18514" y="167890"/>
                                  </a:cubicBezTo>
                                  <a:lnTo>
                                    <a:pt x="0" y="169278"/>
                                  </a:lnTo>
                                  <a:lnTo>
                                    <a:pt x="0" y="159308"/>
                                  </a:lnTo>
                                  <a:lnTo>
                                    <a:pt x="10704" y="157603"/>
                                  </a:lnTo>
                                  <a:cubicBezTo>
                                    <a:pt x="16431" y="155698"/>
                                    <a:pt x="21384" y="153031"/>
                                    <a:pt x="25194" y="149983"/>
                                  </a:cubicBezTo>
                                  <a:cubicBezTo>
                                    <a:pt x="32814" y="142363"/>
                                    <a:pt x="37386" y="134743"/>
                                    <a:pt x="37386" y="123980"/>
                                  </a:cubicBezTo>
                                  <a:cubicBezTo>
                                    <a:pt x="37386" y="117884"/>
                                    <a:pt x="35862" y="111788"/>
                                    <a:pt x="32814" y="105692"/>
                                  </a:cubicBezTo>
                                  <a:cubicBezTo>
                                    <a:pt x="28242" y="99596"/>
                                    <a:pt x="22146" y="95024"/>
                                    <a:pt x="14526" y="90452"/>
                                  </a:cubicBezTo>
                                  <a:lnTo>
                                    <a:pt x="0" y="88279"/>
                                  </a:lnTo>
                                  <a:lnTo>
                                    <a:pt x="0" y="75032"/>
                                  </a:lnTo>
                                  <a:lnTo>
                                    <a:pt x="13002" y="73592"/>
                                  </a:lnTo>
                                  <a:cubicBezTo>
                                    <a:pt x="19098" y="70545"/>
                                    <a:pt x="23670" y="65972"/>
                                    <a:pt x="28242" y="61401"/>
                                  </a:cubicBezTo>
                                  <a:cubicBezTo>
                                    <a:pt x="31290" y="55304"/>
                                    <a:pt x="32814" y="49209"/>
                                    <a:pt x="32814" y="43112"/>
                                  </a:cubicBezTo>
                                  <a:cubicBezTo>
                                    <a:pt x="32814" y="32349"/>
                                    <a:pt x="28242" y="24729"/>
                                    <a:pt x="20622" y="17109"/>
                                  </a:cubicBezTo>
                                  <a:cubicBezTo>
                                    <a:pt x="16050" y="13300"/>
                                    <a:pt x="11097" y="10632"/>
                                    <a:pt x="5179" y="8918"/>
                                  </a:cubicBezTo>
                                  <a:lnTo>
                                    <a:pt x="0" y="831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0" name="Shape 60"/>
                          <wps:cNvSpPr/>
                          <wps:spPr>
                            <a:xfrm>
                              <a:off x="514636" y="882873"/>
                              <a:ext cx="93154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154" h="174117">
                                  <a:moveTo>
                                    <a:pt x="19907" y="0"/>
                                  </a:moveTo>
                                  <a:lnTo>
                                    <a:pt x="93154" y="0"/>
                                  </a:lnTo>
                                  <a:lnTo>
                                    <a:pt x="93154" y="4572"/>
                                  </a:lnTo>
                                  <a:lnTo>
                                    <a:pt x="87058" y="4572"/>
                                  </a:lnTo>
                                  <a:cubicBezTo>
                                    <a:pt x="80963" y="4572"/>
                                    <a:pt x="74866" y="6096"/>
                                    <a:pt x="71818" y="10668"/>
                                  </a:cubicBezTo>
                                  <a:cubicBezTo>
                                    <a:pt x="70294" y="12192"/>
                                    <a:pt x="68771" y="19812"/>
                                    <a:pt x="68771" y="28956"/>
                                  </a:cubicBezTo>
                                  <a:lnTo>
                                    <a:pt x="68771" y="112966"/>
                                  </a:lnTo>
                                  <a:cubicBezTo>
                                    <a:pt x="68771" y="126682"/>
                                    <a:pt x="67246" y="135922"/>
                                    <a:pt x="64199" y="145066"/>
                                  </a:cubicBezTo>
                                  <a:cubicBezTo>
                                    <a:pt x="62674" y="152686"/>
                                    <a:pt x="58102" y="158781"/>
                                    <a:pt x="50387" y="164878"/>
                                  </a:cubicBezTo>
                                  <a:cubicBezTo>
                                    <a:pt x="42767" y="170974"/>
                                    <a:pt x="35147" y="174117"/>
                                    <a:pt x="26003" y="174117"/>
                                  </a:cubicBezTo>
                                  <a:cubicBezTo>
                                    <a:pt x="16859" y="174117"/>
                                    <a:pt x="10763" y="172593"/>
                                    <a:pt x="6096" y="167925"/>
                                  </a:cubicBezTo>
                                  <a:cubicBezTo>
                                    <a:pt x="1524" y="164878"/>
                                    <a:pt x="0" y="160306"/>
                                    <a:pt x="0" y="154210"/>
                                  </a:cubicBezTo>
                                  <a:cubicBezTo>
                                    <a:pt x="0" y="151162"/>
                                    <a:pt x="1524" y="148113"/>
                                    <a:pt x="3048" y="145066"/>
                                  </a:cubicBezTo>
                                  <a:cubicBezTo>
                                    <a:pt x="6096" y="143542"/>
                                    <a:pt x="9239" y="142018"/>
                                    <a:pt x="12287" y="142018"/>
                                  </a:cubicBezTo>
                                  <a:cubicBezTo>
                                    <a:pt x="15335" y="142018"/>
                                    <a:pt x="18383" y="142018"/>
                                    <a:pt x="19907" y="145066"/>
                                  </a:cubicBezTo>
                                  <a:cubicBezTo>
                                    <a:pt x="22955" y="146590"/>
                                    <a:pt x="24479" y="151162"/>
                                    <a:pt x="27527" y="158781"/>
                                  </a:cubicBezTo>
                                  <a:cubicBezTo>
                                    <a:pt x="30575" y="163354"/>
                                    <a:pt x="32099" y="164878"/>
                                    <a:pt x="35147" y="164878"/>
                                  </a:cubicBezTo>
                                  <a:cubicBezTo>
                                    <a:pt x="38195" y="164878"/>
                                    <a:pt x="39719" y="163354"/>
                                    <a:pt x="41243" y="160306"/>
                                  </a:cubicBezTo>
                                  <a:cubicBezTo>
                                    <a:pt x="44291" y="158781"/>
                                    <a:pt x="44291" y="152686"/>
                                    <a:pt x="44291" y="146590"/>
                                  </a:cubicBezTo>
                                  <a:lnTo>
                                    <a:pt x="44291" y="28956"/>
                                  </a:lnTo>
                                  <a:cubicBezTo>
                                    <a:pt x="44291" y="21336"/>
                                    <a:pt x="44291" y="15240"/>
                                    <a:pt x="42767" y="12192"/>
                                  </a:cubicBezTo>
                                  <a:cubicBezTo>
                                    <a:pt x="42767" y="10668"/>
                                    <a:pt x="41243" y="9144"/>
                                    <a:pt x="38195" y="7620"/>
                                  </a:cubicBezTo>
                                  <a:cubicBezTo>
                                    <a:pt x="35147" y="4572"/>
                                    <a:pt x="30575" y="4572"/>
                                    <a:pt x="26003" y="4572"/>
                                  </a:cubicBezTo>
                                  <a:lnTo>
                                    <a:pt x="19907" y="4572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1" name="Shape 61"/>
                          <wps:cNvSpPr/>
                          <wps:spPr>
                            <a:xfrm>
                              <a:off x="620077" y="882873"/>
                              <a:ext cx="145066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5066" h="170974">
                                  <a:moveTo>
                                    <a:pt x="0" y="0"/>
                                  </a:moveTo>
                                  <a:lnTo>
                                    <a:pt x="131254" y="0"/>
                                  </a:lnTo>
                                  <a:lnTo>
                                    <a:pt x="132778" y="36576"/>
                                  </a:lnTo>
                                  <a:lnTo>
                                    <a:pt x="128206" y="36576"/>
                                  </a:lnTo>
                                  <a:cubicBezTo>
                                    <a:pt x="126682" y="27432"/>
                                    <a:pt x="123635" y="21336"/>
                                    <a:pt x="122110" y="18288"/>
                                  </a:cubicBezTo>
                                  <a:cubicBezTo>
                                    <a:pt x="120587" y="15240"/>
                                    <a:pt x="116015" y="12192"/>
                                    <a:pt x="112966" y="10668"/>
                                  </a:cubicBezTo>
                                  <a:cubicBezTo>
                                    <a:pt x="109919" y="9144"/>
                                    <a:pt x="103822" y="9144"/>
                                    <a:pt x="94678" y="9144"/>
                                  </a:cubicBezTo>
                                  <a:lnTo>
                                    <a:pt x="47339" y="9144"/>
                                  </a:lnTo>
                                  <a:lnTo>
                                    <a:pt x="47339" y="76295"/>
                                  </a:lnTo>
                                  <a:lnTo>
                                    <a:pt x="85439" y="76295"/>
                                  </a:lnTo>
                                  <a:cubicBezTo>
                                    <a:pt x="94678" y="76295"/>
                                    <a:pt x="102299" y="74771"/>
                                    <a:pt x="105347" y="71723"/>
                                  </a:cubicBezTo>
                                  <a:cubicBezTo>
                                    <a:pt x="109919" y="68675"/>
                                    <a:pt x="111443" y="61055"/>
                                    <a:pt x="112966" y="51911"/>
                                  </a:cubicBezTo>
                                  <a:lnTo>
                                    <a:pt x="117538" y="51911"/>
                                  </a:lnTo>
                                  <a:lnTo>
                                    <a:pt x="117538" y="111442"/>
                                  </a:lnTo>
                                  <a:lnTo>
                                    <a:pt x="112966" y="111442"/>
                                  </a:lnTo>
                                  <a:cubicBezTo>
                                    <a:pt x="111443" y="102298"/>
                                    <a:pt x="109919" y="97727"/>
                                    <a:pt x="108394" y="94678"/>
                                  </a:cubicBezTo>
                                  <a:cubicBezTo>
                                    <a:pt x="106871" y="91630"/>
                                    <a:pt x="105347" y="90107"/>
                                    <a:pt x="100775" y="88583"/>
                                  </a:cubicBezTo>
                                  <a:cubicBezTo>
                                    <a:pt x="97727" y="87059"/>
                                    <a:pt x="93154" y="85535"/>
                                    <a:pt x="85439" y="85535"/>
                                  </a:cubicBezTo>
                                  <a:lnTo>
                                    <a:pt x="47339" y="85535"/>
                                  </a:lnTo>
                                  <a:lnTo>
                                    <a:pt x="47339" y="142018"/>
                                  </a:lnTo>
                                  <a:cubicBezTo>
                                    <a:pt x="47339" y="149638"/>
                                    <a:pt x="48863" y="154210"/>
                                    <a:pt x="48863" y="155734"/>
                                  </a:cubicBezTo>
                                  <a:cubicBezTo>
                                    <a:pt x="48863" y="157258"/>
                                    <a:pt x="50387" y="158782"/>
                                    <a:pt x="51911" y="158782"/>
                                  </a:cubicBezTo>
                                  <a:cubicBezTo>
                                    <a:pt x="53435" y="160306"/>
                                    <a:pt x="58007" y="160306"/>
                                    <a:pt x="62579" y="160306"/>
                                  </a:cubicBezTo>
                                  <a:lnTo>
                                    <a:pt x="91631" y="160306"/>
                                  </a:lnTo>
                                  <a:cubicBezTo>
                                    <a:pt x="100775" y="160306"/>
                                    <a:pt x="108394" y="160306"/>
                                    <a:pt x="111443" y="158782"/>
                                  </a:cubicBezTo>
                                  <a:cubicBezTo>
                                    <a:pt x="116015" y="157258"/>
                                    <a:pt x="120587" y="154210"/>
                                    <a:pt x="125159" y="151162"/>
                                  </a:cubicBezTo>
                                  <a:cubicBezTo>
                                    <a:pt x="129731" y="145066"/>
                                    <a:pt x="135827" y="137446"/>
                                    <a:pt x="140494" y="126683"/>
                                  </a:cubicBezTo>
                                  <a:lnTo>
                                    <a:pt x="145066" y="126683"/>
                                  </a:lnTo>
                                  <a:lnTo>
                                    <a:pt x="131254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9144" y="164878"/>
                                    <a:pt x="13716" y="164878"/>
                                    <a:pt x="16764" y="163354"/>
                                  </a:cubicBezTo>
                                  <a:cubicBezTo>
                                    <a:pt x="19812" y="161830"/>
                                    <a:pt x="21336" y="158782"/>
                                    <a:pt x="22860" y="157258"/>
                                  </a:cubicBezTo>
                                  <a:cubicBezTo>
                                    <a:pt x="22860" y="154210"/>
                                    <a:pt x="24384" y="148114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18288"/>
                                    <a:pt x="22860" y="12192"/>
                                    <a:pt x="19812" y="9144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2" name="Shape 62"/>
                          <wps:cNvSpPr/>
                          <wps:spPr>
                            <a:xfrm>
                              <a:off x="784955" y="878205"/>
                              <a:ext cx="154210" cy="1787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4210" h="178784">
                                  <a:moveTo>
                                    <a:pt x="87058" y="0"/>
                                  </a:moveTo>
                                  <a:cubicBezTo>
                                    <a:pt x="99251" y="0"/>
                                    <a:pt x="111442" y="3143"/>
                                    <a:pt x="123730" y="9239"/>
                                  </a:cubicBezTo>
                                  <a:cubicBezTo>
                                    <a:pt x="128302" y="10763"/>
                                    <a:pt x="129826" y="12287"/>
                                    <a:pt x="131350" y="12287"/>
                                  </a:cubicBezTo>
                                  <a:cubicBezTo>
                                    <a:pt x="134398" y="12287"/>
                                    <a:pt x="135922" y="10763"/>
                                    <a:pt x="137446" y="9239"/>
                                  </a:cubicBezTo>
                                  <a:cubicBezTo>
                                    <a:pt x="140494" y="7715"/>
                                    <a:pt x="142018" y="4667"/>
                                    <a:pt x="142018" y="0"/>
                                  </a:cubicBezTo>
                                  <a:lnTo>
                                    <a:pt x="146590" y="0"/>
                                  </a:lnTo>
                                  <a:lnTo>
                                    <a:pt x="151162" y="58103"/>
                                  </a:lnTo>
                                  <a:lnTo>
                                    <a:pt x="146590" y="58103"/>
                                  </a:lnTo>
                                  <a:cubicBezTo>
                                    <a:pt x="142018" y="41243"/>
                                    <a:pt x="134398" y="29051"/>
                                    <a:pt x="123730" y="21431"/>
                                  </a:cubicBezTo>
                                  <a:cubicBezTo>
                                    <a:pt x="114586" y="13811"/>
                                    <a:pt x="103823" y="9239"/>
                                    <a:pt x="90107" y="9239"/>
                                  </a:cubicBezTo>
                                  <a:cubicBezTo>
                                    <a:pt x="77914" y="9239"/>
                                    <a:pt x="68770" y="12287"/>
                                    <a:pt x="59531" y="18383"/>
                                  </a:cubicBezTo>
                                  <a:cubicBezTo>
                                    <a:pt x="50387" y="22955"/>
                                    <a:pt x="42767" y="32099"/>
                                    <a:pt x="36671" y="45910"/>
                                  </a:cubicBezTo>
                                  <a:cubicBezTo>
                                    <a:pt x="32099" y="58103"/>
                                    <a:pt x="29051" y="73342"/>
                                    <a:pt x="29051" y="91726"/>
                                  </a:cubicBezTo>
                                  <a:cubicBezTo>
                                    <a:pt x="29051" y="108490"/>
                                    <a:pt x="32099" y="120682"/>
                                    <a:pt x="36671" y="132969"/>
                                  </a:cubicBezTo>
                                  <a:cubicBezTo>
                                    <a:pt x="41243" y="143637"/>
                                    <a:pt x="48863" y="152781"/>
                                    <a:pt x="59531" y="158877"/>
                                  </a:cubicBezTo>
                                  <a:cubicBezTo>
                                    <a:pt x="68770" y="164973"/>
                                    <a:pt x="80963" y="168021"/>
                                    <a:pt x="93154" y="168021"/>
                                  </a:cubicBezTo>
                                  <a:cubicBezTo>
                                    <a:pt x="103823" y="168021"/>
                                    <a:pt x="114586" y="164973"/>
                                    <a:pt x="122206" y="160401"/>
                                  </a:cubicBezTo>
                                  <a:cubicBezTo>
                                    <a:pt x="131350" y="155829"/>
                                    <a:pt x="140494" y="146685"/>
                                    <a:pt x="151162" y="132969"/>
                                  </a:cubicBezTo>
                                  <a:lnTo>
                                    <a:pt x="154210" y="134493"/>
                                  </a:lnTo>
                                  <a:cubicBezTo>
                                    <a:pt x="146590" y="149733"/>
                                    <a:pt x="135922" y="161925"/>
                                    <a:pt x="125254" y="168021"/>
                                  </a:cubicBezTo>
                                  <a:cubicBezTo>
                                    <a:pt x="113062" y="175641"/>
                                    <a:pt x="99251" y="178784"/>
                                    <a:pt x="84010" y="178784"/>
                                  </a:cubicBezTo>
                                  <a:cubicBezTo>
                                    <a:pt x="54959" y="178784"/>
                                    <a:pt x="33623" y="168021"/>
                                    <a:pt x="18383" y="146685"/>
                                  </a:cubicBezTo>
                                  <a:cubicBezTo>
                                    <a:pt x="6096" y="131350"/>
                                    <a:pt x="0" y="113062"/>
                                    <a:pt x="0" y="91726"/>
                                  </a:cubicBezTo>
                                  <a:cubicBezTo>
                                    <a:pt x="0" y="74866"/>
                                    <a:pt x="4572" y="59627"/>
                                    <a:pt x="12192" y="45910"/>
                                  </a:cubicBezTo>
                                  <a:cubicBezTo>
                                    <a:pt x="19907" y="30575"/>
                                    <a:pt x="30575" y="19907"/>
                                    <a:pt x="44291" y="12287"/>
                                  </a:cubicBezTo>
                                  <a:cubicBezTo>
                                    <a:pt x="56483" y="4667"/>
                                    <a:pt x="71818" y="0"/>
                                    <a:pt x="87058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3" name="Shape 63"/>
                          <wps:cNvSpPr/>
                          <wps:spPr>
                            <a:xfrm>
                              <a:off x="956025" y="882872"/>
                              <a:ext cx="143542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3542" h="170974">
                                  <a:moveTo>
                                    <a:pt x="3048" y="0"/>
                                  </a:moveTo>
                                  <a:lnTo>
                                    <a:pt x="142018" y="0"/>
                                  </a:lnTo>
                                  <a:lnTo>
                                    <a:pt x="143542" y="39624"/>
                                  </a:lnTo>
                                  <a:lnTo>
                                    <a:pt x="138970" y="39624"/>
                                  </a:lnTo>
                                  <a:cubicBezTo>
                                    <a:pt x="137446" y="32004"/>
                                    <a:pt x="137446" y="27432"/>
                                    <a:pt x="134398" y="24384"/>
                                  </a:cubicBezTo>
                                  <a:cubicBezTo>
                                    <a:pt x="132874" y="19812"/>
                                    <a:pt x="128207" y="15240"/>
                                    <a:pt x="125158" y="13716"/>
                                  </a:cubicBezTo>
                                  <a:cubicBezTo>
                                    <a:pt x="120586" y="10668"/>
                                    <a:pt x="114490" y="10668"/>
                                    <a:pt x="106870" y="10668"/>
                                  </a:cubicBezTo>
                                  <a:lnTo>
                                    <a:pt x="84010" y="10668"/>
                                  </a:lnTo>
                                  <a:lnTo>
                                    <a:pt x="84010" y="140494"/>
                                  </a:lnTo>
                                  <a:cubicBezTo>
                                    <a:pt x="84010" y="151162"/>
                                    <a:pt x="84010" y="157258"/>
                                    <a:pt x="87058" y="160306"/>
                                  </a:cubicBezTo>
                                  <a:cubicBezTo>
                                    <a:pt x="90107" y="163354"/>
                                    <a:pt x="94679" y="164878"/>
                                    <a:pt x="102298" y="164878"/>
                                  </a:cubicBezTo>
                                  <a:lnTo>
                                    <a:pt x="106870" y="164878"/>
                                  </a:lnTo>
                                  <a:lnTo>
                                    <a:pt x="106870" y="170974"/>
                                  </a:lnTo>
                                  <a:lnTo>
                                    <a:pt x="35052" y="170974"/>
                                  </a:lnTo>
                                  <a:lnTo>
                                    <a:pt x="35052" y="164878"/>
                                  </a:lnTo>
                                  <a:lnTo>
                                    <a:pt x="41243" y="164878"/>
                                  </a:lnTo>
                                  <a:cubicBezTo>
                                    <a:pt x="48863" y="164878"/>
                                    <a:pt x="53435" y="163354"/>
                                    <a:pt x="56483" y="158782"/>
                                  </a:cubicBezTo>
                                  <a:cubicBezTo>
                                    <a:pt x="58007" y="155734"/>
                                    <a:pt x="59531" y="149638"/>
                                    <a:pt x="59531" y="140494"/>
                                  </a:cubicBezTo>
                                  <a:lnTo>
                                    <a:pt x="59531" y="10668"/>
                                  </a:lnTo>
                                  <a:lnTo>
                                    <a:pt x="38195" y="10668"/>
                                  </a:lnTo>
                                  <a:cubicBezTo>
                                    <a:pt x="30480" y="10668"/>
                                    <a:pt x="25908" y="10668"/>
                                    <a:pt x="21336" y="12192"/>
                                  </a:cubicBezTo>
                                  <a:cubicBezTo>
                                    <a:pt x="16764" y="13716"/>
                                    <a:pt x="13716" y="16764"/>
                                    <a:pt x="10668" y="21336"/>
                                  </a:cubicBezTo>
                                  <a:cubicBezTo>
                                    <a:pt x="7620" y="25908"/>
                                    <a:pt x="6096" y="32004"/>
                                    <a:pt x="4572" y="39624"/>
                                  </a:cubicBezTo>
                                  <a:lnTo>
                                    <a:pt x="0" y="39624"/>
                                  </a:lnTo>
                                  <a:lnTo>
                                    <a:pt x="30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4" name="Shape 64"/>
                          <wps:cNvSpPr/>
                          <wps:spPr>
                            <a:xfrm>
                              <a:off x="1133189" y="1027938"/>
                              <a:ext cx="27432" cy="290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432" h="29051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336" y="1524"/>
                                    <a:pt x="24384" y="4572"/>
                                  </a:cubicBezTo>
                                  <a:cubicBezTo>
                                    <a:pt x="25908" y="7620"/>
                                    <a:pt x="27432" y="10668"/>
                                    <a:pt x="27432" y="15240"/>
                                  </a:cubicBezTo>
                                  <a:cubicBezTo>
                                    <a:pt x="27432" y="18288"/>
                                    <a:pt x="25908" y="21336"/>
                                    <a:pt x="24384" y="24384"/>
                                  </a:cubicBezTo>
                                  <a:cubicBezTo>
                                    <a:pt x="21336" y="27527"/>
                                    <a:pt x="18288" y="29051"/>
                                    <a:pt x="13716" y="29051"/>
                                  </a:cubicBezTo>
                                  <a:cubicBezTo>
                                    <a:pt x="10668" y="29051"/>
                                    <a:pt x="6096" y="27527"/>
                                    <a:pt x="4572" y="24384"/>
                                  </a:cubicBezTo>
                                  <a:cubicBezTo>
                                    <a:pt x="1524" y="21336"/>
                                    <a:pt x="0" y="18288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6096" y="1524"/>
                                    <a:pt x="9144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5" name="Shape 65"/>
                          <wps:cNvSpPr/>
                          <wps:spPr>
                            <a:xfrm>
                              <a:off x="1133189" y="934784"/>
                              <a:ext cx="27432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432" h="27432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336" y="0"/>
                                    <a:pt x="24384" y="3048"/>
                                  </a:cubicBezTo>
                                  <a:cubicBezTo>
                                    <a:pt x="25908" y="6096"/>
                                    <a:pt x="27432" y="9144"/>
                                    <a:pt x="27432" y="13716"/>
                                  </a:cubicBezTo>
                                  <a:cubicBezTo>
                                    <a:pt x="27432" y="16764"/>
                                    <a:pt x="25908" y="19812"/>
                                    <a:pt x="24384" y="22860"/>
                                  </a:cubicBezTo>
                                  <a:cubicBezTo>
                                    <a:pt x="21336" y="25908"/>
                                    <a:pt x="18288" y="27432"/>
                                    <a:pt x="13716" y="27432"/>
                                  </a:cubicBezTo>
                                  <a:cubicBezTo>
                                    <a:pt x="10668" y="27432"/>
                                    <a:pt x="7620" y="25908"/>
                                    <a:pt x="4572" y="22860"/>
                                  </a:cubicBezTo>
                                  <a:cubicBezTo>
                                    <a:pt x="1524" y="19812"/>
                                    <a:pt x="0" y="16764"/>
                                    <a:pt x="0" y="13716"/>
                                  </a:cubicBezTo>
                                  <a:cubicBezTo>
                                    <a:pt x="0" y="9144"/>
                                    <a:pt x="1524" y="6096"/>
                                    <a:pt x="4572" y="3048"/>
                                  </a:cubicBezTo>
                                  <a:cubicBezTo>
                                    <a:pt x="6096" y="1524"/>
                                    <a:pt x="10668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6" name="Shape 66"/>
                          <wps:cNvSpPr/>
                          <wps:spPr>
                            <a:xfrm>
                              <a:off x="1459897" y="882873"/>
                              <a:ext cx="74867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67" h="170974">
                                  <a:moveTo>
                                    <a:pt x="0" y="0"/>
                                  </a:moveTo>
                                  <a:lnTo>
                                    <a:pt x="62674" y="0"/>
                                  </a:lnTo>
                                  <a:lnTo>
                                    <a:pt x="74867" y="683"/>
                                  </a:lnTo>
                                  <a:lnTo>
                                    <a:pt x="74867" y="11606"/>
                                  </a:lnTo>
                                  <a:lnTo>
                                    <a:pt x="64199" y="9144"/>
                                  </a:lnTo>
                                  <a:cubicBezTo>
                                    <a:pt x="61151" y="9144"/>
                                    <a:pt x="55055" y="10668"/>
                                    <a:pt x="48863" y="12192"/>
                                  </a:cubicBezTo>
                                  <a:lnTo>
                                    <a:pt x="48863" y="82391"/>
                                  </a:lnTo>
                                  <a:cubicBezTo>
                                    <a:pt x="52007" y="84010"/>
                                    <a:pt x="56579" y="84010"/>
                                    <a:pt x="59627" y="85535"/>
                                  </a:cubicBezTo>
                                  <a:cubicBezTo>
                                    <a:pt x="64199" y="85535"/>
                                    <a:pt x="65723" y="85535"/>
                                    <a:pt x="68771" y="85535"/>
                                  </a:cubicBezTo>
                                  <a:lnTo>
                                    <a:pt x="74867" y="84311"/>
                                  </a:lnTo>
                                  <a:lnTo>
                                    <a:pt x="74867" y="93154"/>
                                  </a:lnTo>
                                  <a:lnTo>
                                    <a:pt x="64199" y="93154"/>
                                  </a:lnTo>
                                  <a:cubicBezTo>
                                    <a:pt x="58102" y="91630"/>
                                    <a:pt x="53530" y="91630"/>
                                    <a:pt x="48863" y="90107"/>
                                  </a:cubicBezTo>
                                  <a:lnTo>
                                    <a:pt x="48863" y="140494"/>
                                  </a:lnTo>
                                  <a:cubicBezTo>
                                    <a:pt x="48863" y="151162"/>
                                    <a:pt x="48863" y="157258"/>
                                    <a:pt x="52007" y="160306"/>
                                  </a:cubicBezTo>
                                  <a:cubicBezTo>
                                    <a:pt x="55055" y="163354"/>
                                    <a:pt x="59627" y="164878"/>
                                    <a:pt x="65723" y="164878"/>
                                  </a:cubicBezTo>
                                  <a:lnTo>
                                    <a:pt x="73343" y="164878"/>
                                  </a:lnTo>
                                  <a:lnTo>
                                    <a:pt x="73343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191" y="164878"/>
                                  </a:lnTo>
                                  <a:cubicBezTo>
                                    <a:pt x="13811" y="164878"/>
                                    <a:pt x="18383" y="163354"/>
                                    <a:pt x="21431" y="158782"/>
                                  </a:cubicBezTo>
                                  <a:cubicBezTo>
                                    <a:pt x="22955" y="155734"/>
                                    <a:pt x="24479" y="149638"/>
                                    <a:pt x="24479" y="140494"/>
                                  </a:cubicBezTo>
                                  <a:lnTo>
                                    <a:pt x="24479" y="28956"/>
                                  </a:lnTo>
                                  <a:cubicBezTo>
                                    <a:pt x="24479" y="18288"/>
                                    <a:pt x="22955" y="12192"/>
                                    <a:pt x="19907" y="9144"/>
                                  </a:cubicBezTo>
                                  <a:cubicBezTo>
                                    <a:pt x="16859" y="6096"/>
                                    <a:pt x="12287" y="4572"/>
                                    <a:pt x="6191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7" name="Shape 67"/>
                          <wps:cNvSpPr/>
                          <wps:spPr>
                            <a:xfrm>
                              <a:off x="1534763" y="883556"/>
                              <a:ext cx="54959" cy="9247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959" h="92471">
                                  <a:moveTo>
                                    <a:pt x="0" y="0"/>
                                  </a:moveTo>
                                  <a:lnTo>
                                    <a:pt x="8203" y="460"/>
                                  </a:lnTo>
                                  <a:cubicBezTo>
                                    <a:pt x="14121" y="1222"/>
                                    <a:pt x="19097" y="2365"/>
                                    <a:pt x="22955" y="3889"/>
                                  </a:cubicBezTo>
                                  <a:cubicBezTo>
                                    <a:pt x="32099" y="6937"/>
                                    <a:pt x="39719" y="11509"/>
                                    <a:pt x="45815" y="19129"/>
                                  </a:cubicBezTo>
                                  <a:cubicBezTo>
                                    <a:pt x="51911" y="26749"/>
                                    <a:pt x="54959" y="35893"/>
                                    <a:pt x="54959" y="46656"/>
                                  </a:cubicBezTo>
                                  <a:cubicBezTo>
                                    <a:pt x="54959" y="60372"/>
                                    <a:pt x="50387" y="71040"/>
                                    <a:pt x="41243" y="80184"/>
                                  </a:cubicBezTo>
                                  <a:cubicBezTo>
                                    <a:pt x="32099" y="89423"/>
                                    <a:pt x="18288" y="92471"/>
                                    <a:pt x="1524" y="92471"/>
                                  </a:cubicBezTo>
                                  <a:lnTo>
                                    <a:pt x="0" y="92471"/>
                                  </a:lnTo>
                                  <a:lnTo>
                                    <a:pt x="0" y="83627"/>
                                  </a:lnTo>
                                  <a:lnTo>
                                    <a:pt x="6477" y="82327"/>
                                  </a:lnTo>
                                  <a:cubicBezTo>
                                    <a:pt x="10287" y="80589"/>
                                    <a:pt x="13716" y="77898"/>
                                    <a:pt x="16764" y="74088"/>
                                  </a:cubicBezTo>
                                  <a:cubicBezTo>
                                    <a:pt x="22955" y="67992"/>
                                    <a:pt x="26003" y="58848"/>
                                    <a:pt x="26003" y="48180"/>
                                  </a:cubicBezTo>
                                  <a:cubicBezTo>
                                    <a:pt x="26003" y="40560"/>
                                    <a:pt x="24479" y="34369"/>
                                    <a:pt x="21336" y="28273"/>
                                  </a:cubicBezTo>
                                  <a:cubicBezTo>
                                    <a:pt x="18288" y="22177"/>
                                    <a:pt x="13716" y="16081"/>
                                    <a:pt x="9144" y="13033"/>
                                  </a:cubicBezTo>
                                  <a:lnTo>
                                    <a:pt x="0" y="1092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8" name="Shape 68"/>
                          <wps:cNvSpPr/>
                          <wps:spPr>
                            <a:xfrm>
                              <a:off x="1600391" y="882872"/>
                              <a:ext cx="180213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0213" h="170974">
                                  <a:moveTo>
                                    <a:pt x="0" y="0"/>
                                  </a:moveTo>
                                  <a:lnTo>
                                    <a:pt x="73343" y="0"/>
                                  </a:lnTo>
                                  <a:lnTo>
                                    <a:pt x="73343" y="4572"/>
                                  </a:lnTo>
                                  <a:lnTo>
                                    <a:pt x="70295" y="4572"/>
                                  </a:lnTo>
                                  <a:cubicBezTo>
                                    <a:pt x="65723" y="4572"/>
                                    <a:pt x="62674" y="4572"/>
                                    <a:pt x="59627" y="6096"/>
                                  </a:cubicBezTo>
                                  <a:cubicBezTo>
                                    <a:pt x="56579" y="9144"/>
                                    <a:pt x="53530" y="12192"/>
                                    <a:pt x="53530" y="15240"/>
                                  </a:cubicBezTo>
                                  <a:cubicBezTo>
                                    <a:pt x="53530" y="18288"/>
                                    <a:pt x="56579" y="22860"/>
                                    <a:pt x="61151" y="32004"/>
                                  </a:cubicBezTo>
                                  <a:lnTo>
                                    <a:pt x="97822" y="87059"/>
                                  </a:lnTo>
                                  <a:lnTo>
                                    <a:pt x="131350" y="33528"/>
                                  </a:lnTo>
                                  <a:cubicBezTo>
                                    <a:pt x="135922" y="25908"/>
                                    <a:pt x="138970" y="19812"/>
                                    <a:pt x="138970" y="16764"/>
                                  </a:cubicBezTo>
                                  <a:cubicBezTo>
                                    <a:pt x="138970" y="13716"/>
                                    <a:pt x="137446" y="12192"/>
                                    <a:pt x="135922" y="10668"/>
                                  </a:cubicBezTo>
                                  <a:cubicBezTo>
                                    <a:pt x="135922" y="7620"/>
                                    <a:pt x="134398" y="6096"/>
                                    <a:pt x="131350" y="6096"/>
                                  </a:cubicBezTo>
                                  <a:cubicBezTo>
                                    <a:pt x="129826" y="4572"/>
                                    <a:pt x="125254" y="4572"/>
                                    <a:pt x="120682" y="4572"/>
                                  </a:cubicBezTo>
                                  <a:lnTo>
                                    <a:pt x="120682" y="0"/>
                                  </a:lnTo>
                                  <a:lnTo>
                                    <a:pt x="180213" y="0"/>
                                  </a:lnTo>
                                  <a:lnTo>
                                    <a:pt x="180213" y="4572"/>
                                  </a:lnTo>
                                  <a:lnTo>
                                    <a:pt x="177165" y="4572"/>
                                  </a:lnTo>
                                  <a:cubicBezTo>
                                    <a:pt x="175641" y="4572"/>
                                    <a:pt x="172593" y="4572"/>
                                    <a:pt x="168021" y="7620"/>
                                  </a:cubicBezTo>
                                  <a:cubicBezTo>
                                    <a:pt x="163449" y="9144"/>
                                    <a:pt x="160401" y="12192"/>
                                    <a:pt x="155829" y="15240"/>
                                  </a:cubicBezTo>
                                  <a:cubicBezTo>
                                    <a:pt x="152781" y="18288"/>
                                    <a:pt x="148209" y="24384"/>
                                    <a:pt x="143542" y="33528"/>
                                  </a:cubicBezTo>
                                  <a:lnTo>
                                    <a:pt x="102394" y="97727"/>
                                  </a:lnTo>
                                  <a:lnTo>
                                    <a:pt x="102394" y="140494"/>
                                  </a:lnTo>
                                  <a:cubicBezTo>
                                    <a:pt x="102394" y="151162"/>
                                    <a:pt x="103918" y="157258"/>
                                    <a:pt x="105442" y="160306"/>
                                  </a:cubicBezTo>
                                  <a:cubicBezTo>
                                    <a:pt x="110014" y="163354"/>
                                    <a:pt x="114586" y="164878"/>
                                    <a:pt x="120682" y="164878"/>
                                  </a:cubicBezTo>
                                  <a:lnTo>
                                    <a:pt x="126778" y="164878"/>
                                  </a:lnTo>
                                  <a:lnTo>
                                    <a:pt x="126778" y="170974"/>
                                  </a:lnTo>
                                  <a:lnTo>
                                    <a:pt x="53530" y="170974"/>
                                  </a:lnTo>
                                  <a:lnTo>
                                    <a:pt x="53530" y="164878"/>
                                  </a:lnTo>
                                  <a:lnTo>
                                    <a:pt x="59627" y="164878"/>
                                  </a:lnTo>
                                  <a:cubicBezTo>
                                    <a:pt x="67246" y="164878"/>
                                    <a:pt x="73343" y="163354"/>
                                    <a:pt x="76390" y="158782"/>
                                  </a:cubicBezTo>
                                  <a:cubicBezTo>
                                    <a:pt x="77915" y="155734"/>
                                    <a:pt x="77915" y="149638"/>
                                    <a:pt x="77915" y="140494"/>
                                  </a:cubicBezTo>
                                  <a:lnTo>
                                    <a:pt x="77915" y="100774"/>
                                  </a:lnTo>
                                  <a:lnTo>
                                    <a:pt x="32099" y="28956"/>
                                  </a:lnTo>
                                  <a:cubicBezTo>
                                    <a:pt x="26003" y="19812"/>
                                    <a:pt x="22955" y="15240"/>
                                    <a:pt x="19907" y="12192"/>
                                  </a:cubicBezTo>
                                  <a:cubicBezTo>
                                    <a:pt x="18383" y="10668"/>
                                    <a:pt x="13811" y="7620"/>
                                    <a:pt x="7715" y="6096"/>
                                  </a:cubicBezTo>
                                  <a:cubicBezTo>
                                    <a:pt x="6191" y="4572"/>
                                    <a:pt x="4667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69" name="Shape 69"/>
                          <wps:cNvSpPr/>
                          <wps:spPr>
                            <a:xfrm>
                              <a:off x="1797463" y="882872"/>
                              <a:ext cx="143542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3542" h="170974">
                                  <a:moveTo>
                                    <a:pt x="1524" y="0"/>
                                  </a:moveTo>
                                  <a:lnTo>
                                    <a:pt x="142018" y="0"/>
                                  </a:lnTo>
                                  <a:lnTo>
                                    <a:pt x="143542" y="39624"/>
                                  </a:lnTo>
                                  <a:lnTo>
                                    <a:pt x="138970" y="39624"/>
                                  </a:lnTo>
                                  <a:cubicBezTo>
                                    <a:pt x="137446" y="32004"/>
                                    <a:pt x="135922" y="27432"/>
                                    <a:pt x="134302" y="24384"/>
                                  </a:cubicBezTo>
                                  <a:cubicBezTo>
                                    <a:pt x="132779" y="19812"/>
                                    <a:pt x="128207" y="15240"/>
                                    <a:pt x="123635" y="13716"/>
                                  </a:cubicBezTo>
                                  <a:cubicBezTo>
                                    <a:pt x="120586" y="10668"/>
                                    <a:pt x="114490" y="10668"/>
                                    <a:pt x="106870" y="10668"/>
                                  </a:cubicBezTo>
                                  <a:lnTo>
                                    <a:pt x="83915" y="10668"/>
                                  </a:lnTo>
                                  <a:lnTo>
                                    <a:pt x="83915" y="140494"/>
                                  </a:lnTo>
                                  <a:cubicBezTo>
                                    <a:pt x="83915" y="151162"/>
                                    <a:pt x="83915" y="157258"/>
                                    <a:pt x="86963" y="160306"/>
                                  </a:cubicBezTo>
                                  <a:cubicBezTo>
                                    <a:pt x="90107" y="163354"/>
                                    <a:pt x="94679" y="164878"/>
                                    <a:pt x="100774" y="164878"/>
                                  </a:cubicBezTo>
                                  <a:lnTo>
                                    <a:pt x="106870" y="164878"/>
                                  </a:lnTo>
                                  <a:lnTo>
                                    <a:pt x="106870" y="170974"/>
                                  </a:lnTo>
                                  <a:lnTo>
                                    <a:pt x="35052" y="170974"/>
                                  </a:lnTo>
                                  <a:lnTo>
                                    <a:pt x="35052" y="164878"/>
                                  </a:lnTo>
                                  <a:lnTo>
                                    <a:pt x="41148" y="164878"/>
                                  </a:lnTo>
                                  <a:cubicBezTo>
                                    <a:pt x="48863" y="164878"/>
                                    <a:pt x="53435" y="163354"/>
                                    <a:pt x="56483" y="158782"/>
                                  </a:cubicBezTo>
                                  <a:cubicBezTo>
                                    <a:pt x="58007" y="155734"/>
                                    <a:pt x="59531" y="149638"/>
                                    <a:pt x="59531" y="140494"/>
                                  </a:cubicBezTo>
                                  <a:lnTo>
                                    <a:pt x="59531" y="10668"/>
                                  </a:lnTo>
                                  <a:lnTo>
                                    <a:pt x="38100" y="10668"/>
                                  </a:lnTo>
                                  <a:cubicBezTo>
                                    <a:pt x="30480" y="10668"/>
                                    <a:pt x="24384" y="10668"/>
                                    <a:pt x="21336" y="12192"/>
                                  </a:cubicBezTo>
                                  <a:cubicBezTo>
                                    <a:pt x="16764" y="13716"/>
                                    <a:pt x="13716" y="16764"/>
                                    <a:pt x="10668" y="21336"/>
                                  </a:cubicBezTo>
                                  <a:cubicBezTo>
                                    <a:pt x="7620" y="25908"/>
                                    <a:pt x="6096" y="32004"/>
                                    <a:pt x="4572" y="39624"/>
                                  </a:cubicBezTo>
                                  <a:lnTo>
                                    <a:pt x="0" y="39624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0" name="Shape 70"/>
                          <wps:cNvSpPr/>
                          <wps:spPr>
                            <a:xfrm>
                              <a:off x="1956245" y="882873"/>
                              <a:ext cx="177165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7165" h="170974">
                                  <a:moveTo>
                                    <a:pt x="0" y="0"/>
                                  </a:moveTo>
                                  <a:lnTo>
                                    <a:pt x="73343" y="0"/>
                                  </a:lnTo>
                                  <a:lnTo>
                                    <a:pt x="73343" y="4572"/>
                                  </a:lnTo>
                                  <a:lnTo>
                                    <a:pt x="67151" y="4572"/>
                                  </a:lnTo>
                                  <a:cubicBezTo>
                                    <a:pt x="62579" y="4572"/>
                                    <a:pt x="59531" y="4572"/>
                                    <a:pt x="54959" y="7620"/>
                                  </a:cubicBezTo>
                                  <a:cubicBezTo>
                                    <a:pt x="53435" y="7620"/>
                                    <a:pt x="51911" y="10668"/>
                                    <a:pt x="50387" y="13716"/>
                                  </a:cubicBezTo>
                                  <a:cubicBezTo>
                                    <a:pt x="48863" y="15240"/>
                                    <a:pt x="48863" y="21336"/>
                                    <a:pt x="48863" y="30480"/>
                                  </a:cubicBezTo>
                                  <a:lnTo>
                                    <a:pt x="48863" y="79343"/>
                                  </a:lnTo>
                                  <a:lnTo>
                                    <a:pt x="128302" y="79343"/>
                                  </a:lnTo>
                                  <a:lnTo>
                                    <a:pt x="128302" y="30480"/>
                                  </a:lnTo>
                                  <a:cubicBezTo>
                                    <a:pt x="128302" y="21336"/>
                                    <a:pt x="128302" y="15240"/>
                                    <a:pt x="126778" y="12192"/>
                                  </a:cubicBezTo>
                                  <a:cubicBezTo>
                                    <a:pt x="125254" y="10668"/>
                                    <a:pt x="123730" y="9144"/>
                                    <a:pt x="120682" y="7620"/>
                                  </a:cubicBezTo>
                                  <a:cubicBezTo>
                                    <a:pt x="117539" y="4572"/>
                                    <a:pt x="112967" y="4572"/>
                                    <a:pt x="109918" y="4572"/>
                                  </a:cubicBezTo>
                                  <a:lnTo>
                                    <a:pt x="103823" y="4572"/>
                                  </a:lnTo>
                                  <a:lnTo>
                                    <a:pt x="103823" y="0"/>
                                  </a:lnTo>
                                  <a:lnTo>
                                    <a:pt x="177165" y="0"/>
                                  </a:lnTo>
                                  <a:lnTo>
                                    <a:pt x="177165" y="4572"/>
                                  </a:lnTo>
                                  <a:lnTo>
                                    <a:pt x="171069" y="4572"/>
                                  </a:lnTo>
                                  <a:cubicBezTo>
                                    <a:pt x="166497" y="4572"/>
                                    <a:pt x="163354" y="4572"/>
                                    <a:pt x="158782" y="7620"/>
                                  </a:cubicBezTo>
                                  <a:cubicBezTo>
                                    <a:pt x="157258" y="7620"/>
                                    <a:pt x="154210" y="10668"/>
                                    <a:pt x="154210" y="13716"/>
                                  </a:cubicBezTo>
                                  <a:cubicBezTo>
                                    <a:pt x="152686" y="15240"/>
                                    <a:pt x="152686" y="21336"/>
                                    <a:pt x="152686" y="30480"/>
                                  </a:cubicBezTo>
                                  <a:lnTo>
                                    <a:pt x="152686" y="140494"/>
                                  </a:lnTo>
                                  <a:cubicBezTo>
                                    <a:pt x="152686" y="148114"/>
                                    <a:pt x="152686" y="154210"/>
                                    <a:pt x="154210" y="157258"/>
                                  </a:cubicBezTo>
                                  <a:cubicBezTo>
                                    <a:pt x="154210" y="158782"/>
                                    <a:pt x="155734" y="160306"/>
                                    <a:pt x="158782" y="161830"/>
                                  </a:cubicBezTo>
                                  <a:cubicBezTo>
                                    <a:pt x="163354" y="164878"/>
                                    <a:pt x="166497" y="164878"/>
                                    <a:pt x="171069" y="164878"/>
                                  </a:cubicBezTo>
                                  <a:lnTo>
                                    <a:pt x="177165" y="164878"/>
                                  </a:lnTo>
                                  <a:lnTo>
                                    <a:pt x="177165" y="170974"/>
                                  </a:lnTo>
                                  <a:lnTo>
                                    <a:pt x="103823" y="170974"/>
                                  </a:lnTo>
                                  <a:lnTo>
                                    <a:pt x="103823" y="164878"/>
                                  </a:lnTo>
                                  <a:lnTo>
                                    <a:pt x="109918" y="164878"/>
                                  </a:lnTo>
                                  <a:cubicBezTo>
                                    <a:pt x="116015" y="164878"/>
                                    <a:pt x="122206" y="163354"/>
                                    <a:pt x="125254" y="158782"/>
                                  </a:cubicBezTo>
                                  <a:cubicBezTo>
                                    <a:pt x="126778" y="157258"/>
                                    <a:pt x="128302" y="149638"/>
                                    <a:pt x="128302" y="140494"/>
                                  </a:cubicBezTo>
                                  <a:lnTo>
                                    <a:pt x="128302" y="88583"/>
                                  </a:lnTo>
                                  <a:lnTo>
                                    <a:pt x="48863" y="88583"/>
                                  </a:lnTo>
                                  <a:lnTo>
                                    <a:pt x="48863" y="140494"/>
                                  </a:lnTo>
                                  <a:cubicBezTo>
                                    <a:pt x="48863" y="148114"/>
                                    <a:pt x="48863" y="154210"/>
                                    <a:pt x="50387" y="157258"/>
                                  </a:cubicBezTo>
                                  <a:cubicBezTo>
                                    <a:pt x="51911" y="158782"/>
                                    <a:pt x="53435" y="160306"/>
                                    <a:pt x="54959" y="161830"/>
                                  </a:cubicBezTo>
                                  <a:cubicBezTo>
                                    <a:pt x="59531" y="164878"/>
                                    <a:pt x="62579" y="164878"/>
                                    <a:pt x="67151" y="164878"/>
                                  </a:cubicBezTo>
                                  <a:lnTo>
                                    <a:pt x="73343" y="164878"/>
                                  </a:lnTo>
                                  <a:lnTo>
                                    <a:pt x="73343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3716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7258"/>
                                    <a:pt x="24479" y="149638"/>
                                    <a:pt x="24479" y="140494"/>
                                  </a:cubicBezTo>
                                  <a:lnTo>
                                    <a:pt x="24479" y="30480"/>
                                  </a:lnTo>
                                  <a:cubicBezTo>
                                    <a:pt x="24479" y="21336"/>
                                    <a:pt x="24479" y="15240"/>
                                    <a:pt x="22860" y="12192"/>
                                  </a:cubicBezTo>
                                  <a:cubicBezTo>
                                    <a:pt x="21336" y="10668"/>
                                    <a:pt x="19812" y="9144"/>
                                    <a:pt x="18288" y="7620"/>
                                  </a:cubicBezTo>
                                  <a:cubicBezTo>
                                    <a:pt x="13716" y="4572"/>
                                    <a:pt x="10668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1" name="Shape 71"/>
                          <wps:cNvSpPr/>
                          <wps:spPr>
                            <a:xfrm>
                              <a:off x="2151698" y="878486"/>
                              <a:ext cx="84011" cy="1785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1" h="178504">
                                  <a:moveTo>
                                    <a:pt x="84011" y="0"/>
                                  </a:moveTo>
                                  <a:lnTo>
                                    <a:pt x="84011" y="9263"/>
                                  </a:lnTo>
                                  <a:lnTo>
                                    <a:pt x="82486" y="8959"/>
                                  </a:lnTo>
                                  <a:cubicBezTo>
                                    <a:pt x="67246" y="8959"/>
                                    <a:pt x="54959" y="15055"/>
                                    <a:pt x="45815" y="25723"/>
                                  </a:cubicBezTo>
                                  <a:cubicBezTo>
                                    <a:pt x="35147" y="39439"/>
                                    <a:pt x="29051" y="60870"/>
                                    <a:pt x="29051" y="88398"/>
                                  </a:cubicBezTo>
                                  <a:cubicBezTo>
                                    <a:pt x="29051" y="115829"/>
                                    <a:pt x="35147" y="137261"/>
                                    <a:pt x="47339" y="152501"/>
                                  </a:cubicBezTo>
                                  <a:cubicBezTo>
                                    <a:pt x="56483" y="163169"/>
                                    <a:pt x="68770" y="169265"/>
                                    <a:pt x="82486" y="169265"/>
                                  </a:cubicBezTo>
                                  <a:lnTo>
                                    <a:pt x="84011" y="168961"/>
                                  </a:lnTo>
                                  <a:lnTo>
                                    <a:pt x="84011" y="178504"/>
                                  </a:lnTo>
                                  <a:cubicBezTo>
                                    <a:pt x="59531" y="178504"/>
                                    <a:pt x="39719" y="170789"/>
                                    <a:pt x="24479" y="154025"/>
                                  </a:cubicBezTo>
                                  <a:cubicBezTo>
                                    <a:pt x="7620" y="137261"/>
                                    <a:pt x="0" y="115829"/>
                                    <a:pt x="0" y="88398"/>
                                  </a:cubicBezTo>
                                  <a:cubicBezTo>
                                    <a:pt x="0" y="60870"/>
                                    <a:pt x="9144" y="39439"/>
                                    <a:pt x="27527" y="22675"/>
                                  </a:cubicBezTo>
                                  <a:cubicBezTo>
                                    <a:pt x="35909" y="15055"/>
                                    <a:pt x="44672" y="9316"/>
                                    <a:pt x="54209" y="5483"/>
                                  </a:cubicBezTo>
                                  <a:lnTo>
                                    <a:pt x="8401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2" name="Shape 72"/>
                          <wps:cNvSpPr/>
                          <wps:spPr>
                            <a:xfrm>
                              <a:off x="2235708" y="878205"/>
                              <a:ext cx="84010" cy="1787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0" h="178784">
                                  <a:moveTo>
                                    <a:pt x="1524" y="0"/>
                                  </a:moveTo>
                                  <a:cubicBezTo>
                                    <a:pt x="24384" y="0"/>
                                    <a:pt x="42767" y="9239"/>
                                    <a:pt x="59531" y="26003"/>
                                  </a:cubicBezTo>
                                  <a:cubicBezTo>
                                    <a:pt x="74866" y="42767"/>
                                    <a:pt x="84010" y="62674"/>
                                    <a:pt x="84010" y="88678"/>
                                  </a:cubicBezTo>
                                  <a:cubicBezTo>
                                    <a:pt x="84010" y="114586"/>
                                    <a:pt x="74866" y="136017"/>
                                    <a:pt x="59531" y="152781"/>
                                  </a:cubicBezTo>
                                  <a:cubicBezTo>
                                    <a:pt x="42767" y="169545"/>
                                    <a:pt x="22860" y="178784"/>
                                    <a:pt x="0" y="178784"/>
                                  </a:cubicBezTo>
                                  <a:lnTo>
                                    <a:pt x="0" y="169241"/>
                                  </a:lnTo>
                                  <a:lnTo>
                                    <a:pt x="21384" y="164973"/>
                                  </a:lnTo>
                                  <a:cubicBezTo>
                                    <a:pt x="28265" y="161925"/>
                                    <a:pt x="34385" y="157353"/>
                                    <a:pt x="39719" y="151257"/>
                                  </a:cubicBezTo>
                                  <a:cubicBezTo>
                                    <a:pt x="48863" y="139065"/>
                                    <a:pt x="54959" y="119158"/>
                                    <a:pt x="54959" y="91726"/>
                                  </a:cubicBezTo>
                                  <a:cubicBezTo>
                                    <a:pt x="54959" y="62674"/>
                                    <a:pt x="48863" y="41243"/>
                                    <a:pt x="36671" y="26003"/>
                                  </a:cubicBezTo>
                                  <a:cubicBezTo>
                                    <a:pt x="32099" y="20669"/>
                                    <a:pt x="26741" y="16478"/>
                                    <a:pt x="20431" y="13621"/>
                                  </a:cubicBezTo>
                                  <a:lnTo>
                                    <a:pt x="0" y="9544"/>
                                  </a:lnTo>
                                  <a:lnTo>
                                    <a:pt x="0" y="280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3" name="Shape 73"/>
                          <wps:cNvSpPr/>
                          <wps:spPr>
                            <a:xfrm>
                              <a:off x="2330387" y="882872"/>
                              <a:ext cx="186309" cy="1725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6309" h="172593">
                                  <a:moveTo>
                                    <a:pt x="0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151162" y="128302"/>
                                  </a:lnTo>
                                  <a:lnTo>
                                    <a:pt x="151162" y="28956"/>
                                  </a:lnTo>
                                  <a:cubicBezTo>
                                    <a:pt x="151162" y="18288"/>
                                    <a:pt x="149638" y="12192"/>
                                    <a:pt x="146590" y="9144"/>
                                  </a:cubicBezTo>
                                  <a:cubicBezTo>
                                    <a:pt x="143542" y="6096"/>
                                    <a:pt x="138970" y="4572"/>
                                    <a:pt x="132874" y="4572"/>
                                  </a:cubicBezTo>
                                  <a:lnTo>
                                    <a:pt x="126778" y="4572"/>
                                  </a:lnTo>
                                  <a:lnTo>
                                    <a:pt x="126778" y="0"/>
                                  </a:lnTo>
                                  <a:lnTo>
                                    <a:pt x="186309" y="0"/>
                                  </a:lnTo>
                                  <a:lnTo>
                                    <a:pt x="186309" y="4572"/>
                                  </a:lnTo>
                                  <a:lnTo>
                                    <a:pt x="180213" y="4572"/>
                                  </a:lnTo>
                                  <a:cubicBezTo>
                                    <a:pt x="172593" y="4572"/>
                                    <a:pt x="168021" y="6096"/>
                                    <a:pt x="164878" y="10668"/>
                                  </a:cubicBezTo>
                                  <a:cubicBezTo>
                                    <a:pt x="163354" y="13716"/>
                                    <a:pt x="161830" y="19812"/>
                                    <a:pt x="161830" y="28956"/>
                                  </a:cubicBezTo>
                                  <a:lnTo>
                                    <a:pt x="161830" y="172593"/>
                                  </a:lnTo>
                                  <a:lnTo>
                                    <a:pt x="157258" y="172593"/>
                                  </a:lnTo>
                                  <a:lnTo>
                                    <a:pt x="44291" y="35052"/>
                                  </a:lnTo>
                                  <a:lnTo>
                                    <a:pt x="44291" y="140494"/>
                                  </a:lnTo>
                                  <a:cubicBezTo>
                                    <a:pt x="44291" y="151162"/>
                                    <a:pt x="45815" y="157258"/>
                                    <a:pt x="48863" y="160306"/>
                                  </a:cubicBezTo>
                                  <a:cubicBezTo>
                                    <a:pt x="51911" y="163354"/>
                                    <a:pt x="56483" y="164878"/>
                                    <a:pt x="62579" y="164878"/>
                                  </a:cubicBezTo>
                                  <a:lnTo>
                                    <a:pt x="68675" y="164878"/>
                                  </a:lnTo>
                                  <a:lnTo>
                                    <a:pt x="68675" y="170974"/>
                                  </a:lnTo>
                                  <a:lnTo>
                                    <a:pt x="9144" y="170974"/>
                                  </a:lnTo>
                                  <a:lnTo>
                                    <a:pt x="9144" y="164878"/>
                                  </a:lnTo>
                                  <a:lnTo>
                                    <a:pt x="15240" y="164878"/>
                                  </a:lnTo>
                                  <a:cubicBezTo>
                                    <a:pt x="22860" y="164878"/>
                                    <a:pt x="27527" y="163354"/>
                                    <a:pt x="30575" y="158782"/>
                                  </a:cubicBezTo>
                                  <a:cubicBezTo>
                                    <a:pt x="32099" y="155734"/>
                                    <a:pt x="33623" y="149638"/>
                                    <a:pt x="33623" y="140494"/>
                                  </a:cubicBezTo>
                                  <a:lnTo>
                                    <a:pt x="33623" y="21336"/>
                                  </a:lnTo>
                                  <a:cubicBezTo>
                                    <a:pt x="29051" y="16764"/>
                                    <a:pt x="24384" y="12192"/>
                                    <a:pt x="22860" y="10668"/>
                                  </a:cubicBezTo>
                                  <a:cubicBezTo>
                                    <a:pt x="19812" y="9144"/>
                                    <a:pt x="16764" y="6096"/>
                                    <a:pt x="10668" y="4572"/>
                                  </a:cubicBezTo>
                                  <a:cubicBezTo>
                                    <a:pt x="9144" y="4572"/>
                                    <a:pt x="4572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4" name="Shape 74"/>
                          <wps:cNvSpPr/>
                          <wps:spPr>
                            <a:xfrm>
                              <a:off x="2596134" y="882873"/>
                              <a:ext cx="74057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057" h="170974">
                                  <a:moveTo>
                                    <a:pt x="0" y="0"/>
                                  </a:moveTo>
                                  <a:lnTo>
                                    <a:pt x="62580" y="0"/>
                                  </a:lnTo>
                                  <a:lnTo>
                                    <a:pt x="74057" y="642"/>
                                  </a:lnTo>
                                  <a:lnTo>
                                    <a:pt x="74057" y="11441"/>
                                  </a:lnTo>
                                  <a:lnTo>
                                    <a:pt x="64103" y="9144"/>
                                  </a:lnTo>
                                  <a:cubicBezTo>
                                    <a:pt x="59531" y="9144"/>
                                    <a:pt x="54959" y="10668"/>
                                    <a:pt x="47339" y="12192"/>
                                  </a:cubicBezTo>
                                  <a:lnTo>
                                    <a:pt x="47339" y="82391"/>
                                  </a:lnTo>
                                  <a:cubicBezTo>
                                    <a:pt x="51911" y="84010"/>
                                    <a:pt x="56483" y="84010"/>
                                    <a:pt x="59531" y="85535"/>
                                  </a:cubicBezTo>
                                  <a:cubicBezTo>
                                    <a:pt x="62580" y="85535"/>
                                    <a:pt x="65627" y="85535"/>
                                    <a:pt x="68675" y="85535"/>
                                  </a:cubicBezTo>
                                  <a:lnTo>
                                    <a:pt x="74057" y="84455"/>
                                  </a:lnTo>
                                  <a:lnTo>
                                    <a:pt x="74057" y="93154"/>
                                  </a:lnTo>
                                  <a:lnTo>
                                    <a:pt x="64103" y="93154"/>
                                  </a:lnTo>
                                  <a:cubicBezTo>
                                    <a:pt x="58007" y="91630"/>
                                    <a:pt x="53436" y="91630"/>
                                    <a:pt x="47339" y="90107"/>
                                  </a:cubicBezTo>
                                  <a:lnTo>
                                    <a:pt x="47339" y="140494"/>
                                  </a:lnTo>
                                  <a:cubicBezTo>
                                    <a:pt x="47339" y="151162"/>
                                    <a:pt x="48863" y="157258"/>
                                    <a:pt x="51911" y="160306"/>
                                  </a:cubicBezTo>
                                  <a:cubicBezTo>
                                    <a:pt x="54959" y="163354"/>
                                    <a:pt x="59531" y="164878"/>
                                    <a:pt x="65627" y="164878"/>
                                  </a:cubicBezTo>
                                  <a:lnTo>
                                    <a:pt x="73247" y="164878"/>
                                  </a:lnTo>
                                  <a:lnTo>
                                    <a:pt x="73247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3716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5734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18288"/>
                                    <a:pt x="22860" y="12192"/>
                                    <a:pt x="19812" y="9144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" name="Shape 75"/>
                          <wps:cNvSpPr/>
                          <wps:spPr>
                            <a:xfrm>
                              <a:off x="2670191" y="883515"/>
                              <a:ext cx="55673" cy="925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673" h="92512">
                                  <a:moveTo>
                                    <a:pt x="0" y="0"/>
                                  </a:moveTo>
                                  <a:lnTo>
                                    <a:pt x="8953" y="501"/>
                                  </a:lnTo>
                                  <a:cubicBezTo>
                                    <a:pt x="14883" y="1263"/>
                                    <a:pt x="19859" y="2406"/>
                                    <a:pt x="23669" y="3930"/>
                                  </a:cubicBezTo>
                                  <a:cubicBezTo>
                                    <a:pt x="32814" y="6978"/>
                                    <a:pt x="40434" y="11550"/>
                                    <a:pt x="46529" y="19170"/>
                                  </a:cubicBezTo>
                                  <a:cubicBezTo>
                                    <a:pt x="52625" y="26790"/>
                                    <a:pt x="55673" y="35934"/>
                                    <a:pt x="55673" y="46697"/>
                                  </a:cubicBezTo>
                                  <a:cubicBezTo>
                                    <a:pt x="55673" y="60413"/>
                                    <a:pt x="51102" y="71081"/>
                                    <a:pt x="41958" y="80225"/>
                                  </a:cubicBezTo>
                                  <a:cubicBezTo>
                                    <a:pt x="32814" y="89464"/>
                                    <a:pt x="19098" y="92512"/>
                                    <a:pt x="2238" y="92512"/>
                                  </a:cubicBezTo>
                                  <a:lnTo>
                                    <a:pt x="0" y="92512"/>
                                  </a:lnTo>
                                  <a:lnTo>
                                    <a:pt x="0" y="83813"/>
                                  </a:lnTo>
                                  <a:lnTo>
                                    <a:pt x="7203" y="82368"/>
                                  </a:lnTo>
                                  <a:cubicBezTo>
                                    <a:pt x="11025" y="80630"/>
                                    <a:pt x="14478" y="77939"/>
                                    <a:pt x="17573" y="74129"/>
                                  </a:cubicBezTo>
                                  <a:cubicBezTo>
                                    <a:pt x="23669" y="68033"/>
                                    <a:pt x="26717" y="58889"/>
                                    <a:pt x="26717" y="48221"/>
                                  </a:cubicBezTo>
                                  <a:cubicBezTo>
                                    <a:pt x="26717" y="40601"/>
                                    <a:pt x="25193" y="34410"/>
                                    <a:pt x="22146" y="28314"/>
                                  </a:cubicBezTo>
                                  <a:cubicBezTo>
                                    <a:pt x="19098" y="22218"/>
                                    <a:pt x="14430" y="16122"/>
                                    <a:pt x="9858" y="13074"/>
                                  </a:cubicBezTo>
                                  <a:lnTo>
                                    <a:pt x="0" y="1079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" name="Shape 76"/>
                          <wps:cNvSpPr/>
                          <wps:spPr>
                            <a:xfrm>
                              <a:off x="2739676" y="882873"/>
                              <a:ext cx="76343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343" h="170974">
                                  <a:moveTo>
                                    <a:pt x="0" y="0"/>
                                  </a:moveTo>
                                  <a:lnTo>
                                    <a:pt x="61055" y="0"/>
                                  </a:lnTo>
                                  <a:lnTo>
                                    <a:pt x="76343" y="242"/>
                                  </a:lnTo>
                                  <a:lnTo>
                                    <a:pt x="76343" y="10505"/>
                                  </a:lnTo>
                                  <a:lnTo>
                                    <a:pt x="67151" y="9144"/>
                                  </a:lnTo>
                                  <a:cubicBezTo>
                                    <a:pt x="62579" y="9144"/>
                                    <a:pt x="56483" y="9144"/>
                                    <a:pt x="48863" y="10668"/>
                                  </a:cubicBezTo>
                                  <a:lnTo>
                                    <a:pt x="48863" y="82391"/>
                                  </a:lnTo>
                                  <a:cubicBezTo>
                                    <a:pt x="50387" y="82391"/>
                                    <a:pt x="50387" y="82391"/>
                                    <a:pt x="51911" y="82391"/>
                                  </a:cubicBezTo>
                                  <a:cubicBezTo>
                                    <a:pt x="53435" y="82391"/>
                                    <a:pt x="54959" y="82391"/>
                                    <a:pt x="54959" y="82391"/>
                                  </a:cubicBezTo>
                                  <a:lnTo>
                                    <a:pt x="76343" y="79954"/>
                                  </a:lnTo>
                                  <a:lnTo>
                                    <a:pt x="76343" y="105045"/>
                                  </a:lnTo>
                                  <a:lnTo>
                                    <a:pt x="65627" y="90107"/>
                                  </a:lnTo>
                                  <a:cubicBezTo>
                                    <a:pt x="61055" y="90107"/>
                                    <a:pt x="58007" y="90107"/>
                                    <a:pt x="54959" y="90107"/>
                                  </a:cubicBezTo>
                                  <a:cubicBezTo>
                                    <a:pt x="54959" y="90107"/>
                                    <a:pt x="53435" y="90107"/>
                                    <a:pt x="51911" y="90107"/>
                                  </a:cubicBezTo>
                                  <a:cubicBezTo>
                                    <a:pt x="50387" y="90107"/>
                                    <a:pt x="48863" y="90107"/>
                                    <a:pt x="48863" y="90107"/>
                                  </a:cubicBezTo>
                                  <a:lnTo>
                                    <a:pt x="48863" y="140494"/>
                                  </a:lnTo>
                                  <a:cubicBezTo>
                                    <a:pt x="48863" y="151162"/>
                                    <a:pt x="48863" y="157258"/>
                                    <a:pt x="51911" y="160306"/>
                                  </a:cubicBezTo>
                                  <a:cubicBezTo>
                                    <a:pt x="54959" y="163354"/>
                                    <a:pt x="59531" y="164878"/>
                                    <a:pt x="65627" y="164878"/>
                                  </a:cubicBezTo>
                                  <a:lnTo>
                                    <a:pt x="73247" y="164878"/>
                                  </a:lnTo>
                                  <a:lnTo>
                                    <a:pt x="73247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3716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5734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18288"/>
                                    <a:pt x="22860" y="12192"/>
                                    <a:pt x="19812" y="9144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7" name="Shape 77"/>
                          <wps:cNvSpPr/>
                          <wps:spPr>
                            <a:xfrm>
                              <a:off x="2816019" y="883115"/>
                              <a:ext cx="93107" cy="17073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107" h="170731">
                                  <a:moveTo>
                                    <a:pt x="0" y="0"/>
                                  </a:moveTo>
                                  <a:lnTo>
                                    <a:pt x="8763" y="139"/>
                                  </a:lnTo>
                                  <a:cubicBezTo>
                                    <a:pt x="15645" y="520"/>
                                    <a:pt x="21383" y="1282"/>
                                    <a:pt x="25955" y="2806"/>
                                  </a:cubicBezTo>
                                  <a:cubicBezTo>
                                    <a:pt x="33575" y="5854"/>
                                    <a:pt x="41196" y="10426"/>
                                    <a:pt x="47291" y="18046"/>
                                  </a:cubicBezTo>
                                  <a:cubicBezTo>
                                    <a:pt x="53387" y="24142"/>
                                    <a:pt x="56435" y="33286"/>
                                    <a:pt x="56435" y="42525"/>
                                  </a:cubicBezTo>
                                  <a:cubicBezTo>
                                    <a:pt x="56435" y="53193"/>
                                    <a:pt x="53387" y="62337"/>
                                    <a:pt x="45767" y="69957"/>
                                  </a:cubicBezTo>
                                  <a:cubicBezTo>
                                    <a:pt x="39672" y="77577"/>
                                    <a:pt x="29004" y="83768"/>
                                    <a:pt x="13764" y="86816"/>
                                  </a:cubicBezTo>
                                  <a:lnTo>
                                    <a:pt x="48816" y="135679"/>
                                  </a:lnTo>
                                  <a:cubicBezTo>
                                    <a:pt x="57960" y="146347"/>
                                    <a:pt x="64151" y="153967"/>
                                    <a:pt x="70247" y="158540"/>
                                  </a:cubicBezTo>
                                  <a:cubicBezTo>
                                    <a:pt x="76343" y="161587"/>
                                    <a:pt x="83963" y="164635"/>
                                    <a:pt x="93107" y="164635"/>
                                  </a:cubicBezTo>
                                  <a:lnTo>
                                    <a:pt x="93107" y="170731"/>
                                  </a:lnTo>
                                  <a:lnTo>
                                    <a:pt x="47291" y="170731"/>
                                  </a:lnTo>
                                  <a:lnTo>
                                    <a:pt x="0" y="104803"/>
                                  </a:lnTo>
                                  <a:lnTo>
                                    <a:pt x="0" y="79712"/>
                                  </a:lnTo>
                                  <a:lnTo>
                                    <a:pt x="345" y="79672"/>
                                  </a:lnTo>
                                  <a:cubicBezTo>
                                    <a:pt x="6453" y="77958"/>
                                    <a:pt x="11430" y="75291"/>
                                    <a:pt x="15287" y="71481"/>
                                  </a:cubicBezTo>
                                  <a:cubicBezTo>
                                    <a:pt x="24431" y="65385"/>
                                    <a:pt x="27479" y="56241"/>
                                    <a:pt x="27479" y="44049"/>
                                  </a:cubicBezTo>
                                  <a:cubicBezTo>
                                    <a:pt x="27479" y="34810"/>
                                    <a:pt x="24431" y="25666"/>
                                    <a:pt x="18335" y="18046"/>
                                  </a:cubicBezTo>
                                  <a:cubicBezTo>
                                    <a:pt x="14478" y="14998"/>
                                    <a:pt x="10644" y="12712"/>
                                    <a:pt x="6251" y="11188"/>
                                  </a:cubicBezTo>
                                  <a:lnTo>
                                    <a:pt x="0" y="1026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8" name="Shape 78"/>
                          <wps:cNvSpPr/>
                          <wps:spPr>
                            <a:xfrm>
                              <a:off x="2915222" y="878493"/>
                              <a:ext cx="84010" cy="1784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0" h="178497">
                                  <a:moveTo>
                                    <a:pt x="84010" y="0"/>
                                  </a:moveTo>
                                  <a:lnTo>
                                    <a:pt x="84010" y="8952"/>
                                  </a:lnTo>
                                  <a:lnTo>
                                    <a:pt x="63424" y="13333"/>
                                  </a:lnTo>
                                  <a:cubicBezTo>
                                    <a:pt x="57316" y="16190"/>
                                    <a:pt x="51958" y="20382"/>
                                    <a:pt x="47339" y="25715"/>
                                  </a:cubicBezTo>
                                  <a:cubicBezTo>
                                    <a:pt x="35147" y="39432"/>
                                    <a:pt x="29051" y="60863"/>
                                    <a:pt x="29051" y="88390"/>
                                  </a:cubicBezTo>
                                  <a:cubicBezTo>
                                    <a:pt x="29051" y="115822"/>
                                    <a:pt x="35147" y="137253"/>
                                    <a:pt x="47339" y="152493"/>
                                  </a:cubicBezTo>
                                  <a:cubicBezTo>
                                    <a:pt x="51958" y="157828"/>
                                    <a:pt x="57316" y="162018"/>
                                    <a:pt x="63424" y="164876"/>
                                  </a:cubicBezTo>
                                  <a:lnTo>
                                    <a:pt x="84010" y="169258"/>
                                  </a:lnTo>
                                  <a:lnTo>
                                    <a:pt x="84010" y="178497"/>
                                  </a:lnTo>
                                  <a:lnTo>
                                    <a:pt x="51959" y="172544"/>
                                  </a:lnTo>
                                  <a:cubicBezTo>
                                    <a:pt x="42029" y="168519"/>
                                    <a:pt x="32861" y="162399"/>
                                    <a:pt x="24479" y="154017"/>
                                  </a:cubicBezTo>
                                  <a:cubicBezTo>
                                    <a:pt x="9239" y="137253"/>
                                    <a:pt x="0" y="115822"/>
                                    <a:pt x="0" y="88390"/>
                                  </a:cubicBezTo>
                                  <a:cubicBezTo>
                                    <a:pt x="0" y="60863"/>
                                    <a:pt x="9239" y="39432"/>
                                    <a:pt x="29051" y="22668"/>
                                  </a:cubicBezTo>
                                  <a:cubicBezTo>
                                    <a:pt x="36671" y="15048"/>
                                    <a:pt x="45458" y="9309"/>
                                    <a:pt x="55007" y="5475"/>
                                  </a:cubicBezTo>
                                  <a:lnTo>
                                    <a:pt x="840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9" name="Shape 79"/>
                          <wps:cNvSpPr/>
                          <wps:spPr>
                            <a:xfrm>
                              <a:off x="2999232" y="878205"/>
                              <a:ext cx="84011" cy="1787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1" h="178784">
                                  <a:moveTo>
                                    <a:pt x="1524" y="0"/>
                                  </a:moveTo>
                                  <a:cubicBezTo>
                                    <a:pt x="24480" y="0"/>
                                    <a:pt x="42768" y="9239"/>
                                    <a:pt x="59532" y="26003"/>
                                  </a:cubicBezTo>
                                  <a:cubicBezTo>
                                    <a:pt x="76391" y="42767"/>
                                    <a:pt x="84011" y="62674"/>
                                    <a:pt x="84011" y="88678"/>
                                  </a:cubicBezTo>
                                  <a:cubicBezTo>
                                    <a:pt x="84011" y="114586"/>
                                    <a:pt x="76391" y="136017"/>
                                    <a:pt x="59532" y="152781"/>
                                  </a:cubicBezTo>
                                  <a:cubicBezTo>
                                    <a:pt x="42768" y="169545"/>
                                    <a:pt x="22956" y="178784"/>
                                    <a:pt x="0" y="178784"/>
                                  </a:cubicBezTo>
                                  <a:lnTo>
                                    <a:pt x="0" y="178784"/>
                                  </a:lnTo>
                                  <a:lnTo>
                                    <a:pt x="0" y="169545"/>
                                  </a:lnTo>
                                  <a:lnTo>
                                    <a:pt x="0" y="169545"/>
                                  </a:lnTo>
                                  <a:cubicBezTo>
                                    <a:pt x="15240" y="169545"/>
                                    <a:pt x="29052" y="163449"/>
                                    <a:pt x="39720" y="151257"/>
                                  </a:cubicBezTo>
                                  <a:cubicBezTo>
                                    <a:pt x="50388" y="139065"/>
                                    <a:pt x="54959" y="119158"/>
                                    <a:pt x="54959" y="91726"/>
                                  </a:cubicBezTo>
                                  <a:cubicBezTo>
                                    <a:pt x="54959" y="62674"/>
                                    <a:pt x="48864" y="41243"/>
                                    <a:pt x="38196" y="26003"/>
                                  </a:cubicBezTo>
                                  <a:cubicBezTo>
                                    <a:pt x="29052" y="15335"/>
                                    <a:pt x="15240" y="9239"/>
                                    <a:pt x="0" y="9239"/>
                                  </a:cubicBezTo>
                                  <a:lnTo>
                                    <a:pt x="0" y="9239"/>
                                  </a:lnTo>
                                  <a:lnTo>
                                    <a:pt x="0" y="288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0" name="Shape 80"/>
                          <wps:cNvSpPr/>
                          <wps:spPr>
                            <a:xfrm>
                              <a:off x="3106103" y="878205"/>
                              <a:ext cx="174117" cy="1787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4117" h="178784">
                                  <a:moveTo>
                                    <a:pt x="91630" y="0"/>
                                  </a:moveTo>
                                  <a:cubicBezTo>
                                    <a:pt x="97822" y="0"/>
                                    <a:pt x="102394" y="0"/>
                                    <a:pt x="108490" y="1619"/>
                                  </a:cubicBezTo>
                                  <a:cubicBezTo>
                                    <a:pt x="113062" y="3143"/>
                                    <a:pt x="120682" y="4667"/>
                                    <a:pt x="129826" y="7715"/>
                                  </a:cubicBezTo>
                                  <a:cubicBezTo>
                                    <a:pt x="134398" y="10763"/>
                                    <a:pt x="137446" y="10763"/>
                                    <a:pt x="138970" y="10763"/>
                                  </a:cubicBezTo>
                                  <a:cubicBezTo>
                                    <a:pt x="140494" y="10763"/>
                                    <a:pt x="142018" y="10763"/>
                                    <a:pt x="143542" y="9239"/>
                                  </a:cubicBezTo>
                                  <a:cubicBezTo>
                                    <a:pt x="145161" y="7715"/>
                                    <a:pt x="145161" y="4667"/>
                                    <a:pt x="145161" y="0"/>
                                  </a:cubicBezTo>
                                  <a:lnTo>
                                    <a:pt x="149733" y="0"/>
                                  </a:lnTo>
                                  <a:lnTo>
                                    <a:pt x="154305" y="53530"/>
                                  </a:lnTo>
                                  <a:lnTo>
                                    <a:pt x="149733" y="53530"/>
                                  </a:lnTo>
                                  <a:cubicBezTo>
                                    <a:pt x="145161" y="41243"/>
                                    <a:pt x="140494" y="30575"/>
                                    <a:pt x="132874" y="24479"/>
                                  </a:cubicBezTo>
                                  <a:cubicBezTo>
                                    <a:pt x="122206" y="13811"/>
                                    <a:pt x="110014" y="9239"/>
                                    <a:pt x="93155" y="9239"/>
                                  </a:cubicBezTo>
                                  <a:cubicBezTo>
                                    <a:pt x="71818" y="9239"/>
                                    <a:pt x="55055" y="16859"/>
                                    <a:pt x="44291" y="35147"/>
                                  </a:cubicBezTo>
                                  <a:cubicBezTo>
                                    <a:pt x="35147" y="48959"/>
                                    <a:pt x="29051" y="67247"/>
                                    <a:pt x="29051" y="87059"/>
                                  </a:cubicBezTo>
                                  <a:cubicBezTo>
                                    <a:pt x="29051" y="102394"/>
                                    <a:pt x="32099" y="117634"/>
                                    <a:pt x="39719" y="131350"/>
                                  </a:cubicBezTo>
                                  <a:cubicBezTo>
                                    <a:pt x="45815" y="145161"/>
                                    <a:pt x="53530" y="154305"/>
                                    <a:pt x="64199" y="160401"/>
                                  </a:cubicBezTo>
                                  <a:cubicBezTo>
                                    <a:pt x="74867" y="166497"/>
                                    <a:pt x="84011" y="169545"/>
                                    <a:pt x="94679" y="169545"/>
                                  </a:cubicBezTo>
                                  <a:cubicBezTo>
                                    <a:pt x="102394" y="169545"/>
                                    <a:pt x="106966" y="169545"/>
                                    <a:pt x="113062" y="168021"/>
                                  </a:cubicBezTo>
                                  <a:cubicBezTo>
                                    <a:pt x="119158" y="166497"/>
                                    <a:pt x="125254" y="163449"/>
                                    <a:pt x="131350" y="160401"/>
                                  </a:cubicBezTo>
                                  <a:lnTo>
                                    <a:pt x="131350" y="111538"/>
                                  </a:lnTo>
                                  <a:cubicBezTo>
                                    <a:pt x="131350" y="102394"/>
                                    <a:pt x="129826" y="97822"/>
                                    <a:pt x="128302" y="94774"/>
                                  </a:cubicBezTo>
                                  <a:cubicBezTo>
                                    <a:pt x="126778" y="91726"/>
                                    <a:pt x="125254" y="90202"/>
                                    <a:pt x="122206" y="88678"/>
                                  </a:cubicBezTo>
                                  <a:cubicBezTo>
                                    <a:pt x="119158" y="87059"/>
                                    <a:pt x="114586" y="87059"/>
                                    <a:pt x="108490" y="87059"/>
                                  </a:cubicBezTo>
                                  <a:lnTo>
                                    <a:pt x="108490" y="80963"/>
                                  </a:lnTo>
                                  <a:lnTo>
                                    <a:pt x="174117" y="80963"/>
                                  </a:lnTo>
                                  <a:lnTo>
                                    <a:pt x="174117" y="87059"/>
                                  </a:lnTo>
                                  <a:lnTo>
                                    <a:pt x="171069" y="87059"/>
                                  </a:lnTo>
                                  <a:cubicBezTo>
                                    <a:pt x="164973" y="87059"/>
                                    <a:pt x="160401" y="88678"/>
                                    <a:pt x="157353" y="93250"/>
                                  </a:cubicBezTo>
                                  <a:cubicBezTo>
                                    <a:pt x="155829" y="96298"/>
                                    <a:pt x="155829" y="102394"/>
                                    <a:pt x="155829" y="111538"/>
                                  </a:cubicBezTo>
                                  <a:lnTo>
                                    <a:pt x="155829" y="163449"/>
                                  </a:lnTo>
                                  <a:cubicBezTo>
                                    <a:pt x="145161" y="169545"/>
                                    <a:pt x="135922" y="172593"/>
                                    <a:pt x="126778" y="175641"/>
                                  </a:cubicBezTo>
                                  <a:cubicBezTo>
                                    <a:pt x="117634" y="177260"/>
                                    <a:pt x="106966" y="178784"/>
                                    <a:pt x="94679" y="178784"/>
                                  </a:cubicBezTo>
                                  <a:cubicBezTo>
                                    <a:pt x="62674" y="178784"/>
                                    <a:pt x="36671" y="168021"/>
                                    <a:pt x="19907" y="146685"/>
                                  </a:cubicBezTo>
                                  <a:cubicBezTo>
                                    <a:pt x="7715" y="131350"/>
                                    <a:pt x="0" y="113062"/>
                                    <a:pt x="0" y="91726"/>
                                  </a:cubicBezTo>
                                  <a:cubicBezTo>
                                    <a:pt x="0" y="76391"/>
                                    <a:pt x="4668" y="62674"/>
                                    <a:pt x="12287" y="48959"/>
                                  </a:cubicBezTo>
                                  <a:cubicBezTo>
                                    <a:pt x="19907" y="32099"/>
                                    <a:pt x="32099" y="19907"/>
                                    <a:pt x="47339" y="10763"/>
                                  </a:cubicBezTo>
                                  <a:cubicBezTo>
                                    <a:pt x="59627" y="3143"/>
                                    <a:pt x="74867" y="0"/>
                                    <a:pt x="9163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1" name="Shape 81"/>
                          <wps:cNvSpPr/>
                          <wps:spPr>
                            <a:xfrm>
                              <a:off x="3283268" y="882873"/>
                              <a:ext cx="77105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7105" h="170974">
                                  <a:moveTo>
                                    <a:pt x="0" y="0"/>
                                  </a:moveTo>
                                  <a:lnTo>
                                    <a:pt x="62674" y="0"/>
                                  </a:lnTo>
                                  <a:lnTo>
                                    <a:pt x="77105" y="231"/>
                                  </a:lnTo>
                                  <a:lnTo>
                                    <a:pt x="77105" y="11922"/>
                                  </a:lnTo>
                                  <a:lnTo>
                                    <a:pt x="68771" y="9144"/>
                                  </a:lnTo>
                                  <a:cubicBezTo>
                                    <a:pt x="64198" y="9144"/>
                                    <a:pt x="58007" y="9144"/>
                                    <a:pt x="48863" y="10668"/>
                                  </a:cubicBezTo>
                                  <a:lnTo>
                                    <a:pt x="48863" y="82391"/>
                                  </a:lnTo>
                                  <a:cubicBezTo>
                                    <a:pt x="50387" y="82391"/>
                                    <a:pt x="51911" y="82391"/>
                                    <a:pt x="53435" y="82391"/>
                                  </a:cubicBezTo>
                                  <a:cubicBezTo>
                                    <a:pt x="54959" y="82391"/>
                                    <a:pt x="54959" y="82391"/>
                                    <a:pt x="56483" y="82391"/>
                                  </a:cubicBezTo>
                                  <a:lnTo>
                                    <a:pt x="77105" y="79919"/>
                                  </a:lnTo>
                                  <a:lnTo>
                                    <a:pt x="77105" y="103850"/>
                                  </a:lnTo>
                                  <a:lnTo>
                                    <a:pt x="67247" y="90107"/>
                                  </a:lnTo>
                                  <a:cubicBezTo>
                                    <a:pt x="62674" y="90107"/>
                                    <a:pt x="59531" y="90107"/>
                                    <a:pt x="56483" y="90107"/>
                                  </a:cubicBezTo>
                                  <a:cubicBezTo>
                                    <a:pt x="54959" y="90107"/>
                                    <a:pt x="54959" y="90107"/>
                                    <a:pt x="53435" y="90107"/>
                                  </a:cubicBezTo>
                                  <a:cubicBezTo>
                                    <a:pt x="51911" y="90107"/>
                                    <a:pt x="50387" y="90107"/>
                                    <a:pt x="48863" y="90107"/>
                                  </a:cubicBezTo>
                                  <a:lnTo>
                                    <a:pt x="48863" y="140494"/>
                                  </a:lnTo>
                                  <a:cubicBezTo>
                                    <a:pt x="48863" y="151162"/>
                                    <a:pt x="50387" y="157258"/>
                                    <a:pt x="51911" y="160306"/>
                                  </a:cubicBezTo>
                                  <a:cubicBezTo>
                                    <a:pt x="56483" y="163354"/>
                                    <a:pt x="61055" y="164878"/>
                                    <a:pt x="67247" y="164878"/>
                                  </a:cubicBezTo>
                                  <a:lnTo>
                                    <a:pt x="73342" y="164878"/>
                                  </a:lnTo>
                                  <a:lnTo>
                                    <a:pt x="73342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7620" y="164878"/>
                                  </a:lnTo>
                                  <a:cubicBezTo>
                                    <a:pt x="13716" y="164878"/>
                                    <a:pt x="19907" y="163354"/>
                                    <a:pt x="22955" y="158782"/>
                                  </a:cubicBezTo>
                                  <a:cubicBezTo>
                                    <a:pt x="24479" y="155734"/>
                                    <a:pt x="24479" y="149638"/>
                                    <a:pt x="24479" y="140494"/>
                                  </a:cubicBezTo>
                                  <a:lnTo>
                                    <a:pt x="24479" y="28956"/>
                                  </a:lnTo>
                                  <a:cubicBezTo>
                                    <a:pt x="24479" y="18288"/>
                                    <a:pt x="24479" y="12192"/>
                                    <a:pt x="21431" y="9144"/>
                                  </a:cubicBezTo>
                                  <a:cubicBezTo>
                                    <a:pt x="18383" y="6096"/>
                                    <a:pt x="13716" y="4572"/>
                                    <a:pt x="7620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2" name="Shape 82"/>
                          <wps:cNvSpPr/>
                          <wps:spPr>
                            <a:xfrm>
                              <a:off x="3360373" y="883104"/>
                              <a:ext cx="93964" cy="1707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964" h="170743">
                                  <a:moveTo>
                                    <a:pt x="0" y="0"/>
                                  </a:moveTo>
                                  <a:lnTo>
                                    <a:pt x="9382" y="150"/>
                                  </a:lnTo>
                                  <a:cubicBezTo>
                                    <a:pt x="16049" y="531"/>
                                    <a:pt x="21384" y="1293"/>
                                    <a:pt x="25193" y="2817"/>
                                  </a:cubicBezTo>
                                  <a:cubicBezTo>
                                    <a:pt x="34433" y="5865"/>
                                    <a:pt x="42053" y="10437"/>
                                    <a:pt x="48149" y="18057"/>
                                  </a:cubicBezTo>
                                  <a:cubicBezTo>
                                    <a:pt x="54245" y="24153"/>
                                    <a:pt x="57293" y="33297"/>
                                    <a:pt x="57293" y="42536"/>
                                  </a:cubicBezTo>
                                  <a:cubicBezTo>
                                    <a:pt x="57293" y="53204"/>
                                    <a:pt x="52721" y="62348"/>
                                    <a:pt x="46625" y="69968"/>
                                  </a:cubicBezTo>
                                  <a:cubicBezTo>
                                    <a:pt x="39005" y="77588"/>
                                    <a:pt x="28242" y="83779"/>
                                    <a:pt x="14525" y="86827"/>
                                  </a:cubicBezTo>
                                  <a:lnTo>
                                    <a:pt x="49673" y="135691"/>
                                  </a:lnTo>
                                  <a:cubicBezTo>
                                    <a:pt x="57293" y="146359"/>
                                    <a:pt x="64913" y="153979"/>
                                    <a:pt x="71009" y="158551"/>
                                  </a:cubicBezTo>
                                  <a:cubicBezTo>
                                    <a:pt x="77105" y="161599"/>
                                    <a:pt x="84820" y="164647"/>
                                    <a:pt x="93964" y="164647"/>
                                  </a:cubicBezTo>
                                  <a:lnTo>
                                    <a:pt x="93964" y="170743"/>
                                  </a:lnTo>
                                  <a:lnTo>
                                    <a:pt x="48149" y="170743"/>
                                  </a:lnTo>
                                  <a:lnTo>
                                    <a:pt x="0" y="103619"/>
                                  </a:lnTo>
                                  <a:lnTo>
                                    <a:pt x="0" y="79688"/>
                                  </a:lnTo>
                                  <a:lnTo>
                                    <a:pt x="36" y="79684"/>
                                  </a:lnTo>
                                  <a:cubicBezTo>
                                    <a:pt x="6143" y="77969"/>
                                    <a:pt x="11477" y="75302"/>
                                    <a:pt x="16049" y="71492"/>
                                  </a:cubicBezTo>
                                  <a:cubicBezTo>
                                    <a:pt x="23669" y="65396"/>
                                    <a:pt x="28242" y="56252"/>
                                    <a:pt x="28242" y="44060"/>
                                  </a:cubicBezTo>
                                  <a:cubicBezTo>
                                    <a:pt x="28242" y="34821"/>
                                    <a:pt x="25193" y="25677"/>
                                    <a:pt x="19098" y="18057"/>
                                  </a:cubicBezTo>
                                  <a:lnTo>
                                    <a:pt x="0" y="1169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3" name="Shape 83"/>
                          <wps:cNvSpPr/>
                          <wps:spPr>
                            <a:xfrm>
                              <a:off x="3452813" y="889097"/>
                              <a:ext cx="83963" cy="1647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963" h="164749">
                                  <a:moveTo>
                                    <a:pt x="83963" y="0"/>
                                  </a:moveTo>
                                  <a:lnTo>
                                    <a:pt x="83963" y="28940"/>
                                  </a:lnTo>
                                  <a:lnTo>
                                    <a:pt x="54959" y="97598"/>
                                  </a:lnTo>
                                  <a:lnTo>
                                    <a:pt x="83963" y="97598"/>
                                  </a:lnTo>
                                  <a:lnTo>
                                    <a:pt x="83963" y="106742"/>
                                  </a:lnTo>
                                  <a:lnTo>
                                    <a:pt x="50387" y="106742"/>
                                  </a:lnTo>
                                  <a:lnTo>
                                    <a:pt x="39719" y="134269"/>
                                  </a:lnTo>
                                  <a:cubicBezTo>
                                    <a:pt x="36671" y="140365"/>
                                    <a:pt x="35147" y="144937"/>
                                    <a:pt x="35147" y="147985"/>
                                  </a:cubicBezTo>
                                  <a:cubicBezTo>
                                    <a:pt x="35147" y="151033"/>
                                    <a:pt x="36671" y="154081"/>
                                    <a:pt x="38195" y="155605"/>
                                  </a:cubicBezTo>
                                  <a:cubicBezTo>
                                    <a:pt x="41243" y="157129"/>
                                    <a:pt x="45815" y="158653"/>
                                    <a:pt x="54959" y="158653"/>
                                  </a:cubicBezTo>
                                  <a:lnTo>
                                    <a:pt x="54959" y="164749"/>
                                  </a:lnTo>
                                  <a:lnTo>
                                    <a:pt x="0" y="164749"/>
                                  </a:lnTo>
                                  <a:lnTo>
                                    <a:pt x="0" y="158653"/>
                                  </a:lnTo>
                                  <a:cubicBezTo>
                                    <a:pt x="7620" y="158653"/>
                                    <a:pt x="12192" y="157129"/>
                                    <a:pt x="15240" y="154081"/>
                                  </a:cubicBezTo>
                                  <a:cubicBezTo>
                                    <a:pt x="18288" y="151033"/>
                                    <a:pt x="22860" y="141889"/>
                                    <a:pt x="28956" y="129697"/>
                                  </a:cubicBezTo>
                                  <a:lnTo>
                                    <a:pt x="8396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4" name="Shape 84"/>
                          <wps:cNvSpPr/>
                          <wps:spPr>
                            <a:xfrm>
                              <a:off x="3536776" y="878205"/>
                              <a:ext cx="97774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7774" h="175641">
                                  <a:moveTo>
                                    <a:pt x="4619" y="0"/>
                                  </a:moveTo>
                                  <a:lnTo>
                                    <a:pt x="9192" y="0"/>
                                  </a:lnTo>
                                  <a:lnTo>
                                    <a:pt x="68723" y="142113"/>
                                  </a:lnTo>
                                  <a:cubicBezTo>
                                    <a:pt x="73295" y="154305"/>
                                    <a:pt x="77867" y="160401"/>
                                    <a:pt x="82439" y="164973"/>
                                  </a:cubicBezTo>
                                  <a:cubicBezTo>
                                    <a:pt x="85487" y="168021"/>
                                    <a:pt x="91678" y="169545"/>
                                    <a:pt x="97774" y="169545"/>
                                  </a:cubicBezTo>
                                  <a:lnTo>
                                    <a:pt x="97774" y="175641"/>
                                  </a:lnTo>
                                  <a:lnTo>
                                    <a:pt x="30528" y="175641"/>
                                  </a:lnTo>
                                  <a:lnTo>
                                    <a:pt x="30528" y="169545"/>
                                  </a:lnTo>
                                  <a:cubicBezTo>
                                    <a:pt x="38148" y="169545"/>
                                    <a:pt x="42719" y="168021"/>
                                    <a:pt x="44339" y="166497"/>
                                  </a:cubicBezTo>
                                  <a:cubicBezTo>
                                    <a:pt x="47387" y="164973"/>
                                    <a:pt x="48911" y="161925"/>
                                    <a:pt x="48911" y="160401"/>
                                  </a:cubicBezTo>
                                  <a:cubicBezTo>
                                    <a:pt x="48911" y="155829"/>
                                    <a:pt x="45863" y="149733"/>
                                    <a:pt x="42719" y="142113"/>
                                  </a:cubicBezTo>
                                  <a:lnTo>
                                    <a:pt x="32052" y="117634"/>
                                  </a:lnTo>
                                  <a:lnTo>
                                    <a:pt x="0" y="117634"/>
                                  </a:lnTo>
                                  <a:lnTo>
                                    <a:pt x="0" y="108490"/>
                                  </a:lnTo>
                                  <a:lnTo>
                                    <a:pt x="29004" y="108490"/>
                                  </a:lnTo>
                                  <a:lnTo>
                                    <a:pt x="48" y="39719"/>
                                  </a:lnTo>
                                  <a:lnTo>
                                    <a:pt x="0" y="39832"/>
                                  </a:lnTo>
                                  <a:lnTo>
                                    <a:pt x="0" y="10892"/>
                                  </a:lnTo>
                                  <a:lnTo>
                                    <a:pt x="461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5" name="Shape 85"/>
                          <wps:cNvSpPr/>
                          <wps:spPr>
                            <a:xfrm>
                              <a:off x="3646742" y="882873"/>
                              <a:ext cx="219932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19932" h="170974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109918" y="132874"/>
                                  </a:lnTo>
                                  <a:lnTo>
                                    <a:pt x="171069" y="0"/>
                                  </a:lnTo>
                                  <a:lnTo>
                                    <a:pt x="219932" y="0"/>
                                  </a:lnTo>
                                  <a:lnTo>
                                    <a:pt x="219932" y="4572"/>
                                  </a:lnTo>
                                  <a:lnTo>
                                    <a:pt x="213741" y="4572"/>
                                  </a:lnTo>
                                  <a:cubicBezTo>
                                    <a:pt x="206121" y="4572"/>
                                    <a:pt x="201549" y="6096"/>
                                    <a:pt x="198501" y="10668"/>
                                  </a:cubicBezTo>
                                  <a:cubicBezTo>
                                    <a:pt x="196977" y="13716"/>
                                    <a:pt x="195453" y="19812"/>
                                    <a:pt x="195453" y="28956"/>
                                  </a:cubicBezTo>
                                  <a:lnTo>
                                    <a:pt x="195453" y="140494"/>
                                  </a:lnTo>
                                  <a:cubicBezTo>
                                    <a:pt x="195453" y="151162"/>
                                    <a:pt x="196977" y="157258"/>
                                    <a:pt x="198501" y="160306"/>
                                  </a:cubicBezTo>
                                  <a:cubicBezTo>
                                    <a:pt x="201549" y="163354"/>
                                    <a:pt x="207645" y="164878"/>
                                    <a:pt x="213741" y="164878"/>
                                  </a:cubicBezTo>
                                  <a:lnTo>
                                    <a:pt x="219932" y="164878"/>
                                  </a:lnTo>
                                  <a:lnTo>
                                    <a:pt x="219932" y="170974"/>
                                  </a:lnTo>
                                  <a:lnTo>
                                    <a:pt x="146590" y="170974"/>
                                  </a:lnTo>
                                  <a:lnTo>
                                    <a:pt x="146590" y="164878"/>
                                  </a:lnTo>
                                  <a:lnTo>
                                    <a:pt x="152686" y="164878"/>
                                  </a:lnTo>
                                  <a:cubicBezTo>
                                    <a:pt x="160306" y="164878"/>
                                    <a:pt x="164878" y="163354"/>
                                    <a:pt x="167926" y="158782"/>
                                  </a:cubicBezTo>
                                  <a:cubicBezTo>
                                    <a:pt x="171069" y="155734"/>
                                    <a:pt x="171069" y="149638"/>
                                    <a:pt x="171069" y="140494"/>
                                  </a:cubicBezTo>
                                  <a:lnTo>
                                    <a:pt x="171069" y="25908"/>
                                  </a:lnTo>
                                  <a:lnTo>
                                    <a:pt x="105346" y="170974"/>
                                  </a:lnTo>
                                  <a:lnTo>
                                    <a:pt x="100774" y="170974"/>
                                  </a:lnTo>
                                  <a:lnTo>
                                    <a:pt x="35147" y="25908"/>
                                  </a:lnTo>
                                  <a:lnTo>
                                    <a:pt x="35147" y="140494"/>
                                  </a:lnTo>
                                  <a:cubicBezTo>
                                    <a:pt x="35147" y="151162"/>
                                    <a:pt x="36671" y="157258"/>
                                    <a:pt x="38195" y="160306"/>
                                  </a:cubicBezTo>
                                  <a:cubicBezTo>
                                    <a:pt x="41243" y="163354"/>
                                    <a:pt x="47339" y="164878"/>
                                    <a:pt x="53435" y="164878"/>
                                  </a:cubicBezTo>
                                  <a:lnTo>
                                    <a:pt x="59531" y="164878"/>
                                  </a:lnTo>
                                  <a:lnTo>
                                    <a:pt x="59531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3716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5734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21336"/>
                                    <a:pt x="22860" y="16764"/>
                                    <a:pt x="21336" y="12192"/>
                                  </a:cubicBezTo>
                                  <a:cubicBezTo>
                                    <a:pt x="19812" y="10668"/>
                                    <a:pt x="18288" y="7620"/>
                                    <a:pt x="15240" y="6096"/>
                                  </a:cubicBezTo>
                                  <a:cubicBezTo>
                                    <a:pt x="12192" y="4572"/>
                                    <a:pt x="7620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6" name="Shape 86"/>
                          <wps:cNvSpPr/>
                          <wps:spPr>
                            <a:xfrm>
                              <a:off x="3875818" y="882873"/>
                              <a:ext cx="219837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19837" h="170974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109918" y="132874"/>
                                  </a:lnTo>
                                  <a:lnTo>
                                    <a:pt x="170974" y="0"/>
                                  </a:lnTo>
                                  <a:lnTo>
                                    <a:pt x="219837" y="0"/>
                                  </a:lnTo>
                                  <a:lnTo>
                                    <a:pt x="219837" y="4572"/>
                                  </a:lnTo>
                                  <a:lnTo>
                                    <a:pt x="213741" y="4572"/>
                                  </a:lnTo>
                                  <a:cubicBezTo>
                                    <a:pt x="206121" y="4572"/>
                                    <a:pt x="201549" y="6096"/>
                                    <a:pt x="198501" y="10668"/>
                                  </a:cubicBezTo>
                                  <a:cubicBezTo>
                                    <a:pt x="196977" y="13716"/>
                                    <a:pt x="195453" y="19812"/>
                                    <a:pt x="195453" y="28956"/>
                                  </a:cubicBezTo>
                                  <a:lnTo>
                                    <a:pt x="195453" y="140494"/>
                                  </a:lnTo>
                                  <a:cubicBezTo>
                                    <a:pt x="195453" y="151162"/>
                                    <a:pt x="196977" y="157258"/>
                                    <a:pt x="200025" y="160306"/>
                                  </a:cubicBezTo>
                                  <a:cubicBezTo>
                                    <a:pt x="203073" y="163354"/>
                                    <a:pt x="207645" y="164878"/>
                                    <a:pt x="213741" y="164878"/>
                                  </a:cubicBezTo>
                                  <a:lnTo>
                                    <a:pt x="219837" y="164878"/>
                                  </a:lnTo>
                                  <a:lnTo>
                                    <a:pt x="219837" y="170974"/>
                                  </a:lnTo>
                                  <a:lnTo>
                                    <a:pt x="148114" y="170974"/>
                                  </a:lnTo>
                                  <a:lnTo>
                                    <a:pt x="148114" y="164878"/>
                                  </a:lnTo>
                                  <a:lnTo>
                                    <a:pt x="154210" y="164878"/>
                                  </a:lnTo>
                                  <a:cubicBezTo>
                                    <a:pt x="160306" y="164878"/>
                                    <a:pt x="166401" y="163354"/>
                                    <a:pt x="169450" y="158782"/>
                                  </a:cubicBezTo>
                                  <a:cubicBezTo>
                                    <a:pt x="170974" y="155734"/>
                                    <a:pt x="170974" y="149638"/>
                                    <a:pt x="170974" y="140494"/>
                                  </a:cubicBezTo>
                                  <a:lnTo>
                                    <a:pt x="170974" y="25908"/>
                                  </a:lnTo>
                                  <a:lnTo>
                                    <a:pt x="105346" y="170974"/>
                                  </a:lnTo>
                                  <a:lnTo>
                                    <a:pt x="102298" y="170974"/>
                                  </a:lnTo>
                                  <a:lnTo>
                                    <a:pt x="35147" y="25908"/>
                                  </a:lnTo>
                                  <a:lnTo>
                                    <a:pt x="35147" y="140494"/>
                                  </a:lnTo>
                                  <a:cubicBezTo>
                                    <a:pt x="35147" y="151162"/>
                                    <a:pt x="36671" y="157258"/>
                                    <a:pt x="39719" y="160306"/>
                                  </a:cubicBezTo>
                                  <a:cubicBezTo>
                                    <a:pt x="42767" y="163354"/>
                                    <a:pt x="47339" y="164878"/>
                                    <a:pt x="53435" y="164878"/>
                                  </a:cubicBezTo>
                                  <a:lnTo>
                                    <a:pt x="59531" y="164878"/>
                                  </a:lnTo>
                                  <a:lnTo>
                                    <a:pt x="59531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3716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5734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21336"/>
                                    <a:pt x="22860" y="16764"/>
                                    <a:pt x="21336" y="12192"/>
                                  </a:cubicBezTo>
                                  <a:cubicBezTo>
                                    <a:pt x="21336" y="10668"/>
                                    <a:pt x="18288" y="7620"/>
                                    <a:pt x="15240" y="6096"/>
                                  </a:cubicBezTo>
                                  <a:cubicBezTo>
                                    <a:pt x="12192" y="4572"/>
                                    <a:pt x="7620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7" name="Shape 87"/>
                          <wps:cNvSpPr/>
                          <wps:spPr>
                            <a:xfrm>
                              <a:off x="4107942" y="882872"/>
                              <a:ext cx="73247" cy="1709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170974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73247" y="4572"/>
                                  </a:lnTo>
                                  <a:lnTo>
                                    <a:pt x="67151" y="4572"/>
                                  </a:lnTo>
                                  <a:cubicBezTo>
                                    <a:pt x="59531" y="4572"/>
                                    <a:pt x="54959" y="6096"/>
                                    <a:pt x="51911" y="10668"/>
                                  </a:cubicBezTo>
                                  <a:cubicBezTo>
                                    <a:pt x="48863" y="12192"/>
                                    <a:pt x="48863" y="19812"/>
                                    <a:pt x="48863" y="28956"/>
                                  </a:cubicBezTo>
                                  <a:lnTo>
                                    <a:pt x="48863" y="140494"/>
                                  </a:lnTo>
                                  <a:cubicBezTo>
                                    <a:pt x="48863" y="148114"/>
                                    <a:pt x="48863" y="154210"/>
                                    <a:pt x="50387" y="157258"/>
                                  </a:cubicBezTo>
                                  <a:cubicBezTo>
                                    <a:pt x="50387" y="158782"/>
                                    <a:pt x="51911" y="160306"/>
                                    <a:pt x="54959" y="161830"/>
                                  </a:cubicBezTo>
                                  <a:cubicBezTo>
                                    <a:pt x="59531" y="164878"/>
                                    <a:pt x="62579" y="164878"/>
                                    <a:pt x="67151" y="164878"/>
                                  </a:cubicBezTo>
                                  <a:lnTo>
                                    <a:pt x="73247" y="164878"/>
                                  </a:lnTo>
                                  <a:lnTo>
                                    <a:pt x="73247" y="170974"/>
                                  </a:lnTo>
                                  <a:lnTo>
                                    <a:pt x="0" y="170974"/>
                                  </a:lnTo>
                                  <a:lnTo>
                                    <a:pt x="0" y="164878"/>
                                  </a:lnTo>
                                  <a:lnTo>
                                    <a:pt x="6096" y="164878"/>
                                  </a:lnTo>
                                  <a:cubicBezTo>
                                    <a:pt x="12192" y="164878"/>
                                    <a:pt x="18288" y="163354"/>
                                    <a:pt x="21336" y="158782"/>
                                  </a:cubicBezTo>
                                  <a:cubicBezTo>
                                    <a:pt x="22860" y="157258"/>
                                    <a:pt x="24384" y="149638"/>
                                    <a:pt x="24384" y="140494"/>
                                  </a:cubicBezTo>
                                  <a:lnTo>
                                    <a:pt x="24384" y="28956"/>
                                  </a:lnTo>
                                  <a:cubicBezTo>
                                    <a:pt x="24384" y="21336"/>
                                    <a:pt x="22860" y="15240"/>
                                    <a:pt x="22860" y="12192"/>
                                  </a:cubicBezTo>
                                  <a:cubicBezTo>
                                    <a:pt x="21336" y="10668"/>
                                    <a:pt x="19812" y="9144"/>
                                    <a:pt x="16764" y="7620"/>
                                  </a:cubicBezTo>
                                  <a:cubicBezTo>
                                    <a:pt x="13716" y="4572"/>
                                    <a:pt x="9144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8" name="Shape 88"/>
                          <wps:cNvSpPr/>
                          <wps:spPr>
                            <a:xfrm>
                              <a:off x="4184237" y="882872"/>
                              <a:ext cx="184785" cy="1725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4785" h="172593">
                                  <a:moveTo>
                                    <a:pt x="0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149733" y="128302"/>
                                  </a:lnTo>
                                  <a:lnTo>
                                    <a:pt x="149733" y="28956"/>
                                  </a:lnTo>
                                  <a:cubicBezTo>
                                    <a:pt x="149733" y="18288"/>
                                    <a:pt x="149733" y="12192"/>
                                    <a:pt x="146590" y="9144"/>
                                  </a:cubicBezTo>
                                  <a:cubicBezTo>
                                    <a:pt x="143542" y="6096"/>
                                    <a:pt x="138970" y="4572"/>
                                    <a:pt x="131350" y="4572"/>
                                  </a:cubicBezTo>
                                  <a:lnTo>
                                    <a:pt x="126778" y="4572"/>
                                  </a:lnTo>
                                  <a:lnTo>
                                    <a:pt x="126778" y="0"/>
                                  </a:lnTo>
                                  <a:lnTo>
                                    <a:pt x="184785" y="0"/>
                                  </a:lnTo>
                                  <a:lnTo>
                                    <a:pt x="184785" y="4572"/>
                                  </a:lnTo>
                                  <a:lnTo>
                                    <a:pt x="180213" y="4572"/>
                                  </a:lnTo>
                                  <a:cubicBezTo>
                                    <a:pt x="172593" y="4572"/>
                                    <a:pt x="166497" y="6096"/>
                                    <a:pt x="163449" y="10668"/>
                                  </a:cubicBezTo>
                                  <a:cubicBezTo>
                                    <a:pt x="161925" y="13716"/>
                                    <a:pt x="161925" y="19812"/>
                                    <a:pt x="161925" y="28956"/>
                                  </a:cubicBezTo>
                                  <a:lnTo>
                                    <a:pt x="161925" y="172593"/>
                                  </a:lnTo>
                                  <a:lnTo>
                                    <a:pt x="157353" y="172593"/>
                                  </a:lnTo>
                                  <a:lnTo>
                                    <a:pt x="44291" y="35052"/>
                                  </a:lnTo>
                                  <a:lnTo>
                                    <a:pt x="44291" y="140494"/>
                                  </a:lnTo>
                                  <a:cubicBezTo>
                                    <a:pt x="44291" y="151162"/>
                                    <a:pt x="45815" y="157258"/>
                                    <a:pt x="47339" y="160306"/>
                                  </a:cubicBezTo>
                                  <a:cubicBezTo>
                                    <a:pt x="50387" y="163354"/>
                                    <a:pt x="55054" y="164878"/>
                                    <a:pt x="62674" y="164878"/>
                                  </a:cubicBezTo>
                                  <a:lnTo>
                                    <a:pt x="68771" y="164878"/>
                                  </a:lnTo>
                                  <a:lnTo>
                                    <a:pt x="68771" y="170974"/>
                                  </a:lnTo>
                                  <a:lnTo>
                                    <a:pt x="9239" y="170974"/>
                                  </a:lnTo>
                                  <a:lnTo>
                                    <a:pt x="9239" y="164878"/>
                                  </a:lnTo>
                                  <a:lnTo>
                                    <a:pt x="15335" y="164878"/>
                                  </a:lnTo>
                                  <a:cubicBezTo>
                                    <a:pt x="21431" y="164878"/>
                                    <a:pt x="27527" y="163354"/>
                                    <a:pt x="30575" y="158782"/>
                                  </a:cubicBezTo>
                                  <a:cubicBezTo>
                                    <a:pt x="32099" y="155734"/>
                                    <a:pt x="33623" y="149638"/>
                                    <a:pt x="33623" y="140494"/>
                                  </a:cubicBezTo>
                                  <a:lnTo>
                                    <a:pt x="33623" y="21336"/>
                                  </a:lnTo>
                                  <a:cubicBezTo>
                                    <a:pt x="27527" y="16764"/>
                                    <a:pt x="24479" y="12192"/>
                                    <a:pt x="21431" y="10668"/>
                                  </a:cubicBezTo>
                                  <a:cubicBezTo>
                                    <a:pt x="19907" y="9144"/>
                                    <a:pt x="15335" y="6096"/>
                                    <a:pt x="10763" y="4572"/>
                                  </a:cubicBezTo>
                                  <a:cubicBezTo>
                                    <a:pt x="7620" y="4572"/>
                                    <a:pt x="4572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89" name="Shape 89"/>
                          <wps:cNvSpPr/>
                          <wps:spPr>
                            <a:xfrm>
                              <a:off x="4387406" y="878205"/>
                              <a:ext cx="174022" cy="1787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4022" h="178784">
                                  <a:moveTo>
                                    <a:pt x="90107" y="0"/>
                                  </a:moveTo>
                                  <a:cubicBezTo>
                                    <a:pt x="96203" y="0"/>
                                    <a:pt x="102298" y="0"/>
                                    <a:pt x="106871" y="1619"/>
                                  </a:cubicBezTo>
                                  <a:cubicBezTo>
                                    <a:pt x="111442" y="3143"/>
                                    <a:pt x="119063" y="4667"/>
                                    <a:pt x="128207" y="7715"/>
                                  </a:cubicBezTo>
                                  <a:cubicBezTo>
                                    <a:pt x="132778" y="10763"/>
                                    <a:pt x="135922" y="10763"/>
                                    <a:pt x="137446" y="10763"/>
                                  </a:cubicBezTo>
                                  <a:cubicBezTo>
                                    <a:pt x="140494" y="10763"/>
                                    <a:pt x="140494" y="10763"/>
                                    <a:pt x="142018" y="9239"/>
                                  </a:cubicBezTo>
                                  <a:cubicBezTo>
                                    <a:pt x="143542" y="7715"/>
                                    <a:pt x="143542" y="4667"/>
                                    <a:pt x="145066" y="0"/>
                                  </a:cubicBezTo>
                                  <a:lnTo>
                                    <a:pt x="149638" y="0"/>
                                  </a:lnTo>
                                  <a:lnTo>
                                    <a:pt x="152686" y="53530"/>
                                  </a:lnTo>
                                  <a:lnTo>
                                    <a:pt x="149638" y="53530"/>
                                  </a:lnTo>
                                  <a:cubicBezTo>
                                    <a:pt x="145066" y="41243"/>
                                    <a:pt x="138970" y="30575"/>
                                    <a:pt x="131254" y="24479"/>
                                  </a:cubicBezTo>
                                  <a:cubicBezTo>
                                    <a:pt x="122110" y="13811"/>
                                    <a:pt x="108395" y="9239"/>
                                    <a:pt x="93154" y="9239"/>
                                  </a:cubicBezTo>
                                  <a:cubicBezTo>
                                    <a:pt x="70199" y="9239"/>
                                    <a:pt x="54959" y="16859"/>
                                    <a:pt x="42767" y="35147"/>
                                  </a:cubicBezTo>
                                  <a:cubicBezTo>
                                    <a:pt x="33528" y="48959"/>
                                    <a:pt x="28956" y="67247"/>
                                    <a:pt x="28956" y="87059"/>
                                  </a:cubicBezTo>
                                  <a:cubicBezTo>
                                    <a:pt x="28956" y="102394"/>
                                    <a:pt x="32004" y="117634"/>
                                    <a:pt x="38100" y="131350"/>
                                  </a:cubicBezTo>
                                  <a:cubicBezTo>
                                    <a:pt x="44291" y="145161"/>
                                    <a:pt x="53435" y="154305"/>
                                    <a:pt x="62579" y="160401"/>
                                  </a:cubicBezTo>
                                  <a:cubicBezTo>
                                    <a:pt x="73247" y="166497"/>
                                    <a:pt x="83915" y="169545"/>
                                    <a:pt x="94678" y="169545"/>
                                  </a:cubicBezTo>
                                  <a:cubicBezTo>
                                    <a:pt x="100774" y="169545"/>
                                    <a:pt x="106871" y="169545"/>
                                    <a:pt x="112966" y="168021"/>
                                  </a:cubicBezTo>
                                  <a:cubicBezTo>
                                    <a:pt x="119063" y="166497"/>
                                    <a:pt x="123635" y="163449"/>
                                    <a:pt x="129730" y="160401"/>
                                  </a:cubicBezTo>
                                  <a:lnTo>
                                    <a:pt x="129730" y="111538"/>
                                  </a:lnTo>
                                  <a:cubicBezTo>
                                    <a:pt x="129730" y="102394"/>
                                    <a:pt x="128207" y="97822"/>
                                    <a:pt x="128207" y="94774"/>
                                  </a:cubicBezTo>
                                  <a:cubicBezTo>
                                    <a:pt x="126683" y="91726"/>
                                    <a:pt x="123635" y="90202"/>
                                    <a:pt x="122110" y="88678"/>
                                  </a:cubicBezTo>
                                  <a:cubicBezTo>
                                    <a:pt x="119063" y="87059"/>
                                    <a:pt x="114491" y="87059"/>
                                    <a:pt x="106871" y="87059"/>
                                  </a:cubicBezTo>
                                  <a:lnTo>
                                    <a:pt x="106871" y="80963"/>
                                  </a:lnTo>
                                  <a:lnTo>
                                    <a:pt x="174022" y="80963"/>
                                  </a:lnTo>
                                  <a:lnTo>
                                    <a:pt x="174022" y="87059"/>
                                  </a:lnTo>
                                  <a:lnTo>
                                    <a:pt x="169450" y="87059"/>
                                  </a:lnTo>
                                  <a:cubicBezTo>
                                    <a:pt x="163354" y="87059"/>
                                    <a:pt x="158782" y="88678"/>
                                    <a:pt x="157258" y="93250"/>
                                  </a:cubicBezTo>
                                  <a:cubicBezTo>
                                    <a:pt x="155734" y="96298"/>
                                    <a:pt x="154210" y="102394"/>
                                    <a:pt x="154210" y="111538"/>
                                  </a:cubicBezTo>
                                  <a:lnTo>
                                    <a:pt x="154210" y="163449"/>
                                  </a:lnTo>
                                  <a:cubicBezTo>
                                    <a:pt x="145066" y="169545"/>
                                    <a:pt x="134398" y="172593"/>
                                    <a:pt x="125159" y="175641"/>
                                  </a:cubicBezTo>
                                  <a:cubicBezTo>
                                    <a:pt x="116015" y="177260"/>
                                    <a:pt x="105347" y="178784"/>
                                    <a:pt x="94678" y="178784"/>
                                  </a:cubicBezTo>
                                  <a:cubicBezTo>
                                    <a:pt x="61055" y="178784"/>
                                    <a:pt x="36576" y="168021"/>
                                    <a:pt x="18288" y="146685"/>
                                  </a:cubicBezTo>
                                  <a:cubicBezTo>
                                    <a:pt x="6096" y="131350"/>
                                    <a:pt x="0" y="113062"/>
                                    <a:pt x="0" y="91726"/>
                                  </a:cubicBezTo>
                                  <a:cubicBezTo>
                                    <a:pt x="0" y="76391"/>
                                    <a:pt x="3048" y="62674"/>
                                    <a:pt x="10668" y="48959"/>
                                  </a:cubicBezTo>
                                  <a:cubicBezTo>
                                    <a:pt x="19812" y="32099"/>
                                    <a:pt x="30480" y="19907"/>
                                    <a:pt x="45815" y="10763"/>
                                  </a:cubicBezTo>
                                  <a:cubicBezTo>
                                    <a:pt x="58007" y="3143"/>
                                    <a:pt x="73247" y="0"/>
                                    <a:pt x="9010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0" name="Shape 90"/>
                          <wps:cNvSpPr/>
                          <wps:spPr>
                            <a:xfrm>
                              <a:off x="18383" y="1307402"/>
                              <a:ext cx="114490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4490" h="178689">
                                  <a:moveTo>
                                    <a:pt x="50387" y="0"/>
                                  </a:moveTo>
                                  <a:cubicBezTo>
                                    <a:pt x="59531" y="0"/>
                                    <a:pt x="68675" y="3048"/>
                                    <a:pt x="79438" y="7620"/>
                                  </a:cubicBezTo>
                                  <a:cubicBezTo>
                                    <a:pt x="84010" y="9144"/>
                                    <a:pt x="87059" y="10763"/>
                                    <a:pt x="90107" y="10763"/>
                                  </a:cubicBezTo>
                                  <a:cubicBezTo>
                                    <a:pt x="91631" y="10763"/>
                                    <a:pt x="93154" y="10763"/>
                                    <a:pt x="94679" y="9144"/>
                                  </a:cubicBezTo>
                                  <a:cubicBezTo>
                                    <a:pt x="96202" y="7620"/>
                                    <a:pt x="97727" y="4572"/>
                                    <a:pt x="97727" y="0"/>
                                  </a:cubicBezTo>
                                  <a:lnTo>
                                    <a:pt x="102299" y="0"/>
                                  </a:lnTo>
                                  <a:lnTo>
                                    <a:pt x="102299" y="59627"/>
                                  </a:lnTo>
                                  <a:lnTo>
                                    <a:pt x="97727" y="59627"/>
                                  </a:lnTo>
                                  <a:cubicBezTo>
                                    <a:pt x="96202" y="48863"/>
                                    <a:pt x="93154" y="39719"/>
                                    <a:pt x="90107" y="32099"/>
                                  </a:cubicBezTo>
                                  <a:cubicBezTo>
                                    <a:pt x="85535" y="26003"/>
                                    <a:pt x="80963" y="21431"/>
                                    <a:pt x="73247" y="16859"/>
                                  </a:cubicBezTo>
                                  <a:cubicBezTo>
                                    <a:pt x="65627" y="12287"/>
                                    <a:pt x="58007" y="10763"/>
                                    <a:pt x="50387" y="10763"/>
                                  </a:cubicBezTo>
                                  <a:cubicBezTo>
                                    <a:pt x="42767" y="10763"/>
                                    <a:pt x="35147" y="13811"/>
                                    <a:pt x="28956" y="18383"/>
                                  </a:cubicBezTo>
                                  <a:cubicBezTo>
                                    <a:pt x="22860" y="24479"/>
                                    <a:pt x="21336" y="30575"/>
                                    <a:pt x="21336" y="36671"/>
                                  </a:cubicBezTo>
                                  <a:cubicBezTo>
                                    <a:pt x="21336" y="42767"/>
                                    <a:pt x="22860" y="47339"/>
                                    <a:pt x="25908" y="51911"/>
                                  </a:cubicBezTo>
                                  <a:cubicBezTo>
                                    <a:pt x="30480" y="58103"/>
                                    <a:pt x="44291" y="65722"/>
                                    <a:pt x="62579" y="76391"/>
                                  </a:cubicBezTo>
                                  <a:cubicBezTo>
                                    <a:pt x="79438" y="85534"/>
                                    <a:pt x="90107" y="91630"/>
                                    <a:pt x="96202" y="96203"/>
                                  </a:cubicBezTo>
                                  <a:cubicBezTo>
                                    <a:pt x="102299" y="100870"/>
                                    <a:pt x="106871" y="106966"/>
                                    <a:pt x="109918" y="113062"/>
                                  </a:cubicBezTo>
                                  <a:cubicBezTo>
                                    <a:pt x="112966" y="119158"/>
                                    <a:pt x="114490" y="125254"/>
                                    <a:pt x="114490" y="131350"/>
                                  </a:cubicBezTo>
                                  <a:cubicBezTo>
                                    <a:pt x="114490" y="145161"/>
                                    <a:pt x="108395" y="155829"/>
                                    <a:pt x="99251" y="164973"/>
                                  </a:cubicBezTo>
                                  <a:cubicBezTo>
                                    <a:pt x="88582" y="174117"/>
                                    <a:pt x="76295" y="178689"/>
                                    <a:pt x="59531" y="178689"/>
                                  </a:cubicBezTo>
                                  <a:cubicBezTo>
                                    <a:pt x="54959" y="178689"/>
                                    <a:pt x="50387" y="178689"/>
                                    <a:pt x="45815" y="178689"/>
                                  </a:cubicBezTo>
                                  <a:cubicBezTo>
                                    <a:pt x="44291" y="177165"/>
                                    <a:pt x="38195" y="175641"/>
                                    <a:pt x="30480" y="174117"/>
                                  </a:cubicBezTo>
                                  <a:cubicBezTo>
                                    <a:pt x="21336" y="171069"/>
                                    <a:pt x="16764" y="169545"/>
                                    <a:pt x="15240" y="169545"/>
                                  </a:cubicBezTo>
                                  <a:cubicBezTo>
                                    <a:pt x="12192" y="169545"/>
                                    <a:pt x="10668" y="171069"/>
                                    <a:pt x="9144" y="171069"/>
                                  </a:cubicBezTo>
                                  <a:cubicBezTo>
                                    <a:pt x="9144" y="172593"/>
                                    <a:pt x="7620" y="175641"/>
                                    <a:pt x="7620" y="178689"/>
                                  </a:cubicBezTo>
                                  <a:lnTo>
                                    <a:pt x="1524" y="178689"/>
                                  </a:lnTo>
                                  <a:lnTo>
                                    <a:pt x="1524" y="120682"/>
                                  </a:lnTo>
                                  <a:lnTo>
                                    <a:pt x="7620" y="120682"/>
                                  </a:lnTo>
                                  <a:cubicBezTo>
                                    <a:pt x="9144" y="132874"/>
                                    <a:pt x="12192" y="142113"/>
                                    <a:pt x="15240" y="148209"/>
                                  </a:cubicBezTo>
                                  <a:cubicBezTo>
                                    <a:pt x="19812" y="154305"/>
                                    <a:pt x="24384" y="158877"/>
                                    <a:pt x="32099" y="163449"/>
                                  </a:cubicBezTo>
                                  <a:cubicBezTo>
                                    <a:pt x="39719" y="168021"/>
                                    <a:pt x="48863" y="169545"/>
                                    <a:pt x="58007" y="169545"/>
                                  </a:cubicBezTo>
                                  <a:cubicBezTo>
                                    <a:pt x="68675" y="169545"/>
                                    <a:pt x="76295" y="166497"/>
                                    <a:pt x="82487" y="161925"/>
                                  </a:cubicBezTo>
                                  <a:cubicBezTo>
                                    <a:pt x="88582" y="155829"/>
                                    <a:pt x="91631" y="149733"/>
                                    <a:pt x="91631" y="142113"/>
                                  </a:cubicBezTo>
                                  <a:cubicBezTo>
                                    <a:pt x="91631" y="137446"/>
                                    <a:pt x="90107" y="132874"/>
                                    <a:pt x="88582" y="128302"/>
                                  </a:cubicBezTo>
                                  <a:cubicBezTo>
                                    <a:pt x="85535" y="125254"/>
                                    <a:pt x="82487" y="120682"/>
                                    <a:pt x="77819" y="117634"/>
                                  </a:cubicBezTo>
                                  <a:cubicBezTo>
                                    <a:pt x="74771" y="114586"/>
                                    <a:pt x="65627" y="108490"/>
                                    <a:pt x="50387" y="100870"/>
                                  </a:cubicBezTo>
                                  <a:cubicBezTo>
                                    <a:pt x="36671" y="93154"/>
                                    <a:pt x="25908" y="85534"/>
                                    <a:pt x="19812" y="80963"/>
                                  </a:cubicBezTo>
                                  <a:cubicBezTo>
                                    <a:pt x="13716" y="76391"/>
                                    <a:pt x="9144" y="71818"/>
                                    <a:pt x="6096" y="65722"/>
                                  </a:cubicBezTo>
                                  <a:cubicBezTo>
                                    <a:pt x="1524" y="59627"/>
                                    <a:pt x="0" y="53530"/>
                                    <a:pt x="0" y="45815"/>
                                  </a:cubicBezTo>
                                  <a:cubicBezTo>
                                    <a:pt x="0" y="33623"/>
                                    <a:pt x="4572" y="22955"/>
                                    <a:pt x="15240" y="13811"/>
                                  </a:cubicBezTo>
                                  <a:cubicBezTo>
                                    <a:pt x="24384" y="4572"/>
                                    <a:pt x="36671" y="0"/>
                                    <a:pt x="5038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1" name="Shape 91"/>
                          <wps:cNvSpPr/>
                          <wps:spPr>
                            <a:xfrm>
                              <a:off x="148209" y="1311974"/>
                              <a:ext cx="181642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1642" h="175641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73247" y="4572"/>
                                  </a:lnTo>
                                  <a:lnTo>
                                    <a:pt x="67151" y="4572"/>
                                  </a:lnTo>
                                  <a:cubicBezTo>
                                    <a:pt x="59531" y="4572"/>
                                    <a:pt x="54959" y="7715"/>
                                    <a:pt x="51911" y="10763"/>
                                  </a:cubicBezTo>
                                  <a:cubicBezTo>
                                    <a:pt x="48863" y="13811"/>
                                    <a:pt x="48863" y="21431"/>
                                    <a:pt x="48863" y="30575"/>
                                  </a:cubicBezTo>
                                  <a:lnTo>
                                    <a:pt x="48863" y="105442"/>
                                  </a:lnTo>
                                  <a:cubicBezTo>
                                    <a:pt x="48863" y="111537"/>
                                    <a:pt x="48863" y="119157"/>
                                    <a:pt x="50387" y="128301"/>
                                  </a:cubicBezTo>
                                  <a:cubicBezTo>
                                    <a:pt x="51911" y="135922"/>
                                    <a:pt x="53435" y="143637"/>
                                    <a:pt x="56483" y="148209"/>
                                  </a:cubicBezTo>
                                  <a:cubicBezTo>
                                    <a:pt x="59531" y="152781"/>
                                    <a:pt x="64103" y="155829"/>
                                    <a:pt x="70199" y="158877"/>
                                  </a:cubicBezTo>
                                  <a:cubicBezTo>
                                    <a:pt x="76295" y="161925"/>
                                    <a:pt x="83915" y="163449"/>
                                    <a:pt x="93154" y="163449"/>
                                  </a:cubicBezTo>
                                  <a:cubicBezTo>
                                    <a:pt x="103823" y="163449"/>
                                    <a:pt x="114490" y="161925"/>
                                    <a:pt x="122111" y="157353"/>
                                  </a:cubicBezTo>
                                  <a:cubicBezTo>
                                    <a:pt x="131254" y="152781"/>
                                    <a:pt x="137446" y="145161"/>
                                    <a:pt x="140494" y="137541"/>
                                  </a:cubicBezTo>
                                  <a:cubicBezTo>
                                    <a:pt x="143542" y="129825"/>
                                    <a:pt x="145066" y="117634"/>
                                    <a:pt x="145066" y="99345"/>
                                  </a:cubicBezTo>
                                  <a:lnTo>
                                    <a:pt x="145066" y="30575"/>
                                  </a:lnTo>
                                  <a:cubicBezTo>
                                    <a:pt x="145066" y="19907"/>
                                    <a:pt x="145066" y="13811"/>
                                    <a:pt x="142018" y="10763"/>
                                  </a:cubicBezTo>
                                  <a:cubicBezTo>
                                    <a:pt x="138970" y="6191"/>
                                    <a:pt x="134303" y="4572"/>
                                    <a:pt x="128207" y="4572"/>
                                  </a:cubicBezTo>
                                  <a:lnTo>
                                    <a:pt x="120587" y="4572"/>
                                  </a:lnTo>
                                  <a:lnTo>
                                    <a:pt x="120587" y="0"/>
                                  </a:lnTo>
                                  <a:lnTo>
                                    <a:pt x="181642" y="0"/>
                                  </a:lnTo>
                                  <a:lnTo>
                                    <a:pt x="181642" y="4572"/>
                                  </a:lnTo>
                                  <a:lnTo>
                                    <a:pt x="175546" y="4572"/>
                                  </a:lnTo>
                                  <a:cubicBezTo>
                                    <a:pt x="167926" y="4572"/>
                                    <a:pt x="163354" y="7715"/>
                                    <a:pt x="160306" y="13811"/>
                                  </a:cubicBezTo>
                                  <a:cubicBezTo>
                                    <a:pt x="157258" y="15335"/>
                                    <a:pt x="157258" y="21431"/>
                                    <a:pt x="157258" y="32099"/>
                                  </a:cubicBezTo>
                                  <a:lnTo>
                                    <a:pt x="157258" y="100869"/>
                                  </a:lnTo>
                                  <a:cubicBezTo>
                                    <a:pt x="157258" y="117634"/>
                                    <a:pt x="155734" y="131350"/>
                                    <a:pt x="152686" y="140589"/>
                                  </a:cubicBezTo>
                                  <a:cubicBezTo>
                                    <a:pt x="148114" y="149733"/>
                                    <a:pt x="142018" y="157353"/>
                                    <a:pt x="131254" y="164973"/>
                                  </a:cubicBezTo>
                                  <a:cubicBezTo>
                                    <a:pt x="122111" y="171069"/>
                                    <a:pt x="108395" y="175641"/>
                                    <a:pt x="91631" y="175641"/>
                                  </a:cubicBezTo>
                                  <a:cubicBezTo>
                                    <a:pt x="73247" y="175641"/>
                                    <a:pt x="58007" y="171069"/>
                                    <a:pt x="48863" y="164973"/>
                                  </a:cubicBezTo>
                                  <a:cubicBezTo>
                                    <a:pt x="39624" y="158877"/>
                                    <a:pt x="32004" y="149733"/>
                                    <a:pt x="28956" y="139065"/>
                                  </a:cubicBezTo>
                                  <a:cubicBezTo>
                                    <a:pt x="25908" y="131350"/>
                                    <a:pt x="24384" y="117634"/>
                                    <a:pt x="24384" y="97822"/>
                                  </a:cubicBezTo>
                                  <a:lnTo>
                                    <a:pt x="24384" y="30575"/>
                                  </a:lnTo>
                                  <a:cubicBezTo>
                                    <a:pt x="24384" y="19907"/>
                                    <a:pt x="22860" y="12287"/>
                                    <a:pt x="19812" y="9239"/>
                                  </a:cubicBezTo>
                                  <a:cubicBezTo>
                                    <a:pt x="16764" y="6191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2" name="Shape 92"/>
                          <wps:cNvSpPr/>
                          <wps:spPr>
                            <a:xfrm>
                              <a:off x="342138" y="1311974"/>
                              <a:ext cx="86249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6249" h="171069">
                                  <a:moveTo>
                                    <a:pt x="0" y="0"/>
                                  </a:moveTo>
                                  <a:lnTo>
                                    <a:pt x="73247" y="0"/>
                                  </a:lnTo>
                                  <a:lnTo>
                                    <a:pt x="86249" y="1179"/>
                                  </a:lnTo>
                                  <a:lnTo>
                                    <a:pt x="86249" y="11111"/>
                                  </a:lnTo>
                                  <a:lnTo>
                                    <a:pt x="70199" y="9239"/>
                                  </a:lnTo>
                                  <a:cubicBezTo>
                                    <a:pt x="62579" y="9239"/>
                                    <a:pt x="54959" y="9239"/>
                                    <a:pt x="48863" y="10763"/>
                                  </a:cubicBezTo>
                                  <a:lnTo>
                                    <a:pt x="48863" y="76390"/>
                                  </a:lnTo>
                                  <a:cubicBezTo>
                                    <a:pt x="51911" y="77914"/>
                                    <a:pt x="54959" y="77914"/>
                                    <a:pt x="59531" y="77914"/>
                                  </a:cubicBezTo>
                                  <a:cubicBezTo>
                                    <a:pt x="62579" y="77914"/>
                                    <a:pt x="67151" y="79439"/>
                                    <a:pt x="71723" y="79439"/>
                                  </a:cubicBezTo>
                                  <a:lnTo>
                                    <a:pt x="86249" y="77026"/>
                                  </a:lnTo>
                                  <a:lnTo>
                                    <a:pt x="86249" y="90308"/>
                                  </a:lnTo>
                                  <a:lnTo>
                                    <a:pt x="70199" y="87058"/>
                                  </a:lnTo>
                                  <a:cubicBezTo>
                                    <a:pt x="65627" y="87058"/>
                                    <a:pt x="61055" y="87058"/>
                                    <a:pt x="56483" y="87058"/>
                                  </a:cubicBezTo>
                                  <a:cubicBezTo>
                                    <a:pt x="53435" y="87058"/>
                                    <a:pt x="50387" y="88582"/>
                                    <a:pt x="48863" y="88582"/>
                                  </a:cubicBezTo>
                                  <a:lnTo>
                                    <a:pt x="48863" y="158877"/>
                                  </a:lnTo>
                                  <a:cubicBezTo>
                                    <a:pt x="58007" y="160401"/>
                                    <a:pt x="67151" y="161925"/>
                                    <a:pt x="77819" y="161925"/>
                                  </a:cubicBezTo>
                                  <a:lnTo>
                                    <a:pt x="86249" y="160834"/>
                                  </a:lnTo>
                                  <a:lnTo>
                                    <a:pt x="86249" y="170707"/>
                                  </a:lnTo>
                                  <a:lnTo>
                                    <a:pt x="79343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12192" y="166497"/>
                                    <a:pt x="18288" y="163449"/>
                                    <a:pt x="21336" y="158877"/>
                                  </a:cubicBezTo>
                                  <a:cubicBezTo>
                                    <a:pt x="22860" y="157353"/>
                                    <a:pt x="24384" y="149733"/>
                                    <a:pt x="24384" y="140589"/>
                                  </a:cubicBezTo>
                                  <a:lnTo>
                                    <a:pt x="24384" y="30575"/>
                                  </a:lnTo>
                                  <a:cubicBezTo>
                                    <a:pt x="24384" y="19907"/>
                                    <a:pt x="22860" y="13811"/>
                                    <a:pt x="19812" y="10763"/>
                                  </a:cubicBezTo>
                                  <a:cubicBezTo>
                                    <a:pt x="16764" y="6191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3" name="Shape 93"/>
                          <wps:cNvSpPr/>
                          <wps:spPr>
                            <a:xfrm>
                              <a:off x="428387" y="1313153"/>
                              <a:ext cx="66437" cy="1695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6437" h="169528">
                                  <a:moveTo>
                                    <a:pt x="0" y="0"/>
                                  </a:moveTo>
                                  <a:lnTo>
                                    <a:pt x="20622" y="1869"/>
                                  </a:lnTo>
                                  <a:cubicBezTo>
                                    <a:pt x="32814" y="5012"/>
                                    <a:pt x="41958" y="11109"/>
                                    <a:pt x="49673" y="18729"/>
                                  </a:cubicBezTo>
                                  <a:cubicBezTo>
                                    <a:pt x="55769" y="26348"/>
                                    <a:pt x="58817" y="33968"/>
                                    <a:pt x="58817" y="44636"/>
                                  </a:cubicBezTo>
                                  <a:cubicBezTo>
                                    <a:pt x="58817" y="53876"/>
                                    <a:pt x="55769" y="61496"/>
                                    <a:pt x="51197" y="67592"/>
                                  </a:cubicBezTo>
                                  <a:cubicBezTo>
                                    <a:pt x="46625" y="73688"/>
                                    <a:pt x="38910" y="79784"/>
                                    <a:pt x="28242" y="82832"/>
                                  </a:cubicBezTo>
                                  <a:cubicBezTo>
                                    <a:pt x="40434" y="84356"/>
                                    <a:pt x="48149" y="88928"/>
                                    <a:pt x="54245" y="95119"/>
                                  </a:cubicBezTo>
                                  <a:cubicBezTo>
                                    <a:pt x="63389" y="102739"/>
                                    <a:pt x="66437" y="111883"/>
                                    <a:pt x="66437" y="122551"/>
                                  </a:cubicBezTo>
                                  <a:cubicBezTo>
                                    <a:pt x="66437" y="131695"/>
                                    <a:pt x="64913" y="139410"/>
                                    <a:pt x="58817" y="147030"/>
                                  </a:cubicBezTo>
                                  <a:cubicBezTo>
                                    <a:pt x="52721" y="154650"/>
                                    <a:pt x="46625" y="160746"/>
                                    <a:pt x="35862" y="163794"/>
                                  </a:cubicBezTo>
                                  <a:cubicBezTo>
                                    <a:pt x="31290" y="166080"/>
                                    <a:pt x="25575" y="167604"/>
                                    <a:pt x="18514" y="168557"/>
                                  </a:cubicBezTo>
                                  <a:lnTo>
                                    <a:pt x="0" y="169528"/>
                                  </a:lnTo>
                                  <a:lnTo>
                                    <a:pt x="0" y="159655"/>
                                  </a:lnTo>
                                  <a:lnTo>
                                    <a:pt x="10704" y="158270"/>
                                  </a:lnTo>
                                  <a:cubicBezTo>
                                    <a:pt x="16431" y="156555"/>
                                    <a:pt x="21384" y="153888"/>
                                    <a:pt x="25194" y="150078"/>
                                  </a:cubicBezTo>
                                  <a:cubicBezTo>
                                    <a:pt x="32814" y="143982"/>
                                    <a:pt x="37386" y="134743"/>
                                    <a:pt x="37386" y="125599"/>
                                  </a:cubicBezTo>
                                  <a:cubicBezTo>
                                    <a:pt x="37386" y="117979"/>
                                    <a:pt x="35862" y="111883"/>
                                    <a:pt x="32814" y="105787"/>
                                  </a:cubicBezTo>
                                  <a:cubicBezTo>
                                    <a:pt x="28242" y="99691"/>
                                    <a:pt x="22146" y="95119"/>
                                    <a:pt x="14526" y="92071"/>
                                  </a:cubicBezTo>
                                  <a:lnTo>
                                    <a:pt x="0" y="89130"/>
                                  </a:lnTo>
                                  <a:lnTo>
                                    <a:pt x="0" y="75847"/>
                                  </a:lnTo>
                                  <a:lnTo>
                                    <a:pt x="13002" y="73688"/>
                                  </a:lnTo>
                                  <a:cubicBezTo>
                                    <a:pt x="19098" y="70640"/>
                                    <a:pt x="23670" y="67592"/>
                                    <a:pt x="28242" y="61496"/>
                                  </a:cubicBezTo>
                                  <a:cubicBezTo>
                                    <a:pt x="31290" y="55400"/>
                                    <a:pt x="32814" y="50828"/>
                                    <a:pt x="32814" y="43112"/>
                                  </a:cubicBezTo>
                                  <a:cubicBezTo>
                                    <a:pt x="32814" y="33968"/>
                                    <a:pt x="28242" y="24824"/>
                                    <a:pt x="20622" y="18729"/>
                                  </a:cubicBezTo>
                                  <a:cubicBezTo>
                                    <a:pt x="16050" y="14919"/>
                                    <a:pt x="11097" y="12252"/>
                                    <a:pt x="5179" y="10537"/>
                                  </a:cubicBezTo>
                                  <a:lnTo>
                                    <a:pt x="0" y="993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4" name="Shape 94"/>
                          <wps:cNvSpPr/>
                          <wps:spPr>
                            <a:xfrm>
                              <a:off x="584930" y="1307402"/>
                              <a:ext cx="154210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4210" h="178689">
                                  <a:moveTo>
                                    <a:pt x="87059" y="0"/>
                                  </a:moveTo>
                                  <a:cubicBezTo>
                                    <a:pt x="99251" y="0"/>
                                    <a:pt x="111443" y="3048"/>
                                    <a:pt x="123635" y="9144"/>
                                  </a:cubicBezTo>
                                  <a:cubicBezTo>
                                    <a:pt x="126778" y="12287"/>
                                    <a:pt x="129826" y="12287"/>
                                    <a:pt x="131350" y="12287"/>
                                  </a:cubicBezTo>
                                  <a:cubicBezTo>
                                    <a:pt x="132874" y="12287"/>
                                    <a:pt x="135922" y="12287"/>
                                    <a:pt x="137446" y="10763"/>
                                  </a:cubicBezTo>
                                  <a:cubicBezTo>
                                    <a:pt x="138970" y="7620"/>
                                    <a:pt x="140494" y="4572"/>
                                    <a:pt x="142018" y="0"/>
                                  </a:cubicBezTo>
                                  <a:lnTo>
                                    <a:pt x="146590" y="0"/>
                                  </a:lnTo>
                                  <a:lnTo>
                                    <a:pt x="149638" y="59627"/>
                                  </a:lnTo>
                                  <a:lnTo>
                                    <a:pt x="146590" y="59627"/>
                                  </a:lnTo>
                                  <a:cubicBezTo>
                                    <a:pt x="140494" y="41243"/>
                                    <a:pt x="134398" y="29051"/>
                                    <a:pt x="123635" y="21431"/>
                                  </a:cubicBezTo>
                                  <a:cubicBezTo>
                                    <a:pt x="114491" y="13811"/>
                                    <a:pt x="102299" y="9144"/>
                                    <a:pt x="88583" y="9144"/>
                                  </a:cubicBezTo>
                                  <a:cubicBezTo>
                                    <a:pt x="77915" y="9144"/>
                                    <a:pt x="67151" y="12287"/>
                                    <a:pt x="58007" y="18383"/>
                                  </a:cubicBezTo>
                                  <a:cubicBezTo>
                                    <a:pt x="48863" y="24479"/>
                                    <a:pt x="42767" y="33623"/>
                                    <a:pt x="36671" y="45815"/>
                                  </a:cubicBezTo>
                                  <a:cubicBezTo>
                                    <a:pt x="32099" y="58103"/>
                                    <a:pt x="28956" y="74866"/>
                                    <a:pt x="28956" y="93154"/>
                                  </a:cubicBezTo>
                                  <a:cubicBezTo>
                                    <a:pt x="28956" y="108490"/>
                                    <a:pt x="32099" y="122206"/>
                                    <a:pt x="36671" y="132874"/>
                                  </a:cubicBezTo>
                                  <a:cubicBezTo>
                                    <a:pt x="41243" y="145161"/>
                                    <a:pt x="48863" y="152781"/>
                                    <a:pt x="59531" y="158877"/>
                                  </a:cubicBezTo>
                                  <a:cubicBezTo>
                                    <a:pt x="68675" y="164973"/>
                                    <a:pt x="79439" y="168021"/>
                                    <a:pt x="93155" y="168021"/>
                                  </a:cubicBezTo>
                                  <a:cubicBezTo>
                                    <a:pt x="103823" y="168021"/>
                                    <a:pt x="112967" y="166497"/>
                                    <a:pt x="122111" y="161925"/>
                                  </a:cubicBezTo>
                                  <a:cubicBezTo>
                                    <a:pt x="131350" y="155829"/>
                                    <a:pt x="140494" y="146685"/>
                                    <a:pt x="149638" y="132874"/>
                                  </a:cubicBezTo>
                                  <a:lnTo>
                                    <a:pt x="154210" y="135922"/>
                                  </a:lnTo>
                                  <a:cubicBezTo>
                                    <a:pt x="145066" y="151257"/>
                                    <a:pt x="135922" y="161925"/>
                                    <a:pt x="123635" y="169545"/>
                                  </a:cubicBezTo>
                                  <a:cubicBezTo>
                                    <a:pt x="112967" y="175641"/>
                                    <a:pt x="99251" y="178689"/>
                                    <a:pt x="84011" y="178689"/>
                                  </a:cubicBezTo>
                                  <a:cubicBezTo>
                                    <a:pt x="54959" y="178689"/>
                                    <a:pt x="33623" y="169545"/>
                                    <a:pt x="18288" y="148209"/>
                                  </a:cubicBezTo>
                                  <a:cubicBezTo>
                                    <a:pt x="6096" y="132874"/>
                                    <a:pt x="0" y="114586"/>
                                    <a:pt x="0" y="93154"/>
                                  </a:cubicBezTo>
                                  <a:cubicBezTo>
                                    <a:pt x="0" y="76391"/>
                                    <a:pt x="4572" y="59627"/>
                                    <a:pt x="12192" y="45815"/>
                                  </a:cubicBezTo>
                                  <a:cubicBezTo>
                                    <a:pt x="19812" y="32099"/>
                                    <a:pt x="30575" y="19907"/>
                                    <a:pt x="42767" y="12287"/>
                                  </a:cubicBezTo>
                                  <a:cubicBezTo>
                                    <a:pt x="56483" y="4572"/>
                                    <a:pt x="71723" y="0"/>
                                    <a:pt x="8705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5" name="Shape 95"/>
                          <wps:cNvSpPr/>
                          <wps:spPr>
                            <a:xfrm>
                              <a:off x="757523" y="1307813"/>
                              <a:ext cx="83153" cy="178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153" h="178278">
                                  <a:moveTo>
                                    <a:pt x="83153" y="0"/>
                                  </a:moveTo>
                                  <a:lnTo>
                                    <a:pt x="83153" y="10485"/>
                                  </a:lnTo>
                                  <a:lnTo>
                                    <a:pt x="82391" y="10352"/>
                                  </a:lnTo>
                                  <a:cubicBezTo>
                                    <a:pt x="67151" y="10352"/>
                                    <a:pt x="54959" y="14924"/>
                                    <a:pt x="45815" y="27117"/>
                                  </a:cubicBezTo>
                                  <a:cubicBezTo>
                                    <a:pt x="33528" y="40832"/>
                                    <a:pt x="28956" y="60740"/>
                                    <a:pt x="28956" y="88172"/>
                                  </a:cubicBezTo>
                                  <a:cubicBezTo>
                                    <a:pt x="28956" y="115699"/>
                                    <a:pt x="33528" y="138559"/>
                                    <a:pt x="45815" y="152370"/>
                                  </a:cubicBezTo>
                                  <a:cubicBezTo>
                                    <a:pt x="54959" y="164562"/>
                                    <a:pt x="67151" y="170658"/>
                                    <a:pt x="82391" y="170658"/>
                                  </a:cubicBezTo>
                                  <a:lnTo>
                                    <a:pt x="83153" y="170495"/>
                                  </a:lnTo>
                                  <a:lnTo>
                                    <a:pt x="83153" y="178141"/>
                                  </a:lnTo>
                                  <a:lnTo>
                                    <a:pt x="82391" y="178278"/>
                                  </a:lnTo>
                                  <a:cubicBezTo>
                                    <a:pt x="59531" y="178278"/>
                                    <a:pt x="39624" y="170658"/>
                                    <a:pt x="22860" y="153894"/>
                                  </a:cubicBezTo>
                                  <a:cubicBezTo>
                                    <a:pt x="7620" y="137035"/>
                                    <a:pt x="0" y="115699"/>
                                    <a:pt x="0" y="89696"/>
                                  </a:cubicBezTo>
                                  <a:cubicBezTo>
                                    <a:pt x="0" y="62264"/>
                                    <a:pt x="9144" y="39308"/>
                                    <a:pt x="27432" y="22544"/>
                                  </a:cubicBezTo>
                                  <a:cubicBezTo>
                                    <a:pt x="35052" y="14877"/>
                                    <a:pt x="43839" y="9138"/>
                                    <a:pt x="53578" y="5316"/>
                                  </a:cubicBezTo>
                                  <a:lnTo>
                                    <a:pt x="8315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" name="Shape 96"/>
                          <wps:cNvSpPr/>
                          <wps:spPr>
                            <a:xfrm>
                              <a:off x="840677" y="1307402"/>
                              <a:ext cx="83249" cy="17855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49" h="178552">
                                  <a:moveTo>
                                    <a:pt x="2286" y="0"/>
                                  </a:moveTo>
                                  <a:cubicBezTo>
                                    <a:pt x="23717" y="0"/>
                                    <a:pt x="43529" y="9144"/>
                                    <a:pt x="58865" y="26003"/>
                                  </a:cubicBezTo>
                                  <a:cubicBezTo>
                                    <a:pt x="75629" y="42767"/>
                                    <a:pt x="83249" y="64198"/>
                                    <a:pt x="83249" y="88583"/>
                                  </a:cubicBezTo>
                                  <a:cubicBezTo>
                                    <a:pt x="83249" y="114586"/>
                                    <a:pt x="75629" y="135922"/>
                                    <a:pt x="58865" y="154305"/>
                                  </a:cubicBezTo>
                                  <a:cubicBezTo>
                                    <a:pt x="50435" y="162687"/>
                                    <a:pt x="41648" y="168783"/>
                                    <a:pt x="31909" y="172784"/>
                                  </a:cubicBezTo>
                                  <a:lnTo>
                                    <a:pt x="0" y="178552"/>
                                  </a:lnTo>
                                  <a:lnTo>
                                    <a:pt x="0" y="170905"/>
                                  </a:lnTo>
                                  <a:lnTo>
                                    <a:pt x="21419" y="166307"/>
                                  </a:lnTo>
                                  <a:cubicBezTo>
                                    <a:pt x="27908" y="163068"/>
                                    <a:pt x="33623" y="158115"/>
                                    <a:pt x="38957" y="151257"/>
                                  </a:cubicBezTo>
                                  <a:cubicBezTo>
                                    <a:pt x="49625" y="138970"/>
                                    <a:pt x="54197" y="119158"/>
                                    <a:pt x="54197" y="93154"/>
                                  </a:cubicBezTo>
                                  <a:cubicBezTo>
                                    <a:pt x="54197" y="62674"/>
                                    <a:pt x="49625" y="41243"/>
                                    <a:pt x="37433" y="27527"/>
                                  </a:cubicBezTo>
                                  <a:cubicBezTo>
                                    <a:pt x="32861" y="21431"/>
                                    <a:pt x="27527" y="17240"/>
                                    <a:pt x="21229" y="14573"/>
                                  </a:cubicBezTo>
                                  <a:lnTo>
                                    <a:pt x="0" y="10895"/>
                                  </a:lnTo>
                                  <a:lnTo>
                                    <a:pt x="0" y="411"/>
                                  </a:lnTo>
                                  <a:lnTo>
                                    <a:pt x="2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" name="Shape 97"/>
                          <wps:cNvSpPr/>
                          <wps:spPr>
                            <a:xfrm>
                              <a:off x="943737" y="1311974"/>
                              <a:ext cx="96298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6298" h="171069">
                                  <a:moveTo>
                                    <a:pt x="0" y="0"/>
                                  </a:moveTo>
                                  <a:lnTo>
                                    <a:pt x="68770" y="0"/>
                                  </a:lnTo>
                                  <a:lnTo>
                                    <a:pt x="96298" y="1852"/>
                                  </a:lnTo>
                                  <a:lnTo>
                                    <a:pt x="96298" y="13578"/>
                                  </a:lnTo>
                                  <a:lnTo>
                                    <a:pt x="74867" y="9239"/>
                                  </a:lnTo>
                                  <a:cubicBezTo>
                                    <a:pt x="67246" y="9239"/>
                                    <a:pt x="58102" y="10763"/>
                                    <a:pt x="48958" y="13811"/>
                                  </a:cubicBezTo>
                                  <a:lnTo>
                                    <a:pt x="48958" y="158877"/>
                                  </a:lnTo>
                                  <a:cubicBezTo>
                                    <a:pt x="59627" y="160401"/>
                                    <a:pt x="67246" y="161925"/>
                                    <a:pt x="74867" y="161925"/>
                                  </a:cubicBezTo>
                                  <a:lnTo>
                                    <a:pt x="96298" y="158185"/>
                                  </a:lnTo>
                                  <a:lnTo>
                                    <a:pt x="96298" y="167891"/>
                                  </a:lnTo>
                                  <a:lnTo>
                                    <a:pt x="76390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191" y="166497"/>
                                  </a:lnTo>
                                  <a:cubicBezTo>
                                    <a:pt x="13811" y="166497"/>
                                    <a:pt x="18383" y="163449"/>
                                    <a:pt x="21431" y="158877"/>
                                  </a:cubicBezTo>
                                  <a:cubicBezTo>
                                    <a:pt x="22955" y="157353"/>
                                    <a:pt x="24479" y="149733"/>
                                    <a:pt x="24479" y="140589"/>
                                  </a:cubicBezTo>
                                  <a:lnTo>
                                    <a:pt x="24479" y="30575"/>
                                  </a:lnTo>
                                  <a:cubicBezTo>
                                    <a:pt x="24479" y="19907"/>
                                    <a:pt x="22955" y="13811"/>
                                    <a:pt x="19907" y="10763"/>
                                  </a:cubicBezTo>
                                  <a:cubicBezTo>
                                    <a:pt x="16859" y="6191"/>
                                    <a:pt x="12287" y="4572"/>
                                    <a:pt x="6191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" name="Shape 98"/>
                          <wps:cNvSpPr/>
                          <wps:spPr>
                            <a:xfrm>
                              <a:off x="1040035" y="1313826"/>
                              <a:ext cx="74771" cy="1660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66039">
                                  <a:moveTo>
                                    <a:pt x="0" y="0"/>
                                  </a:moveTo>
                                  <a:lnTo>
                                    <a:pt x="6620" y="446"/>
                                  </a:lnTo>
                                  <a:cubicBezTo>
                                    <a:pt x="16359" y="1982"/>
                                    <a:pt x="24384" y="4291"/>
                                    <a:pt x="30480" y="7387"/>
                                  </a:cubicBezTo>
                                  <a:cubicBezTo>
                                    <a:pt x="44196" y="13483"/>
                                    <a:pt x="54959" y="22627"/>
                                    <a:pt x="62579" y="36343"/>
                                  </a:cubicBezTo>
                                  <a:cubicBezTo>
                                    <a:pt x="71723" y="50154"/>
                                    <a:pt x="74771" y="65394"/>
                                    <a:pt x="74771" y="82158"/>
                                  </a:cubicBezTo>
                                  <a:cubicBezTo>
                                    <a:pt x="74771" y="106638"/>
                                    <a:pt x="68675" y="126450"/>
                                    <a:pt x="53435" y="141785"/>
                                  </a:cubicBezTo>
                                  <a:cubicBezTo>
                                    <a:pt x="45768" y="150929"/>
                                    <a:pt x="35457" y="157787"/>
                                    <a:pt x="23051" y="162359"/>
                                  </a:cubicBezTo>
                                  <a:lnTo>
                                    <a:pt x="0" y="166039"/>
                                  </a:lnTo>
                                  <a:lnTo>
                                    <a:pt x="0" y="156333"/>
                                  </a:lnTo>
                                  <a:lnTo>
                                    <a:pt x="5858" y="155310"/>
                                  </a:lnTo>
                                  <a:cubicBezTo>
                                    <a:pt x="14073" y="152072"/>
                                    <a:pt x="21336" y="147119"/>
                                    <a:pt x="27432" y="140261"/>
                                  </a:cubicBezTo>
                                  <a:cubicBezTo>
                                    <a:pt x="39624" y="126450"/>
                                    <a:pt x="47339" y="108162"/>
                                    <a:pt x="47339" y="83682"/>
                                  </a:cubicBezTo>
                                  <a:cubicBezTo>
                                    <a:pt x="47339" y="60822"/>
                                    <a:pt x="39624" y="42439"/>
                                    <a:pt x="27432" y="28723"/>
                                  </a:cubicBezTo>
                                  <a:cubicBezTo>
                                    <a:pt x="21336" y="21865"/>
                                    <a:pt x="14073" y="16531"/>
                                    <a:pt x="5858" y="12912"/>
                                  </a:cubicBezTo>
                                  <a:lnTo>
                                    <a:pt x="0" y="1172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" name="Shape 99"/>
                          <wps:cNvSpPr/>
                          <wps:spPr>
                            <a:xfrm>
                              <a:off x="1134713" y="1311974"/>
                              <a:ext cx="146590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6590" h="171069">
                                  <a:moveTo>
                                    <a:pt x="0" y="0"/>
                                  </a:moveTo>
                                  <a:lnTo>
                                    <a:pt x="132779" y="0"/>
                                  </a:lnTo>
                                  <a:lnTo>
                                    <a:pt x="134302" y="38195"/>
                                  </a:lnTo>
                                  <a:lnTo>
                                    <a:pt x="129730" y="38195"/>
                                  </a:lnTo>
                                  <a:cubicBezTo>
                                    <a:pt x="126683" y="29051"/>
                                    <a:pt x="125159" y="22955"/>
                                    <a:pt x="123635" y="18383"/>
                                  </a:cubicBezTo>
                                  <a:cubicBezTo>
                                    <a:pt x="120587" y="15335"/>
                                    <a:pt x="117539" y="13811"/>
                                    <a:pt x="112967" y="10763"/>
                                  </a:cubicBezTo>
                                  <a:cubicBezTo>
                                    <a:pt x="109918" y="10763"/>
                                    <a:pt x="103823" y="9239"/>
                                    <a:pt x="96202" y="9239"/>
                                  </a:cubicBezTo>
                                  <a:lnTo>
                                    <a:pt x="48863" y="9239"/>
                                  </a:lnTo>
                                  <a:lnTo>
                                    <a:pt x="48863" y="76391"/>
                                  </a:lnTo>
                                  <a:lnTo>
                                    <a:pt x="86963" y="76391"/>
                                  </a:lnTo>
                                  <a:cubicBezTo>
                                    <a:pt x="96202" y="76391"/>
                                    <a:pt x="102299" y="74867"/>
                                    <a:pt x="106871" y="71818"/>
                                  </a:cubicBezTo>
                                  <a:cubicBezTo>
                                    <a:pt x="109918" y="68771"/>
                                    <a:pt x="112967" y="62674"/>
                                    <a:pt x="112967" y="52007"/>
                                  </a:cubicBezTo>
                                  <a:lnTo>
                                    <a:pt x="117539" y="52007"/>
                                  </a:lnTo>
                                  <a:lnTo>
                                    <a:pt x="117539" y="111538"/>
                                  </a:lnTo>
                                  <a:lnTo>
                                    <a:pt x="112967" y="111538"/>
                                  </a:lnTo>
                                  <a:cubicBezTo>
                                    <a:pt x="112967" y="103918"/>
                                    <a:pt x="111443" y="97822"/>
                                    <a:pt x="109918" y="96298"/>
                                  </a:cubicBezTo>
                                  <a:cubicBezTo>
                                    <a:pt x="108395" y="93250"/>
                                    <a:pt x="105346" y="90107"/>
                                    <a:pt x="102299" y="88583"/>
                                  </a:cubicBezTo>
                                  <a:cubicBezTo>
                                    <a:pt x="99251" y="87059"/>
                                    <a:pt x="93155" y="85535"/>
                                    <a:pt x="86963" y="85535"/>
                                  </a:cubicBezTo>
                                  <a:lnTo>
                                    <a:pt x="48863" y="85535"/>
                                  </a:lnTo>
                                  <a:lnTo>
                                    <a:pt x="48863" y="142113"/>
                                  </a:lnTo>
                                  <a:cubicBezTo>
                                    <a:pt x="48863" y="149733"/>
                                    <a:pt x="48863" y="154305"/>
                                    <a:pt x="50387" y="155829"/>
                                  </a:cubicBezTo>
                                  <a:cubicBezTo>
                                    <a:pt x="50387" y="157353"/>
                                    <a:pt x="51911" y="158877"/>
                                    <a:pt x="53435" y="160401"/>
                                  </a:cubicBezTo>
                                  <a:cubicBezTo>
                                    <a:pt x="54959" y="160401"/>
                                    <a:pt x="58007" y="161925"/>
                                    <a:pt x="62579" y="161925"/>
                                  </a:cubicBezTo>
                                  <a:lnTo>
                                    <a:pt x="91535" y="161925"/>
                                  </a:lnTo>
                                  <a:cubicBezTo>
                                    <a:pt x="102299" y="161925"/>
                                    <a:pt x="108395" y="160401"/>
                                    <a:pt x="112967" y="158877"/>
                                  </a:cubicBezTo>
                                  <a:cubicBezTo>
                                    <a:pt x="117539" y="158877"/>
                                    <a:pt x="122111" y="155829"/>
                                    <a:pt x="125159" y="151257"/>
                                  </a:cubicBezTo>
                                  <a:cubicBezTo>
                                    <a:pt x="131255" y="146685"/>
                                    <a:pt x="135827" y="139065"/>
                                    <a:pt x="142018" y="128302"/>
                                  </a:cubicBezTo>
                                  <a:lnTo>
                                    <a:pt x="146590" y="128302"/>
                                  </a:lnTo>
                                  <a:lnTo>
                                    <a:pt x="132779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10668" y="166497"/>
                                    <a:pt x="13716" y="164973"/>
                                    <a:pt x="18288" y="163449"/>
                                  </a:cubicBezTo>
                                  <a:cubicBezTo>
                                    <a:pt x="21336" y="161925"/>
                                    <a:pt x="22860" y="160401"/>
                                    <a:pt x="22860" y="157353"/>
                                  </a:cubicBezTo>
                                  <a:cubicBezTo>
                                    <a:pt x="24384" y="154305"/>
                                    <a:pt x="24384" y="149733"/>
                                    <a:pt x="24384" y="140589"/>
                                  </a:cubicBezTo>
                                  <a:lnTo>
                                    <a:pt x="24384" y="30575"/>
                                  </a:lnTo>
                                  <a:cubicBezTo>
                                    <a:pt x="24384" y="18383"/>
                                    <a:pt x="24384" y="12287"/>
                                    <a:pt x="21336" y="9239"/>
                                  </a:cubicBezTo>
                                  <a:cubicBezTo>
                                    <a:pt x="18288" y="6191"/>
                                    <a:pt x="13716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0" name="Shape 100"/>
                          <wps:cNvSpPr/>
                          <wps:spPr>
                            <a:xfrm>
                              <a:off x="1314831" y="1458659"/>
                              <a:ext cx="2752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527" h="27432">
                                  <a:moveTo>
                                    <a:pt x="13811" y="0"/>
                                  </a:moveTo>
                                  <a:cubicBezTo>
                                    <a:pt x="16859" y="0"/>
                                    <a:pt x="21431" y="1524"/>
                                    <a:pt x="22955" y="4572"/>
                                  </a:cubicBezTo>
                                  <a:cubicBezTo>
                                    <a:pt x="26003" y="6096"/>
                                    <a:pt x="27527" y="10668"/>
                                    <a:pt x="27527" y="13716"/>
                                  </a:cubicBezTo>
                                  <a:cubicBezTo>
                                    <a:pt x="27527" y="18288"/>
                                    <a:pt x="26003" y="21336"/>
                                    <a:pt x="22955" y="24384"/>
                                  </a:cubicBezTo>
                                  <a:cubicBezTo>
                                    <a:pt x="19907" y="25908"/>
                                    <a:pt x="16859" y="27432"/>
                                    <a:pt x="13811" y="27432"/>
                                  </a:cubicBezTo>
                                  <a:cubicBezTo>
                                    <a:pt x="9239" y="27432"/>
                                    <a:pt x="6096" y="25908"/>
                                    <a:pt x="3048" y="24384"/>
                                  </a:cubicBezTo>
                                  <a:cubicBezTo>
                                    <a:pt x="1524" y="21336"/>
                                    <a:pt x="0" y="18288"/>
                                    <a:pt x="0" y="13716"/>
                                  </a:cubicBezTo>
                                  <a:cubicBezTo>
                                    <a:pt x="0" y="10668"/>
                                    <a:pt x="1524" y="6096"/>
                                    <a:pt x="3048" y="4572"/>
                                  </a:cubicBezTo>
                                  <a:cubicBezTo>
                                    <a:pt x="6096" y="1524"/>
                                    <a:pt x="9239" y="0"/>
                                    <a:pt x="138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1" name="Shape 101"/>
                          <wps:cNvSpPr/>
                          <wps:spPr>
                            <a:xfrm>
                              <a:off x="1314831" y="1363980"/>
                              <a:ext cx="2752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527" h="27432">
                                  <a:moveTo>
                                    <a:pt x="13811" y="0"/>
                                  </a:moveTo>
                                  <a:cubicBezTo>
                                    <a:pt x="16859" y="0"/>
                                    <a:pt x="21431" y="1524"/>
                                    <a:pt x="22955" y="4572"/>
                                  </a:cubicBezTo>
                                  <a:cubicBezTo>
                                    <a:pt x="26003" y="6096"/>
                                    <a:pt x="27527" y="10668"/>
                                    <a:pt x="27527" y="13716"/>
                                  </a:cubicBezTo>
                                  <a:cubicBezTo>
                                    <a:pt x="27527" y="18288"/>
                                    <a:pt x="26003" y="21336"/>
                                    <a:pt x="22955" y="24384"/>
                                  </a:cubicBezTo>
                                  <a:cubicBezTo>
                                    <a:pt x="21431" y="25908"/>
                                    <a:pt x="18383" y="27432"/>
                                    <a:pt x="13811" y="27432"/>
                                  </a:cubicBezTo>
                                  <a:cubicBezTo>
                                    <a:pt x="9239" y="27432"/>
                                    <a:pt x="6096" y="25908"/>
                                    <a:pt x="3048" y="24384"/>
                                  </a:cubicBezTo>
                                  <a:cubicBezTo>
                                    <a:pt x="1524" y="21336"/>
                                    <a:pt x="0" y="18288"/>
                                    <a:pt x="0" y="13716"/>
                                  </a:cubicBezTo>
                                  <a:cubicBezTo>
                                    <a:pt x="0" y="10668"/>
                                    <a:pt x="1524" y="7620"/>
                                    <a:pt x="3048" y="4572"/>
                                  </a:cubicBezTo>
                                  <a:cubicBezTo>
                                    <a:pt x="6096" y="1524"/>
                                    <a:pt x="9239" y="0"/>
                                    <a:pt x="138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2" name="Shape 102"/>
                          <wps:cNvSpPr/>
                          <wps:spPr>
                            <a:xfrm>
                              <a:off x="1511903" y="1307402"/>
                              <a:ext cx="154210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4210" h="178689">
                                  <a:moveTo>
                                    <a:pt x="86963" y="0"/>
                                  </a:moveTo>
                                  <a:cubicBezTo>
                                    <a:pt x="99251" y="0"/>
                                    <a:pt x="111442" y="3048"/>
                                    <a:pt x="123635" y="9144"/>
                                  </a:cubicBezTo>
                                  <a:cubicBezTo>
                                    <a:pt x="126682" y="12287"/>
                                    <a:pt x="129730" y="12287"/>
                                    <a:pt x="131254" y="12287"/>
                                  </a:cubicBezTo>
                                  <a:cubicBezTo>
                                    <a:pt x="134302" y="12287"/>
                                    <a:pt x="135826" y="12287"/>
                                    <a:pt x="137351" y="10763"/>
                                  </a:cubicBezTo>
                                  <a:cubicBezTo>
                                    <a:pt x="138970" y="7620"/>
                                    <a:pt x="140494" y="4572"/>
                                    <a:pt x="142018" y="0"/>
                                  </a:cubicBezTo>
                                  <a:lnTo>
                                    <a:pt x="146590" y="0"/>
                                  </a:lnTo>
                                  <a:lnTo>
                                    <a:pt x="149638" y="59627"/>
                                  </a:lnTo>
                                  <a:lnTo>
                                    <a:pt x="146590" y="59627"/>
                                  </a:lnTo>
                                  <a:cubicBezTo>
                                    <a:pt x="142018" y="41243"/>
                                    <a:pt x="134302" y="29051"/>
                                    <a:pt x="123635" y="21431"/>
                                  </a:cubicBezTo>
                                  <a:cubicBezTo>
                                    <a:pt x="114490" y="13811"/>
                                    <a:pt x="102298" y="9144"/>
                                    <a:pt x="90011" y="9144"/>
                                  </a:cubicBezTo>
                                  <a:cubicBezTo>
                                    <a:pt x="77819" y="9144"/>
                                    <a:pt x="67151" y="12287"/>
                                    <a:pt x="58007" y="18383"/>
                                  </a:cubicBezTo>
                                  <a:cubicBezTo>
                                    <a:pt x="48863" y="24479"/>
                                    <a:pt x="42672" y="33623"/>
                                    <a:pt x="36576" y="45815"/>
                                  </a:cubicBezTo>
                                  <a:cubicBezTo>
                                    <a:pt x="32004" y="58103"/>
                                    <a:pt x="28956" y="74866"/>
                                    <a:pt x="28956" y="93154"/>
                                  </a:cubicBezTo>
                                  <a:cubicBezTo>
                                    <a:pt x="28956" y="108490"/>
                                    <a:pt x="32004" y="122206"/>
                                    <a:pt x="36576" y="132874"/>
                                  </a:cubicBezTo>
                                  <a:cubicBezTo>
                                    <a:pt x="41148" y="145161"/>
                                    <a:pt x="48863" y="152781"/>
                                    <a:pt x="59531" y="158877"/>
                                  </a:cubicBezTo>
                                  <a:cubicBezTo>
                                    <a:pt x="68675" y="164973"/>
                                    <a:pt x="80867" y="168021"/>
                                    <a:pt x="93154" y="168021"/>
                                  </a:cubicBezTo>
                                  <a:cubicBezTo>
                                    <a:pt x="103823" y="168021"/>
                                    <a:pt x="114490" y="166497"/>
                                    <a:pt x="122110" y="161925"/>
                                  </a:cubicBezTo>
                                  <a:cubicBezTo>
                                    <a:pt x="131254" y="155829"/>
                                    <a:pt x="140494" y="146685"/>
                                    <a:pt x="149638" y="132874"/>
                                  </a:cubicBezTo>
                                  <a:lnTo>
                                    <a:pt x="154210" y="135922"/>
                                  </a:lnTo>
                                  <a:cubicBezTo>
                                    <a:pt x="145066" y="151257"/>
                                    <a:pt x="135826" y="161925"/>
                                    <a:pt x="123635" y="169545"/>
                                  </a:cubicBezTo>
                                  <a:cubicBezTo>
                                    <a:pt x="112966" y="175641"/>
                                    <a:pt x="99251" y="178689"/>
                                    <a:pt x="83915" y="178689"/>
                                  </a:cubicBezTo>
                                  <a:cubicBezTo>
                                    <a:pt x="54959" y="178689"/>
                                    <a:pt x="33528" y="169545"/>
                                    <a:pt x="18288" y="148209"/>
                                  </a:cubicBezTo>
                                  <a:cubicBezTo>
                                    <a:pt x="6096" y="132874"/>
                                    <a:pt x="0" y="114586"/>
                                    <a:pt x="0" y="93154"/>
                                  </a:cubicBezTo>
                                  <a:cubicBezTo>
                                    <a:pt x="0" y="76391"/>
                                    <a:pt x="4572" y="59627"/>
                                    <a:pt x="12192" y="45815"/>
                                  </a:cubicBezTo>
                                  <a:cubicBezTo>
                                    <a:pt x="19812" y="32099"/>
                                    <a:pt x="30480" y="19907"/>
                                    <a:pt x="42672" y="12287"/>
                                  </a:cubicBezTo>
                                  <a:cubicBezTo>
                                    <a:pt x="56483" y="4572"/>
                                    <a:pt x="71723" y="0"/>
                                    <a:pt x="8696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3" name="Shape 103"/>
                          <wps:cNvSpPr/>
                          <wps:spPr>
                            <a:xfrm>
                              <a:off x="1690497" y="1307402"/>
                              <a:ext cx="114586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4586" h="178689">
                                  <a:moveTo>
                                    <a:pt x="50387" y="0"/>
                                  </a:moveTo>
                                  <a:cubicBezTo>
                                    <a:pt x="59627" y="0"/>
                                    <a:pt x="68770" y="3048"/>
                                    <a:pt x="79439" y="7620"/>
                                  </a:cubicBezTo>
                                  <a:cubicBezTo>
                                    <a:pt x="84011" y="9144"/>
                                    <a:pt x="87058" y="10763"/>
                                    <a:pt x="90107" y="10763"/>
                                  </a:cubicBezTo>
                                  <a:cubicBezTo>
                                    <a:pt x="91630" y="10763"/>
                                    <a:pt x="93155" y="10763"/>
                                    <a:pt x="94679" y="9144"/>
                                  </a:cubicBezTo>
                                  <a:cubicBezTo>
                                    <a:pt x="96202" y="7620"/>
                                    <a:pt x="97727" y="4572"/>
                                    <a:pt x="97727" y="0"/>
                                  </a:cubicBezTo>
                                  <a:lnTo>
                                    <a:pt x="102394" y="0"/>
                                  </a:lnTo>
                                  <a:lnTo>
                                    <a:pt x="102394" y="59627"/>
                                  </a:lnTo>
                                  <a:lnTo>
                                    <a:pt x="97727" y="59627"/>
                                  </a:lnTo>
                                  <a:cubicBezTo>
                                    <a:pt x="96202" y="48863"/>
                                    <a:pt x="94679" y="39719"/>
                                    <a:pt x="90107" y="32099"/>
                                  </a:cubicBezTo>
                                  <a:cubicBezTo>
                                    <a:pt x="85535" y="26003"/>
                                    <a:pt x="80963" y="21431"/>
                                    <a:pt x="73342" y="16859"/>
                                  </a:cubicBezTo>
                                  <a:cubicBezTo>
                                    <a:pt x="65723" y="12287"/>
                                    <a:pt x="58102" y="10763"/>
                                    <a:pt x="50387" y="10763"/>
                                  </a:cubicBezTo>
                                  <a:cubicBezTo>
                                    <a:pt x="42767" y="10763"/>
                                    <a:pt x="35147" y="13811"/>
                                    <a:pt x="29051" y="18383"/>
                                  </a:cubicBezTo>
                                  <a:cubicBezTo>
                                    <a:pt x="22955" y="24479"/>
                                    <a:pt x="21431" y="30575"/>
                                    <a:pt x="21431" y="36671"/>
                                  </a:cubicBezTo>
                                  <a:cubicBezTo>
                                    <a:pt x="21431" y="42767"/>
                                    <a:pt x="22955" y="47339"/>
                                    <a:pt x="26003" y="51911"/>
                                  </a:cubicBezTo>
                                  <a:cubicBezTo>
                                    <a:pt x="30575" y="58103"/>
                                    <a:pt x="44291" y="65722"/>
                                    <a:pt x="62674" y="76391"/>
                                  </a:cubicBezTo>
                                  <a:cubicBezTo>
                                    <a:pt x="79439" y="85534"/>
                                    <a:pt x="90107" y="91630"/>
                                    <a:pt x="96202" y="96203"/>
                                  </a:cubicBezTo>
                                  <a:cubicBezTo>
                                    <a:pt x="102394" y="100870"/>
                                    <a:pt x="106966" y="106966"/>
                                    <a:pt x="110014" y="113062"/>
                                  </a:cubicBezTo>
                                  <a:cubicBezTo>
                                    <a:pt x="113062" y="119158"/>
                                    <a:pt x="114586" y="125254"/>
                                    <a:pt x="114586" y="131350"/>
                                  </a:cubicBezTo>
                                  <a:cubicBezTo>
                                    <a:pt x="114586" y="145161"/>
                                    <a:pt x="108490" y="155829"/>
                                    <a:pt x="99251" y="164973"/>
                                  </a:cubicBezTo>
                                  <a:cubicBezTo>
                                    <a:pt x="88583" y="174117"/>
                                    <a:pt x="76390" y="178689"/>
                                    <a:pt x="61151" y="178689"/>
                                  </a:cubicBezTo>
                                  <a:cubicBezTo>
                                    <a:pt x="55055" y="178689"/>
                                    <a:pt x="50387" y="178689"/>
                                    <a:pt x="45815" y="178689"/>
                                  </a:cubicBezTo>
                                  <a:cubicBezTo>
                                    <a:pt x="44291" y="177165"/>
                                    <a:pt x="38195" y="175641"/>
                                    <a:pt x="30575" y="174117"/>
                                  </a:cubicBezTo>
                                  <a:cubicBezTo>
                                    <a:pt x="21431" y="171069"/>
                                    <a:pt x="16859" y="169545"/>
                                    <a:pt x="15335" y="169545"/>
                                  </a:cubicBezTo>
                                  <a:cubicBezTo>
                                    <a:pt x="12287" y="169545"/>
                                    <a:pt x="10763" y="171069"/>
                                    <a:pt x="9239" y="171069"/>
                                  </a:cubicBezTo>
                                  <a:cubicBezTo>
                                    <a:pt x="9239" y="172593"/>
                                    <a:pt x="7715" y="175641"/>
                                    <a:pt x="7715" y="178689"/>
                                  </a:cubicBezTo>
                                  <a:lnTo>
                                    <a:pt x="1524" y="178689"/>
                                  </a:lnTo>
                                  <a:lnTo>
                                    <a:pt x="1524" y="120682"/>
                                  </a:lnTo>
                                  <a:lnTo>
                                    <a:pt x="7715" y="120682"/>
                                  </a:lnTo>
                                  <a:cubicBezTo>
                                    <a:pt x="9239" y="132874"/>
                                    <a:pt x="12287" y="142113"/>
                                    <a:pt x="15335" y="148209"/>
                                  </a:cubicBezTo>
                                  <a:cubicBezTo>
                                    <a:pt x="19907" y="154305"/>
                                    <a:pt x="24479" y="158877"/>
                                    <a:pt x="32099" y="163449"/>
                                  </a:cubicBezTo>
                                  <a:cubicBezTo>
                                    <a:pt x="39719" y="168021"/>
                                    <a:pt x="48863" y="169545"/>
                                    <a:pt x="58102" y="169545"/>
                                  </a:cubicBezTo>
                                  <a:cubicBezTo>
                                    <a:pt x="68770" y="169545"/>
                                    <a:pt x="76390" y="166497"/>
                                    <a:pt x="82486" y="161925"/>
                                  </a:cubicBezTo>
                                  <a:cubicBezTo>
                                    <a:pt x="88583" y="155829"/>
                                    <a:pt x="91630" y="149733"/>
                                    <a:pt x="91630" y="142113"/>
                                  </a:cubicBezTo>
                                  <a:cubicBezTo>
                                    <a:pt x="91630" y="137446"/>
                                    <a:pt x="90107" y="132874"/>
                                    <a:pt x="88583" y="128302"/>
                                  </a:cubicBezTo>
                                  <a:cubicBezTo>
                                    <a:pt x="85535" y="125254"/>
                                    <a:pt x="82486" y="120682"/>
                                    <a:pt x="77914" y="117634"/>
                                  </a:cubicBezTo>
                                  <a:cubicBezTo>
                                    <a:pt x="74867" y="114586"/>
                                    <a:pt x="65723" y="108490"/>
                                    <a:pt x="50387" y="100870"/>
                                  </a:cubicBezTo>
                                  <a:cubicBezTo>
                                    <a:pt x="36671" y="93154"/>
                                    <a:pt x="26003" y="85534"/>
                                    <a:pt x="19907" y="80963"/>
                                  </a:cubicBezTo>
                                  <a:cubicBezTo>
                                    <a:pt x="13811" y="76391"/>
                                    <a:pt x="9239" y="71818"/>
                                    <a:pt x="6096" y="65722"/>
                                  </a:cubicBezTo>
                                  <a:cubicBezTo>
                                    <a:pt x="1524" y="59627"/>
                                    <a:pt x="0" y="53530"/>
                                    <a:pt x="0" y="45815"/>
                                  </a:cubicBezTo>
                                  <a:cubicBezTo>
                                    <a:pt x="0" y="33623"/>
                                    <a:pt x="4572" y="22955"/>
                                    <a:pt x="15335" y="13811"/>
                                  </a:cubicBezTo>
                                  <a:cubicBezTo>
                                    <a:pt x="24479" y="4572"/>
                                    <a:pt x="36671" y="0"/>
                                    <a:pt x="5038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4" name="Shape 104"/>
                          <wps:cNvSpPr/>
                          <wps:spPr>
                            <a:xfrm>
                              <a:off x="1820323" y="1320135"/>
                              <a:ext cx="83249" cy="1629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49" h="162908">
                                  <a:moveTo>
                                    <a:pt x="83249" y="0"/>
                                  </a:moveTo>
                                  <a:lnTo>
                                    <a:pt x="83249" y="28700"/>
                                  </a:lnTo>
                                  <a:lnTo>
                                    <a:pt x="53435" y="95757"/>
                                  </a:lnTo>
                                  <a:lnTo>
                                    <a:pt x="83249" y="95757"/>
                                  </a:lnTo>
                                  <a:lnTo>
                                    <a:pt x="83249" y="104901"/>
                                  </a:lnTo>
                                  <a:lnTo>
                                    <a:pt x="50387" y="104901"/>
                                  </a:lnTo>
                                  <a:lnTo>
                                    <a:pt x="38195" y="132428"/>
                                  </a:lnTo>
                                  <a:cubicBezTo>
                                    <a:pt x="35147" y="138524"/>
                                    <a:pt x="33623" y="144620"/>
                                    <a:pt x="33623" y="147668"/>
                                  </a:cubicBezTo>
                                  <a:cubicBezTo>
                                    <a:pt x="33623" y="150716"/>
                                    <a:pt x="35147" y="152240"/>
                                    <a:pt x="38195" y="153764"/>
                                  </a:cubicBezTo>
                                  <a:cubicBezTo>
                                    <a:pt x="39719" y="156812"/>
                                    <a:pt x="45815" y="156812"/>
                                    <a:pt x="53435" y="158336"/>
                                  </a:cubicBezTo>
                                  <a:lnTo>
                                    <a:pt x="53435" y="162908"/>
                                  </a:lnTo>
                                  <a:lnTo>
                                    <a:pt x="0" y="162908"/>
                                  </a:lnTo>
                                  <a:lnTo>
                                    <a:pt x="0" y="158336"/>
                                  </a:lnTo>
                                  <a:cubicBezTo>
                                    <a:pt x="7620" y="156812"/>
                                    <a:pt x="12192" y="155288"/>
                                    <a:pt x="13716" y="153764"/>
                                  </a:cubicBezTo>
                                  <a:cubicBezTo>
                                    <a:pt x="18288" y="149192"/>
                                    <a:pt x="22955" y="141572"/>
                                    <a:pt x="29051" y="129380"/>
                                  </a:cubicBezTo>
                                  <a:lnTo>
                                    <a:pt x="8324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5" name="Shape 105"/>
                          <wps:cNvSpPr/>
                          <wps:spPr>
                            <a:xfrm>
                              <a:off x="1903571" y="1307402"/>
                              <a:ext cx="98488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8488" h="175641">
                                  <a:moveTo>
                                    <a:pt x="5334" y="0"/>
                                  </a:moveTo>
                                  <a:lnTo>
                                    <a:pt x="9906" y="0"/>
                                  </a:lnTo>
                                  <a:lnTo>
                                    <a:pt x="69437" y="143637"/>
                                  </a:lnTo>
                                  <a:cubicBezTo>
                                    <a:pt x="74009" y="154305"/>
                                    <a:pt x="78676" y="161925"/>
                                    <a:pt x="81724" y="164973"/>
                                  </a:cubicBezTo>
                                  <a:cubicBezTo>
                                    <a:pt x="86296" y="168021"/>
                                    <a:pt x="90868" y="171069"/>
                                    <a:pt x="98488" y="171069"/>
                                  </a:cubicBezTo>
                                  <a:lnTo>
                                    <a:pt x="98488" y="175641"/>
                                  </a:lnTo>
                                  <a:lnTo>
                                    <a:pt x="31337" y="175641"/>
                                  </a:lnTo>
                                  <a:lnTo>
                                    <a:pt x="31337" y="171069"/>
                                  </a:lnTo>
                                  <a:cubicBezTo>
                                    <a:pt x="37433" y="171069"/>
                                    <a:pt x="42005" y="169545"/>
                                    <a:pt x="45053" y="168021"/>
                                  </a:cubicBezTo>
                                  <a:cubicBezTo>
                                    <a:pt x="46577" y="164973"/>
                                    <a:pt x="48101" y="163449"/>
                                    <a:pt x="48101" y="160401"/>
                                  </a:cubicBezTo>
                                  <a:cubicBezTo>
                                    <a:pt x="48101" y="157353"/>
                                    <a:pt x="46577" y="151257"/>
                                    <a:pt x="43529" y="143637"/>
                                  </a:cubicBezTo>
                                  <a:lnTo>
                                    <a:pt x="32861" y="117634"/>
                                  </a:lnTo>
                                  <a:lnTo>
                                    <a:pt x="0" y="117634"/>
                                  </a:lnTo>
                                  <a:lnTo>
                                    <a:pt x="0" y="108490"/>
                                  </a:lnTo>
                                  <a:lnTo>
                                    <a:pt x="29813" y="108490"/>
                                  </a:lnTo>
                                  <a:lnTo>
                                    <a:pt x="762" y="39719"/>
                                  </a:lnTo>
                                  <a:lnTo>
                                    <a:pt x="0" y="41433"/>
                                  </a:lnTo>
                                  <a:lnTo>
                                    <a:pt x="0" y="127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6" name="Shape 106"/>
                          <wps:cNvSpPr/>
                          <wps:spPr>
                            <a:xfrm>
                              <a:off x="2018824" y="1308926"/>
                              <a:ext cx="55007" cy="1771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7165">
                                  <a:moveTo>
                                    <a:pt x="54959" y="0"/>
                                  </a:moveTo>
                                  <a:lnTo>
                                    <a:pt x="55007" y="12"/>
                                  </a:lnTo>
                                  <a:lnTo>
                                    <a:pt x="55007" y="7638"/>
                                  </a:lnTo>
                                  <a:lnTo>
                                    <a:pt x="54959" y="7620"/>
                                  </a:lnTo>
                                  <a:cubicBezTo>
                                    <a:pt x="50387" y="7620"/>
                                    <a:pt x="44291" y="10763"/>
                                    <a:pt x="39719" y="15335"/>
                                  </a:cubicBezTo>
                                  <a:cubicBezTo>
                                    <a:pt x="33623" y="22955"/>
                                    <a:pt x="30575" y="33623"/>
                                    <a:pt x="27527" y="48863"/>
                                  </a:cubicBezTo>
                                  <a:cubicBezTo>
                                    <a:pt x="26003" y="64198"/>
                                    <a:pt x="24479" y="77915"/>
                                    <a:pt x="24479" y="93154"/>
                                  </a:cubicBezTo>
                                  <a:cubicBezTo>
                                    <a:pt x="24479" y="116110"/>
                                    <a:pt x="27527" y="135922"/>
                                    <a:pt x="33623" y="149733"/>
                                  </a:cubicBezTo>
                                  <a:cubicBezTo>
                                    <a:pt x="38195" y="163449"/>
                                    <a:pt x="45815" y="169545"/>
                                    <a:pt x="54959" y="169545"/>
                                  </a:cubicBezTo>
                                  <a:lnTo>
                                    <a:pt x="55007" y="169524"/>
                                  </a:lnTo>
                                  <a:lnTo>
                                    <a:pt x="55007" y="177147"/>
                                  </a:lnTo>
                                  <a:lnTo>
                                    <a:pt x="54959" y="177165"/>
                                  </a:lnTo>
                                  <a:cubicBezTo>
                                    <a:pt x="38195" y="177165"/>
                                    <a:pt x="24479" y="168021"/>
                                    <a:pt x="13811" y="148209"/>
                                  </a:cubicBezTo>
                                  <a:cubicBezTo>
                                    <a:pt x="4572" y="131350"/>
                                    <a:pt x="0" y="113062"/>
                                    <a:pt x="0" y="90107"/>
                                  </a:cubicBezTo>
                                  <a:cubicBezTo>
                                    <a:pt x="0" y="70295"/>
                                    <a:pt x="3048" y="53530"/>
                                    <a:pt x="9239" y="39719"/>
                                  </a:cubicBezTo>
                                  <a:cubicBezTo>
                                    <a:pt x="15335" y="24479"/>
                                    <a:pt x="22955" y="15335"/>
                                    <a:pt x="32099" y="7620"/>
                                  </a:cubicBezTo>
                                  <a:cubicBezTo>
                                    <a:pt x="39719" y="3048"/>
                                    <a:pt x="47339" y="0"/>
                                    <a:pt x="5495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7" name="Shape 107"/>
                          <wps:cNvSpPr/>
                          <wps:spPr>
                            <a:xfrm>
                              <a:off x="2073830" y="1308938"/>
                              <a:ext cx="55007" cy="1771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7136">
                                  <a:moveTo>
                                    <a:pt x="0" y="0"/>
                                  </a:moveTo>
                                  <a:lnTo>
                                    <a:pt x="19467" y="4763"/>
                                  </a:lnTo>
                                  <a:cubicBezTo>
                                    <a:pt x="25575" y="8013"/>
                                    <a:pt x="31290" y="12990"/>
                                    <a:pt x="36624" y="19896"/>
                                  </a:cubicBezTo>
                                  <a:cubicBezTo>
                                    <a:pt x="48911" y="36660"/>
                                    <a:pt x="55007" y="58091"/>
                                    <a:pt x="55007" y="87047"/>
                                  </a:cubicBezTo>
                                  <a:cubicBezTo>
                                    <a:pt x="55007" y="106954"/>
                                    <a:pt x="51959" y="123718"/>
                                    <a:pt x="47291" y="137434"/>
                                  </a:cubicBezTo>
                                  <a:cubicBezTo>
                                    <a:pt x="41196" y="151245"/>
                                    <a:pt x="33576" y="161913"/>
                                    <a:pt x="24432" y="168010"/>
                                  </a:cubicBezTo>
                                  <a:lnTo>
                                    <a:pt x="0" y="177136"/>
                                  </a:lnTo>
                                  <a:lnTo>
                                    <a:pt x="0" y="169513"/>
                                  </a:lnTo>
                                  <a:lnTo>
                                    <a:pt x="13764" y="163437"/>
                                  </a:lnTo>
                                  <a:cubicBezTo>
                                    <a:pt x="18336" y="158866"/>
                                    <a:pt x="22908" y="152769"/>
                                    <a:pt x="24432" y="142101"/>
                                  </a:cubicBezTo>
                                  <a:cubicBezTo>
                                    <a:pt x="29004" y="128290"/>
                                    <a:pt x="30528" y="108478"/>
                                    <a:pt x="30528" y="80951"/>
                                  </a:cubicBezTo>
                                  <a:cubicBezTo>
                                    <a:pt x="30528" y="62663"/>
                                    <a:pt x="29004" y="45804"/>
                                    <a:pt x="24432" y="32088"/>
                                  </a:cubicBezTo>
                                  <a:cubicBezTo>
                                    <a:pt x="21384" y="22944"/>
                                    <a:pt x="18336" y="16848"/>
                                    <a:pt x="12240" y="12276"/>
                                  </a:cubicBezTo>
                                  <a:lnTo>
                                    <a:pt x="0" y="762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8" name="Shape 108"/>
                          <wps:cNvSpPr/>
                          <wps:spPr>
                            <a:xfrm>
                              <a:off x="2159318" y="1308926"/>
                              <a:ext cx="48911" cy="1771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911" h="177165">
                                  <a:moveTo>
                                    <a:pt x="48863" y="0"/>
                                  </a:moveTo>
                                  <a:lnTo>
                                    <a:pt x="48911" y="7"/>
                                  </a:lnTo>
                                  <a:lnTo>
                                    <a:pt x="48911" y="7635"/>
                                  </a:lnTo>
                                  <a:lnTo>
                                    <a:pt x="48863" y="7620"/>
                                  </a:lnTo>
                                  <a:cubicBezTo>
                                    <a:pt x="39719" y="7620"/>
                                    <a:pt x="33623" y="9239"/>
                                    <a:pt x="27527" y="13811"/>
                                  </a:cubicBezTo>
                                  <a:cubicBezTo>
                                    <a:pt x="22955" y="19907"/>
                                    <a:pt x="19907" y="24480"/>
                                    <a:pt x="19907" y="32099"/>
                                  </a:cubicBezTo>
                                  <a:cubicBezTo>
                                    <a:pt x="19907" y="36671"/>
                                    <a:pt x="19907" y="39719"/>
                                    <a:pt x="22955" y="44291"/>
                                  </a:cubicBezTo>
                                  <a:cubicBezTo>
                                    <a:pt x="24479" y="48863"/>
                                    <a:pt x="27527" y="53530"/>
                                    <a:pt x="32099" y="58103"/>
                                  </a:cubicBezTo>
                                  <a:lnTo>
                                    <a:pt x="48911" y="71312"/>
                                  </a:lnTo>
                                  <a:lnTo>
                                    <a:pt x="48911" y="101162"/>
                                  </a:lnTo>
                                  <a:lnTo>
                                    <a:pt x="39719" y="93154"/>
                                  </a:lnTo>
                                  <a:cubicBezTo>
                                    <a:pt x="32099" y="99346"/>
                                    <a:pt x="27527" y="105442"/>
                                    <a:pt x="24479" y="111538"/>
                                  </a:cubicBezTo>
                                  <a:cubicBezTo>
                                    <a:pt x="19907" y="119158"/>
                                    <a:pt x="18383" y="126778"/>
                                    <a:pt x="18383" y="134398"/>
                                  </a:cubicBezTo>
                                  <a:cubicBezTo>
                                    <a:pt x="18383" y="145161"/>
                                    <a:pt x="21431" y="154305"/>
                                    <a:pt x="27527" y="160401"/>
                                  </a:cubicBezTo>
                                  <a:lnTo>
                                    <a:pt x="48911" y="168954"/>
                                  </a:lnTo>
                                  <a:lnTo>
                                    <a:pt x="48911" y="177157"/>
                                  </a:lnTo>
                                  <a:lnTo>
                                    <a:pt x="48863" y="177165"/>
                                  </a:lnTo>
                                  <a:cubicBezTo>
                                    <a:pt x="32099" y="177165"/>
                                    <a:pt x="19907" y="172593"/>
                                    <a:pt x="10763" y="161925"/>
                                  </a:cubicBezTo>
                                  <a:cubicBezTo>
                                    <a:pt x="3048" y="154305"/>
                                    <a:pt x="0" y="145161"/>
                                    <a:pt x="0" y="134398"/>
                                  </a:cubicBezTo>
                                  <a:cubicBezTo>
                                    <a:pt x="0" y="126778"/>
                                    <a:pt x="1524" y="120682"/>
                                    <a:pt x="7620" y="113062"/>
                                  </a:cubicBezTo>
                                  <a:cubicBezTo>
                                    <a:pt x="12287" y="105442"/>
                                    <a:pt x="21431" y="96298"/>
                                    <a:pt x="33623" y="88583"/>
                                  </a:cubicBezTo>
                                  <a:cubicBezTo>
                                    <a:pt x="19907" y="76391"/>
                                    <a:pt x="10763" y="67247"/>
                                    <a:pt x="7620" y="61151"/>
                                  </a:cubicBezTo>
                                  <a:cubicBezTo>
                                    <a:pt x="3048" y="55054"/>
                                    <a:pt x="1524" y="47339"/>
                                    <a:pt x="1524" y="39719"/>
                                  </a:cubicBezTo>
                                  <a:cubicBezTo>
                                    <a:pt x="1524" y="29051"/>
                                    <a:pt x="6096" y="19907"/>
                                    <a:pt x="13811" y="12287"/>
                                  </a:cubicBezTo>
                                  <a:cubicBezTo>
                                    <a:pt x="22955" y="3048"/>
                                    <a:pt x="33623" y="0"/>
                                    <a:pt x="4886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9" name="Shape 109"/>
                          <wps:cNvSpPr/>
                          <wps:spPr>
                            <a:xfrm>
                              <a:off x="2208229" y="1308933"/>
                              <a:ext cx="48816" cy="177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816" h="177150">
                                  <a:moveTo>
                                    <a:pt x="0" y="0"/>
                                  </a:moveTo>
                                  <a:lnTo>
                                    <a:pt x="18324" y="2482"/>
                                  </a:lnTo>
                                  <a:cubicBezTo>
                                    <a:pt x="23670" y="4208"/>
                                    <a:pt x="28242" y="6899"/>
                                    <a:pt x="32052" y="10757"/>
                                  </a:cubicBezTo>
                                  <a:cubicBezTo>
                                    <a:pt x="41196" y="18377"/>
                                    <a:pt x="45768" y="27521"/>
                                    <a:pt x="45768" y="36665"/>
                                  </a:cubicBezTo>
                                  <a:cubicBezTo>
                                    <a:pt x="45768" y="42761"/>
                                    <a:pt x="42720" y="48857"/>
                                    <a:pt x="38148" y="56572"/>
                                  </a:cubicBezTo>
                                  <a:cubicBezTo>
                                    <a:pt x="33576" y="62668"/>
                                    <a:pt x="24432" y="70288"/>
                                    <a:pt x="10716" y="79432"/>
                                  </a:cubicBezTo>
                                  <a:cubicBezTo>
                                    <a:pt x="24432" y="90100"/>
                                    <a:pt x="35100" y="99339"/>
                                    <a:pt x="39672" y="106959"/>
                                  </a:cubicBezTo>
                                  <a:cubicBezTo>
                                    <a:pt x="45768" y="114579"/>
                                    <a:pt x="48816" y="123723"/>
                                    <a:pt x="48816" y="132867"/>
                                  </a:cubicBezTo>
                                  <a:cubicBezTo>
                                    <a:pt x="48816" y="145154"/>
                                    <a:pt x="44244" y="155823"/>
                                    <a:pt x="35100" y="164967"/>
                                  </a:cubicBezTo>
                                  <a:cubicBezTo>
                                    <a:pt x="30528" y="168777"/>
                                    <a:pt x="25194" y="171824"/>
                                    <a:pt x="19276" y="173920"/>
                                  </a:cubicBezTo>
                                  <a:lnTo>
                                    <a:pt x="0" y="177150"/>
                                  </a:lnTo>
                                  <a:lnTo>
                                    <a:pt x="0" y="168948"/>
                                  </a:lnTo>
                                  <a:lnTo>
                                    <a:pt x="1476" y="169538"/>
                                  </a:lnTo>
                                  <a:cubicBezTo>
                                    <a:pt x="10716" y="169538"/>
                                    <a:pt x="18336" y="168015"/>
                                    <a:pt x="22908" y="161918"/>
                                  </a:cubicBezTo>
                                  <a:cubicBezTo>
                                    <a:pt x="29004" y="157347"/>
                                    <a:pt x="30528" y="151250"/>
                                    <a:pt x="30528" y="143630"/>
                                  </a:cubicBezTo>
                                  <a:cubicBezTo>
                                    <a:pt x="30528" y="137439"/>
                                    <a:pt x="29004" y="132867"/>
                                    <a:pt x="25956" y="128295"/>
                                  </a:cubicBezTo>
                                  <a:cubicBezTo>
                                    <a:pt x="22908" y="123723"/>
                                    <a:pt x="18717" y="118389"/>
                                    <a:pt x="12990" y="112472"/>
                                  </a:cubicBezTo>
                                  <a:lnTo>
                                    <a:pt x="0" y="101155"/>
                                  </a:lnTo>
                                  <a:lnTo>
                                    <a:pt x="0" y="71305"/>
                                  </a:lnTo>
                                  <a:lnTo>
                                    <a:pt x="4524" y="74860"/>
                                  </a:lnTo>
                                  <a:cubicBezTo>
                                    <a:pt x="13764" y="65716"/>
                                    <a:pt x="19860" y="58096"/>
                                    <a:pt x="22908" y="53524"/>
                                  </a:cubicBezTo>
                                  <a:cubicBezTo>
                                    <a:pt x="25956" y="47333"/>
                                    <a:pt x="27480" y="41237"/>
                                    <a:pt x="27480" y="35141"/>
                                  </a:cubicBezTo>
                                  <a:cubicBezTo>
                                    <a:pt x="27480" y="25997"/>
                                    <a:pt x="24432" y="19901"/>
                                    <a:pt x="19860" y="13805"/>
                                  </a:cubicBezTo>
                                  <a:lnTo>
                                    <a:pt x="0" y="762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" name="Shape 110"/>
                          <wps:cNvSpPr/>
                          <wps:spPr>
                            <a:xfrm>
                              <a:off x="2286095" y="1308926"/>
                              <a:ext cx="55007" cy="1771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7165">
                                  <a:moveTo>
                                    <a:pt x="54959" y="0"/>
                                  </a:moveTo>
                                  <a:lnTo>
                                    <a:pt x="55007" y="12"/>
                                  </a:lnTo>
                                  <a:lnTo>
                                    <a:pt x="55007" y="7638"/>
                                  </a:lnTo>
                                  <a:lnTo>
                                    <a:pt x="54959" y="7620"/>
                                  </a:lnTo>
                                  <a:cubicBezTo>
                                    <a:pt x="50387" y="7620"/>
                                    <a:pt x="44291" y="10763"/>
                                    <a:pt x="39719" y="15335"/>
                                  </a:cubicBezTo>
                                  <a:cubicBezTo>
                                    <a:pt x="33623" y="22955"/>
                                    <a:pt x="30575" y="33623"/>
                                    <a:pt x="27527" y="48863"/>
                                  </a:cubicBezTo>
                                  <a:cubicBezTo>
                                    <a:pt x="26003" y="64198"/>
                                    <a:pt x="24479" y="77915"/>
                                    <a:pt x="24479" y="93154"/>
                                  </a:cubicBezTo>
                                  <a:cubicBezTo>
                                    <a:pt x="24479" y="116110"/>
                                    <a:pt x="27527" y="135922"/>
                                    <a:pt x="33623" y="149733"/>
                                  </a:cubicBezTo>
                                  <a:cubicBezTo>
                                    <a:pt x="38195" y="163449"/>
                                    <a:pt x="45815" y="169545"/>
                                    <a:pt x="54959" y="169545"/>
                                  </a:cubicBezTo>
                                  <a:lnTo>
                                    <a:pt x="55007" y="169524"/>
                                  </a:lnTo>
                                  <a:lnTo>
                                    <a:pt x="55007" y="177147"/>
                                  </a:lnTo>
                                  <a:lnTo>
                                    <a:pt x="54959" y="177165"/>
                                  </a:lnTo>
                                  <a:cubicBezTo>
                                    <a:pt x="38195" y="177165"/>
                                    <a:pt x="24479" y="168021"/>
                                    <a:pt x="13811" y="148209"/>
                                  </a:cubicBezTo>
                                  <a:cubicBezTo>
                                    <a:pt x="4572" y="131350"/>
                                    <a:pt x="0" y="113062"/>
                                    <a:pt x="0" y="90107"/>
                                  </a:cubicBezTo>
                                  <a:cubicBezTo>
                                    <a:pt x="0" y="70295"/>
                                    <a:pt x="3048" y="53530"/>
                                    <a:pt x="9239" y="39719"/>
                                  </a:cubicBezTo>
                                  <a:cubicBezTo>
                                    <a:pt x="15335" y="24479"/>
                                    <a:pt x="22955" y="15335"/>
                                    <a:pt x="32099" y="7620"/>
                                  </a:cubicBezTo>
                                  <a:cubicBezTo>
                                    <a:pt x="39719" y="3048"/>
                                    <a:pt x="47339" y="0"/>
                                    <a:pt x="5495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1" name="Shape 111"/>
                          <wps:cNvSpPr/>
                          <wps:spPr>
                            <a:xfrm>
                              <a:off x="2341102" y="1308938"/>
                              <a:ext cx="55007" cy="1771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7136">
                                  <a:moveTo>
                                    <a:pt x="0" y="0"/>
                                  </a:moveTo>
                                  <a:lnTo>
                                    <a:pt x="19467" y="4763"/>
                                  </a:lnTo>
                                  <a:cubicBezTo>
                                    <a:pt x="25575" y="8013"/>
                                    <a:pt x="31290" y="12990"/>
                                    <a:pt x="36624" y="19896"/>
                                  </a:cubicBezTo>
                                  <a:cubicBezTo>
                                    <a:pt x="48911" y="36660"/>
                                    <a:pt x="55007" y="58091"/>
                                    <a:pt x="55007" y="87047"/>
                                  </a:cubicBezTo>
                                  <a:cubicBezTo>
                                    <a:pt x="55007" y="106954"/>
                                    <a:pt x="51959" y="123718"/>
                                    <a:pt x="47292" y="137434"/>
                                  </a:cubicBezTo>
                                  <a:cubicBezTo>
                                    <a:pt x="41196" y="151245"/>
                                    <a:pt x="33576" y="161913"/>
                                    <a:pt x="24432" y="168010"/>
                                  </a:cubicBezTo>
                                  <a:lnTo>
                                    <a:pt x="0" y="177136"/>
                                  </a:lnTo>
                                  <a:lnTo>
                                    <a:pt x="0" y="169513"/>
                                  </a:lnTo>
                                  <a:lnTo>
                                    <a:pt x="13764" y="163437"/>
                                  </a:lnTo>
                                  <a:cubicBezTo>
                                    <a:pt x="18336" y="158866"/>
                                    <a:pt x="22908" y="152769"/>
                                    <a:pt x="24432" y="142101"/>
                                  </a:cubicBezTo>
                                  <a:cubicBezTo>
                                    <a:pt x="29004" y="128290"/>
                                    <a:pt x="30528" y="108478"/>
                                    <a:pt x="30528" y="80951"/>
                                  </a:cubicBezTo>
                                  <a:cubicBezTo>
                                    <a:pt x="30528" y="62663"/>
                                    <a:pt x="29004" y="45804"/>
                                    <a:pt x="24432" y="32088"/>
                                  </a:cubicBezTo>
                                  <a:cubicBezTo>
                                    <a:pt x="21384" y="22944"/>
                                    <a:pt x="18336" y="16848"/>
                                    <a:pt x="12240" y="12276"/>
                                  </a:cubicBezTo>
                                  <a:lnTo>
                                    <a:pt x="0" y="762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2" name="Shape 112"/>
                          <wps:cNvSpPr/>
                          <wps:spPr>
                            <a:xfrm>
                              <a:off x="2423541" y="1456726"/>
                              <a:ext cx="50387" cy="293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29365">
                                  <a:moveTo>
                                    <a:pt x="50387" y="0"/>
                                  </a:moveTo>
                                  <a:lnTo>
                                    <a:pt x="50387" y="16376"/>
                                  </a:lnTo>
                                  <a:lnTo>
                                    <a:pt x="30337" y="25936"/>
                                  </a:lnTo>
                                  <a:cubicBezTo>
                                    <a:pt x="22884" y="28222"/>
                                    <a:pt x="15240" y="29365"/>
                                    <a:pt x="7620" y="29365"/>
                                  </a:cubicBezTo>
                                  <a:lnTo>
                                    <a:pt x="0" y="29365"/>
                                  </a:lnTo>
                                  <a:lnTo>
                                    <a:pt x="0" y="24793"/>
                                  </a:lnTo>
                                  <a:cubicBezTo>
                                    <a:pt x="10668" y="24793"/>
                                    <a:pt x="21336" y="21745"/>
                                    <a:pt x="30575" y="17173"/>
                                  </a:cubicBezTo>
                                  <a:cubicBezTo>
                                    <a:pt x="35147" y="14887"/>
                                    <a:pt x="39719" y="11458"/>
                                    <a:pt x="44291" y="7064"/>
                                  </a:cubicBezTo>
                                  <a:lnTo>
                                    <a:pt x="5038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3" name="Shape 113"/>
                          <wps:cNvSpPr/>
                          <wps:spPr>
                            <a:xfrm>
                              <a:off x="2420493" y="1308926"/>
                              <a:ext cx="53435" cy="1115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35" h="111538">
                                  <a:moveTo>
                                    <a:pt x="53435" y="0"/>
                                  </a:moveTo>
                                  <a:lnTo>
                                    <a:pt x="53435" y="8906"/>
                                  </a:lnTo>
                                  <a:lnTo>
                                    <a:pt x="50387" y="7620"/>
                                  </a:lnTo>
                                  <a:cubicBezTo>
                                    <a:pt x="42767" y="7620"/>
                                    <a:pt x="36671" y="10763"/>
                                    <a:pt x="30575" y="18383"/>
                                  </a:cubicBezTo>
                                  <a:cubicBezTo>
                                    <a:pt x="25908" y="24480"/>
                                    <a:pt x="22860" y="35147"/>
                                    <a:pt x="22860" y="47339"/>
                                  </a:cubicBezTo>
                                  <a:cubicBezTo>
                                    <a:pt x="22860" y="65723"/>
                                    <a:pt x="25908" y="79439"/>
                                    <a:pt x="33623" y="90107"/>
                                  </a:cubicBezTo>
                                  <a:cubicBezTo>
                                    <a:pt x="39719" y="96298"/>
                                    <a:pt x="45815" y="100870"/>
                                    <a:pt x="53435" y="100870"/>
                                  </a:cubicBezTo>
                                  <a:lnTo>
                                    <a:pt x="53435" y="109793"/>
                                  </a:lnTo>
                                  <a:lnTo>
                                    <a:pt x="44291" y="111538"/>
                                  </a:lnTo>
                                  <a:cubicBezTo>
                                    <a:pt x="32099" y="111538"/>
                                    <a:pt x="21336" y="106966"/>
                                    <a:pt x="12192" y="97822"/>
                                  </a:cubicBezTo>
                                  <a:cubicBezTo>
                                    <a:pt x="4572" y="88583"/>
                                    <a:pt x="0" y="76391"/>
                                    <a:pt x="0" y="61151"/>
                                  </a:cubicBezTo>
                                  <a:cubicBezTo>
                                    <a:pt x="0" y="45815"/>
                                    <a:pt x="4572" y="32100"/>
                                    <a:pt x="12192" y="21431"/>
                                  </a:cubicBezTo>
                                  <a:cubicBezTo>
                                    <a:pt x="22860" y="6096"/>
                                    <a:pt x="36671" y="0"/>
                                    <a:pt x="5343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4" name="Shape 114"/>
                          <wps:cNvSpPr/>
                          <wps:spPr>
                            <a:xfrm>
                              <a:off x="2473929" y="1308926"/>
                              <a:ext cx="54959" cy="1641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959" h="164176">
                                  <a:moveTo>
                                    <a:pt x="0" y="0"/>
                                  </a:moveTo>
                                  <a:cubicBezTo>
                                    <a:pt x="13716" y="0"/>
                                    <a:pt x="26003" y="6096"/>
                                    <a:pt x="36671" y="16859"/>
                                  </a:cubicBezTo>
                                  <a:cubicBezTo>
                                    <a:pt x="48863" y="32100"/>
                                    <a:pt x="54959" y="48863"/>
                                    <a:pt x="54959" y="70295"/>
                                  </a:cubicBezTo>
                                  <a:cubicBezTo>
                                    <a:pt x="54959" y="88583"/>
                                    <a:pt x="50387" y="106966"/>
                                    <a:pt x="39719" y="123730"/>
                                  </a:cubicBezTo>
                                  <a:cubicBezTo>
                                    <a:pt x="30575" y="138970"/>
                                    <a:pt x="18288" y="152781"/>
                                    <a:pt x="1524" y="163449"/>
                                  </a:cubicBezTo>
                                  <a:lnTo>
                                    <a:pt x="0" y="164176"/>
                                  </a:lnTo>
                                  <a:lnTo>
                                    <a:pt x="0" y="147800"/>
                                  </a:lnTo>
                                  <a:lnTo>
                                    <a:pt x="7620" y="138970"/>
                                  </a:lnTo>
                                  <a:cubicBezTo>
                                    <a:pt x="16764" y="126778"/>
                                    <a:pt x="22860" y="113062"/>
                                    <a:pt x="26003" y="99346"/>
                                  </a:cubicBezTo>
                                  <a:cubicBezTo>
                                    <a:pt x="19860" y="103156"/>
                                    <a:pt x="13740" y="106204"/>
                                    <a:pt x="7822" y="108299"/>
                                  </a:cubicBezTo>
                                  <a:lnTo>
                                    <a:pt x="0" y="109793"/>
                                  </a:lnTo>
                                  <a:lnTo>
                                    <a:pt x="0" y="100870"/>
                                  </a:lnTo>
                                  <a:cubicBezTo>
                                    <a:pt x="4572" y="100870"/>
                                    <a:pt x="9144" y="99346"/>
                                    <a:pt x="13716" y="97822"/>
                                  </a:cubicBezTo>
                                  <a:cubicBezTo>
                                    <a:pt x="19812" y="96298"/>
                                    <a:pt x="24479" y="93155"/>
                                    <a:pt x="27527" y="90107"/>
                                  </a:cubicBezTo>
                                  <a:cubicBezTo>
                                    <a:pt x="29051" y="79439"/>
                                    <a:pt x="30575" y="70295"/>
                                    <a:pt x="30575" y="64199"/>
                                  </a:cubicBezTo>
                                  <a:cubicBezTo>
                                    <a:pt x="30575" y="55055"/>
                                    <a:pt x="29051" y="45815"/>
                                    <a:pt x="26003" y="36671"/>
                                  </a:cubicBezTo>
                                  <a:cubicBezTo>
                                    <a:pt x="22860" y="27527"/>
                                    <a:pt x="19812" y="19907"/>
                                    <a:pt x="15240" y="15335"/>
                                  </a:cubicBezTo>
                                  <a:lnTo>
                                    <a:pt x="0" y="890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5" name="Shape 115"/>
                          <wps:cNvSpPr/>
                          <wps:spPr>
                            <a:xfrm>
                              <a:off x="7715" y="1742695"/>
                              <a:ext cx="96203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6203" h="171069">
                                  <a:moveTo>
                                    <a:pt x="0" y="0"/>
                                  </a:moveTo>
                                  <a:lnTo>
                                    <a:pt x="68675" y="0"/>
                                  </a:lnTo>
                                  <a:lnTo>
                                    <a:pt x="96203" y="1687"/>
                                  </a:lnTo>
                                  <a:lnTo>
                                    <a:pt x="96203" y="12917"/>
                                  </a:lnTo>
                                  <a:lnTo>
                                    <a:pt x="74771" y="9144"/>
                                  </a:lnTo>
                                  <a:cubicBezTo>
                                    <a:pt x="67151" y="9144"/>
                                    <a:pt x="58007" y="10668"/>
                                    <a:pt x="48863" y="12287"/>
                                  </a:cubicBezTo>
                                  <a:lnTo>
                                    <a:pt x="48863" y="157353"/>
                                  </a:lnTo>
                                  <a:cubicBezTo>
                                    <a:pt x="59531" y="160401"/>
                                    <a:pt x="67151" y="161925"/>
                                    <a:pt x="74771" y="161925"/>
                                  </a:cubicBezTo>
                                  <a:lnTo>
                                    <a:pt x="96203" y="157583"/>
                                  </a:lnTo>
                                  <a:lnTo>
                                    <a:pt x="96203" y="167891"/>
                                  </a:lnTo>
                                  <a:lnTo>
                                    <a:pt x="76295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13716" y="166497"/>
                                    <a:pt x="18288" y="163449"/>
                                    <a:pt x="21336" y="158877"/>
                                  </a:cubicBezTo>
                                  <a:cubicBezTo>
                                    <a:pt x="22860" y="155829"/>
                                    <a:pt x="24384" y="149733"/>
                                    <a:pt x="24384" y="140494"/>
                                  </a:cubicBezTo>
                                  <a:lnTo>
                                    <a:pt x="24384" y="30575"/>
                                  </a:lnTo>
                                  <a:cubicBezTo>
                                    <a:pt x="24384" y="19907"/>
                                    <a:pt x="22860" y="12287"/>
                                    <a:pt x="19812" y="9144"/>
                                  </a:cubicBezTo>
                                  <a:cubicBezTo>
                                    <a:pt x="16764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6" name="Shape 116"/>
                          <wps:cNvSpPr/>
                          <wps:spPr>
                            <a:xfrm>
                              <a:off x="103918" y="1744382"/>
                              <a:ext cx="74771" cy="166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66203">
                                  <a:moveTo>
                                    <a:pt x="0" y="0"/>
                                  </a:moveTo>
                                  <a:lnTo>
                                    <a:pt x="6656" y="408"/>
                                  </a:lnTo>
                                  <a:cubicBezTo>
                                    <a:pt x="16383" y="1741"/>
                                    <a:pt x="24384" y="3647"/>
                                    <a:pt x="30480" y="5933"/>
                                  </a:cubicBezTo>
                                  <a:cubicBezTo>
                                    <a:pt x="44291" y="12124"/>
                                    <a:pt x="54959" y="22792"/>
                                    <a:pt x="62579" y="34984"/>
                                  </a:cubicBezTo>
                                  <a:cubicBezTo>
                                    <a:pt x="71723" y="48700"/>
                                    <a:pt x="74771" y="64035"/>
                                    <a:pt x="74771" y="82323"/>
                                  </a:cubicBezTo>
                                  <a:cubicBezTo>
                                    <a:pt x="74771" y="106802"/>
                                    <a:pt x="68675" y="126614"/>
                                    <a:pt x="53435" y="141949"/>
                                  </a:cubicBezTo>
                                  <a:cubicBezTo>
                                    <a:pt x="45768" y="151093"/>
                                    <a:pt x="35457" y="157952"/>
                                    <a:pt x="23050" y="162523"/>
                                  </a:cubicBezTo>
                                  <a:lnTo>
                                    <a:pt x="0" y="166203"/>
                                  </a:lnTo>
                                  <a:lnTo>
                                    <a:pt x="0" y="155895"/>
                                  </a:lnTo>
                                  <a:lnTo>
                                    <a:pt x="5894" y="154701"/>
                                  </a:lnTo>
                                  <a:cubicBezTo>
                                    <a:pt x="14097" y="151069"/>
                                    <a:pt x="21336" y="145712"/>
                                    <a:pt x="27432" y="138806"/>
                                  </a:cubicBezTo>
                                  <a:cubicBezTo>
                                    <a:pt x="39624" y="125090"/>
                                    <a:pt x="47339" y="106802"/>
                                    <a:pt x="47339" y="83847"/>
                                  </a:cubicBezTo>
                                  <a:cubicBezTo>
                                    <a:pt x="47339" y="59463"/>
                                    <a:pt x="39624" y="41080"/>
                                    <a:pt x="27432" y="27364"/>
                                  </a:cubicBezTo>
                                  <a:cubicBezTo>
                                    <a:pt x="21336" y="20506"/>
                                    <a:pt x="14097" y="15529"/>
                                    <a:pt x="5894" y="12267"/>
                                  </a:cubicBezTo>
                                  <a:lnTo>
                                    <a:pt x="0" y="1122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7" name="Shape 117"/>
                          <wps:cNvSpPr/>
                          <wps:spPr>
                            <a:xfrm>
                              <a:off x="195548" y="1750598"/>
                              <a:ext cx="83201" cy="1631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201" h="163166">
                                  <a:moveTo>
                                    <a:pt x="83201" y="0"/>
                                  </a:moveTo>
                                  <a:lnTo>
                                    <a:pt x="83201" y="28856"/>
                                  </a:lnTo>
                                  <a:lnTo>
                                    <a:pt x="53435" y="96014"/>
                                  </a:lnTo>
                                  <a:lnTo>
                                    <a:pt x="83201" y="96014"/>
                                  </a:lnTo>
                                  <a:lnTo>
                                    <a:pt x="83201" y="105158"/>
                                  </a:lnTo>
                                  <a:lnTo>
                                    <a:pt x="50387" y="105158"/>
                                  </a:lnTo>
                                  <a:lnTo>
                                    <a:pt x="38100" y="132590"/>
                                  </a:lnTo>
                                  <a:cubicBezTo>
                                    <a:pt x="35052" y="138781"/>
                                    <a:pt x="33528" y="143354"/>
                                    <a:pt x="33528" y="147925"/>
                                  </a:cubicBezTo>
                                  <a:cubicBezTo>
                                    <a:pt x="33528" y="149449"/>
                                    <a:pt x="35052" y="152498"/>
                                    <a:pt x="38100" y="154022"/>
                                  </a:cubicBezTo>
                                  <a:cubicBezTo>
                                    <a:pt x="39624" y="155546"/>
                                    <a:pt x="45815" y="157069"/>
                                    <a:pt x="53435" y="158593"/>
                                  </a:cubicBezTo>
                                  <a:lnTo>
                                    <a:pt x="53435" y="163166"/>
                                  </a:lnTo>
                                  <a:lnTo>
                                    <a:pt x="0" y="163166"/>
                                  </a:lnTo>
                                  <a:lnTo>
                                    <a:pt x="0" y="158593"/>
                                  </a:lnTo>
                                  <a:cubicBezTo>
                                    <a:pt x="7620" y="157069"/>
                                    <a:pt x="12192" y="155546"/>
                                    <a:pt x="13716" y="152498"/>
                                  </a:cubicBezTo>
                                  <a:cubicBezTo>
                                    <a:pt x="18288" y="149449"/>
                                    <a:pt x="22860" y="140305"/>
                                    <a:pt x="28956" y="128018"/>
                                  </a:cubicBezTo>
                                  <a:lnTo>
                                    <a:pt x="8320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8" name="Shape 118"/>
                          <wps:cNvSpPr/>
                          <wps:spPr>
                            <a:xfrm>
                              <a:off x="278749" y="1738123"/>
                              <a:ext cx="98441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8441" h="175641">
                                  <a:moveTo>
                                    <a:pt x="5286" y="0"/>
                                  </a:moveTo>
                                  <a:lnTo>
                                    <a:pt x="9954" y="0"/>
                                  </a:lnTo>
                                  <a:lnTo>
                                    <a:pt x="69485" y="142018"/>
                                  </a:lnTo>
                                  <a:cubicBezTo>
                                    <a:pt x="74057" y="154305"/>
                                    <a:pt x="78629" y="161925"/>
                                    <a:pt x="81677" y="164973"/>
                                  </a:cubicBezTo>
                                  <a:cubicBezTo>
                                    <a:pt x="86249" y="168021"/>
                                    <a:pt x="90821" y="169545"/>
                                    <a:pt x="98441" y="171069"/>
                                  </a:cubicBezTo>
                                  <a:lnTo>
                                    <a:pt x="98441" y="175641"/>
                                  </a:lnTo>
                                  <a:lnTo>
                                    <a:pt x="31290" y="175641"/>
                                  </a:lnTo>
                                  <a:lnTo>
                                    <a:pt x="31290" y="171069"/>
                                  </a:lnTo>
                                  <a:cubicBezTo>
                                    <a:pt x="37386" y="169545"/>
                                    <a:pt x="41958" y="169545"/>
                                    <a:pt x="45006" y="166497"/>
                                  </a:cubicBezTo>
                                  <a:cubicBezTo>
                                    <a:pt x="46530" y="164973"/>
                                    <a:pt x="48054" y="161925"/>
                                    <a:pt x="48054" y="160401"/>
                                  </a:cubicBezTo>
                                  <a:cubicBezTo>
                                    <a:pt x="48054" y="155829"/>
                                    <a:pt x="46530" y="149733"/>
                                    <a:pt x="43482" y="142018"/>
                                  </a:cubicBezTo>
                                  <a:lnTo>
                                    <a:pt x="32814" y="117634"/>
                                  </a:lnTo>
                                  <a:lnTo>
                                    <a:pt x="0" y="117634"/>
                                  </a:lnTo>
                                  <a:lnTo>
                                    <a:pt x="0" y="108490"/>
                                  </a:lnTo>
                                  <a:lnTo>
                                    <a:pt x="29766" y="108490"/>
                                  </a:lnTo>
                                  <a:lnTo>
                                    <a:pt x="714" y="39719"/>
                                  </a:lnTo>
                                  <a:lnTo>
                                    <a:pt x="0" y="41331"/>
                                  </a:lnTo>
                                  <a:lnTo>
                                    <a:pt x="0" y="12476"/>
                                  </a:lnTo>
                                  <a:lnTo>
                                    <a:pt x="5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9" name="Shape 119"/>
                          <wps:cNvSpPr/>
                          <wps:spPr>
                            <a:xfrm>
                              <a:off x="392525" y="1742694"/>
                              <a:ext cx="143542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3542" h="171069">
                                  <a:moveTo>
                                    <a:pt x="1524" y="0"/>
                                  </a:moveTo>
                                  <a:lnTo>
                                    <a:pt x="142018" y="0"/>
                                  </a:lnTo>
                                  <a:lnTo>
                                    <a:pt x="143542" y="39719"/>
                                  </a:lnTo>
                                  <a:lnTo>
                                    <a:pt x="138970" y="39719"/>
                                  </a:lnTo>
                                  <a:cubicBezTo>
                                    <a:pt x="137446" y="32099"/>
                                    <a:pt x="135922" y="27527"/>
                                    <a:pt x="134398" y="24479"/>
                                  </a:cubicBezTo>
                                  <a:cubicBezTo>
                                    <a:pt x="132874" y="19907"/>
                                    <a:pt x="128207" y="16859"/>
                                    <a:pt x="123635" y="13811"/>
                                  </a:cubicBezTo>
                                  <a:cubicBezTo>
                                    <a:pt x="120587" y="12287"/>
                                    <a:pt x="114490" y="10668"/>
                                    <a:pt x="106871" y="10668"/>
                                  </a:cubicBezTo>
                                  <a:lnTo>
                                    <a:pt x="84011" y="10668"/>
                                  </a:lnTo>
                                  <a:lnTo>
                                    <a:pt x="84011" y="140494"/>
                                  </a:lnTo>
                                  <a:cubicBezTo>
                                    <a:pt x="84011" y="151257"/>
                                    <a:pt x="84011" y="157353"/>
                                    <a:pt x="87059" y="160401"/>
                                  </a:cubicBezTo>
                                  <a:cubicBezTo>
                                    <a:pt x="90107" y="163449"/>
                                    <a:pt x="94679" y="166497"/>
                                    <a:pt x="100775" y="166497"/>
                                  </a:cubicBezTo>
                                  <a:lnTo>
                                    <a:pt x="106871" y="166497"/>
                                  </a:lnTo>
                                  <a:lnTo>
                                    <a:pt x="106871" y="171069"/>
                                  </a:lnTo>
                                  <a:lnTo>
                                    <a:pt x="35147" y="171069"/>
                                  </a:lnTo>
                                  <a:lnTo>
                                    <a:pt x="35147" y="166497"/>
                                  </a:lnTo>
                                  <a:lnTo>
                                    <a:pt x="41243" y="166497"/>
                                  </a:lnTo>
                                  <a:cubicBezTo>
                                    <a:pt x="48863" y="166497"/>
                                    <a:pt x="53435" y="163449"/>
                                    <a:pt x="56483" y="158877"/>
                                  </a:cubicBezTo>
                                  <a:cubicBezTo>
                                    <a:pt x="58007" y="157353"/>
                                    <a:pt x="59531" y="149733"/>
                                    <a:pt x="59531" y="140494"/>
                                  </a:cubicBezTo>
                                  <a:lnTo>
                                    <a:pt x="59531" y="10668"/>
                                  </a:lnTo>
                                  <a:lnTo>
                                    <a:pt x="38195" y="10668"/>
                                  </a:lnTo>
                                  <a:cubicBezTo>
                                    <a:pt x="30480" y="10668"/>
                                    <a:pt x="24384" y="10668"/>
                                    <a:pt x="21336" y="12287"/>
                                  </a:cubicBezTo>
                                  <a:cubicBezTo>
                                    <a:pt x="16764" y="13811"/>
                                    <a:pt x="13716" y="16859"/>
                                    <a:pt x="10668" y="21431"/>
                                  </a:cubicBezTo>
                                  <a:cubicBezTo>
                                    <a:pt x="7620" y="26003"/>
                                    <a:pt x="6096" y="32099"/>
                                    <a:pt x="4572" y="39719"/>
                                  </a:cubicBezTo>
                                  <a:lnTo>
                                    <a:pt x="0" y="39719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0" name="Shape 120"/>
                          <wps:cNvSpPr/>
                          <wps:spPr>
                            <a:xfrm>
                              <a:off x="552831" y="1742695"/>
                              <a:ext cx="145066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5066" h="171069">
                                  <a:moveTo>
                                    <a:pt x="0" y="0"/>
                                  </a:moveTo>
                                  <a:lnTo>
                                    <a:pt x="131350" y="0"/>
                                  </a:lnTo>
                                  <a:lnTo>
                                    <a:pt x="132874" y="36671"/>
                                  </a:lnTo>
                                  <a:lnTo>
                                    <a:pt x="128302" y="36671"/>
                                  </a:lnTo>
                                  <a:cubicBezTo>
                                    <a:pt x="126778" y="27527"/>
                                    <a:pt x="123730" y="21431"/>
                                    <a:pt x="122206" y="18383"/>
                                  </a:cubicBezTo>
                                  <a:cubicBezTo>
                                    <a:pt x="120682" y="15335"/>
                                    <a:pt x="117634" y="12287"/>
                                    <a:pt x="113062" y="10668"/>
                                  </a:cubicBezTo>
                                  <a:cubicBezTo>
                                    <a:pt x="110014" y="9144"/>
                                    <a:pt x="103823" y="9144"/>
                                    <a:pt x="94679" y="9144"/>
                                  </a:cubicBezTo>
                                  <a:lnTo>
                                    <a:pt x="47339" y="9144"/>
                                  </a:lnTo>
                                  <a:lnTo>
                                    <a:pt x="47339" y="76391"/>
                                  </a:lnTo>
                                  <a:lnTo>
                                    <a:pt x="85535" y="76391"/>
                                  </a:lnTo>
                                  <a:cubicBezTo>
                                    <a:pt x="94679" y="76391"/>
                                    <a:pt x="102299" y="74866"/>
                                    <a:pt x="105346" y="71818"/>
                                  </a:cubicBezTo>
                                  <a:cubicBezTo>
                                    <a:pt x="110014" y="68771"/>
                                    <a:pt x="111538" y="61151"/>
                                    <a:pt x="113062" y="51911"/>
                                  </a:cubicBezTo>
                                  <a:lnTo>
                                    <a:pt x="117634" y="51911"/>
                                  </a:lnTo>
                                  <a:lnTo>
                                    <a:pt x="117634" y="111538"/>
                                  </a:lnTo>
                                  <a:lnTo>
                                    <a:pt x="113062" y="111538"/>
                                  </a:lnTo>
                                  <a:cubicBezTo>
                                    <a:pt x="111538" y="102394"/>
                                    <a:pt x="110014" y="97727"/>
                                    <a:pt x="108395" y="94678"/>
                                  </a:cubicBezTo>
                                  <a:cubicBezTo>
                                    <a:pt x="106871" y="91630"/>
                                    <a:pt x="105346" y="90107"/>
                                    <a:pt x="100774" y="88583"/>
                                  </a:cubicBezTo>
                                  <a:cubicBezTo>
                                    <a:pt x="97727" y="87059"/>
                                    <a:pt x="93154" y="85535"/>
                                    <a:pt x="85535" y="85535"/>
                                  </a:cubicBezTo>
                                  <a:lnTo>
                                    <a:pt x="47339" y="85535"/>
                                  </a:lnTo>
                                  <a:lnTo>
                                    <a:pt x="47339" y="142018"/>
                                  </a:lnTo>
                                  <a:cubicBezTo>
                                    <a:pt x="47339" y="149733"/>
                                    <a:pt x="48863" y="154305"/>
                                    <a:pt x="48863" y="155829"/>
                                  </a:cubicBezTo>
                                  <a:cubicBezTo>
                                    <a:pt x="50387" y="157353"/>
                                    <a:pt x="50387" y="158877"/>
                                    <a:pt x="51911" y="160401"/>
                                  </a:cubicBezTo>
                                  <a:cubicBezTo>
                                    <a:pt x="54959" y="160401"/>
                                    <a:pt x="58007" y="160401"/>
                                    <a:pt x="62674" y="160401"/>
                                  </a:cubicBezTo>
                                  <a:lnTo>
                                    <a:pt x="91631" y="160401"/>
                                  </a:lnTo>
                                  <a:cubicBezTo>
                                    <a:pt x="100774" y="160401"/>
                                    <a:pt x="108395" y="160401"/>
                                    <a:pt x="111538" y="158877"/>
                                  </a:cubicBezTo>
                                  <a:cubicBezTo>
                                    <a:pt x="116110" y="157353"/>
                                    <a:pt x="120682" y="155829"/>
                                    <a:pt x="125254" y="151257"/>
                                  </a:cubicBezTo>
                                  <a:cubicBezTo>
                                    <a:pt x="129826" y="146685"/>
                                    <a:pt x="135922" y="137446"/>
                                    <a:pt x="140494" y="128302"/>
                                  </a:cubicBezTo>
                                  <a:lnTo>
                                    <a:pt x="145066" y="128302"/>
                                  </a:lnTo>
                                  <a:lnTo>
                                    <a:pt x="131350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9144" y="166497"/>
                                    <a:pt x="13716" y="164973"/>
                                    <a:pt x="16859" y="163449"/>
                                  </a:cubicBezTo>
                                  <a:cubicBezTo>
                                    <a:pt x="19907" y="161925"/>
                                    <a:pt x="21431" y="158877"/>
                                    <a:pt x="22955" y="157353"/>
                                  </a:cubicBezTo>
                                  <a:cubicBezTo>
                                    <a:pt x="22955" y="154305"/>
                                    <a:pt x="24479" y="148209"/>
                                    <a:pt x="24479" y="140494"/>
                                  </a:cubicBezTo>
                                  <a:lnTo>
                                    <a:pt x="24479" y="29051"/>
                                  </a:lnTo>
                                  <a:cubicBezTo>
                                    <a:pt x="24479" y="18383"/>
                                    <a:pt x="22955" y="12287"/>
                                    <a:pt x="19907" y="9144"/>
                                  </a:cubicBezTo>
                                  <a:cubicBezTo>
                                    <a:pt x="18383" y="6096"/>
                                    <a:pt x="12192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1" name="Shape 121"/>
                          <wps:cNvSpPr/>
                          <wps:spPr>
                            <a:xfrm>
                              <a:off x="784955" y="1738401"/>
                              <a:ext cx="84011" cy="1784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1" h="178410">
                                  <a:moveTo>
                                    <a:pt x="84011" y="0"/>
                                  </a:moveTo>
                                  <a:lnTo>
                                    <a:pt x="84011" y="9171"/>
                                  </a:lnTo>
                                  <a:lnTo>
                                    <a:pt x="82486" y="8865"/>
                                  </a:lnTo>
                                  <a:cubicBezTo>
                                    <a:pt x="67246" y="8865"/>
                                    <a:pt x="54959" y="14961"/>
                                    <a:pt x="45815" y="25724"/>
                                  </a:cubicBezTo>
                                  <a:cubicBezTo>
                                    <a:pt x="35147" y="40965"/>
                                    <a:pt x="29051" y="60872"/>
                                    <a:pt x="29051" y="88304"/>
                                  </a:cubicBezTo>
                                  <a:cubicBezTo>
                                    <a:pt x="29051" y="115831"/>
                                    <a:pt x="35147" y="137167"/>
                                    <a:pt x="47339" y="152502"/>
                                  </a:cubicBezTo>
                                  <a:cubicBezTo>
                                    <a:pt x="56483" y="164694"/>
                                    <a:pt x="67246" y="169266"/>
                                    <a:pt x="82486" y="169266"/>
                                  </a:cubicBezTo>
                                  <a:lnTo>
                                    <a:pt x="84011" y="168960"/>
                                  </a:lnTo>
                                  <a:lnTo>
                                    <a:pt x="84011" y="178410"/>
                                  </a:lnTo>
                                  <a:cubicBezTo>
                                    <a:pt x="59531" y="178410"/>
                                    <a:pt x="39719" y="170790"/>
                                    <a:pt x="24479" y="154026"/>
                                  </a:cubicBezTo>
                                  <a:cubicBezTo>
                                    <a:pt x="7620" y="137167"/>
                                    <a:pt x="0" y="115831"/>
                                    <a:pt x="0" y="88304"/>
                                  </a:cubicBezTo>
                                  <a:cubicBezTo>
                                    <a:pt x="0" y="60872"/>
                                    <a:pt x="9144" y="39441"/>
                                    <a:pt x="27527" y="22677"/>
                                  </a:cubicBezTo>
                                  <a:cubicBezTo>
                                    <a:pt x="35909" y="15009"/>
                                    <a:pt x="44672" y="9270"/>
                                    <a:pt x="54209" y="5448"/>
                                  </a:cubicBezTo>
                                  <a:lnTo>
                                    <a:pt x="8401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2" name="Shape 122"/>
                          <wps:cNvSpPr/>
                          <wps:spPr>
                            <a:xfrm>
                              <a:off x="868966" y="1738123"/>
                              <a:ext cx="84010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0" h="178689">
                                  <a:moveTo>
                                    <a:pt x="1524" y="0"/>
                                  </a:moveTo>
                                  <a:cubicBezTo>
                                    <a:pt x="22860" y="0"/>
                                    <a:pt x="42767" y="9144"/>
                                    <a:pt x="59531" y="26003"/>
                                  </a:cubicBezTo>
                                  <a:cubicBezTo>
                                    <a:pt x="74771" y="42767"/>
                                    <a:pt x="84010" y="62674"/>
                                    <a:pt x="84010" y="88583"/>
                                  </a:cubicBezTo>
                                  <a:cubicBezTo>
                                    <a:pt x="84010" y="114586"/>
                                    <a:pt x="74771" y="135922"/>
                                    <a:pt x="58007" y="152781"/>
                                  </a:cubicBezTo>
                                  <a:cubicBezTo>
                                    <a:pt x="42767" y="171069"/>
                                    <a:pt x="22860" y="178689"/>
                                    <a:pt x="0" y="178689"/>
                                  </a:cubicBezTo>
                                  <a:lnTo>
                                    <a:pt x="0" y="169239"/>
                                  </a:lnTo>
                                  <a:lnTo>
                                    <a:pt x="21193" y="164973"/>
                                  </a:lnTo>
                                  <a:cubicBezTo>
                                    <a:pt x="27884" y="161925"/>
                                    <a:pt x="33623" y="157353"/>
                                    <a:pt x="38195" y="151257"/>
                                  </a:cubicBezTo>
                                  <a:cubicBezTo>
                                    <a:pt x="48863" y="138970"/>
                                    <a:pt x="54959" y="119158"/>
                                    <a:pt x="54959" y="91630"/>
                                  </a:cubicBezTo>
                                  <a:cubicBezTo>
                                    <a:pt x="54959" y="62674"/>
                                    <a:pt x="48863" y="41243"/>
                                    <a:pt x="36671" y="26003"/>
                                  </a:cubicBezTo>
                                  <a:cubicBezTo>
                                    <a:pt x="32052" y="20622"/>
                                    <a:pt x="26694" y="16407"/>
                                    <a:pt x="20395" y="13538"/>
                                  </a:cubicBezTo>
                                  <a:lnTo>
                                    <a:pt x="0" y="9449"/>
                                  </a:lnTo>
                                  <a:lnTo>
                                    <a:pt x="0" y="279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3" name="Shape 123"/>
                          <wps:cNvSpPr/>
                          <wps:spPr>
                            <a:xfrm>
                              <a:off x="971264" y="1742695"/>
                              <a:ext cx="128302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8302" h="171069">
                                  <a:moveTo>
                                    <a:pt x="0" y="0"/>
                                  </a:moveTo>
                                  <a:lnTo>
                                    <a:pt x="126778" y="0"/>
                                  </a:lnTo>
                                  <a:lnTo>
                                    <a:pt x="128302" y="36671"/>
                                  </a:lnTo>
                                  <a:lnTo>
                                    <a:pt x="123730" y="36671"/>
                                  </a:lnTo>
                                  <a:cubicBezTo>
                                    <a:pt x="122206" y="29051"/>
                                    <a:pt x="119158" y="22955"/>
                                    <a:pt x="116110" y="19907"/>
                                  </a:cubicBezTo>
                                  <a:cubicBezTo>
                                    <a:pt x="112967" y="15335"/>
                                    <a:pt x="109918" y="13811"/>
                                    <a:pt x="105346" y="10668"/>
                                  </a:cubicBezTo>
                                  <a:cubicBezTo>
                                    <a:pt x="100774" y="9144"/>
                                    <a:pt x="94679" y="9144"/>
                                    <a:pt x="85535" y="9144"/>
                                  </a:cubicBezTo>
                                  <a:lnTo>
                                    <a:pt x="48863" y="9144"/>
                                  </a:lnTo>
                                  <a:lnTo>
                                    <a:pt x="48863" y="76391"/>
                                  </a:lnTo>
                                  <a:lnTo>
                                    <a:pt x="79439" y="76391"/>
                                  </a:lnTo>
                                  <a:cubicBezTo>
                                    <a:pt x="87059" y="76391"/>
                                    <a:pt x="91630" y="74866"/>
                                    <a:pt x="94679" y="71818"/>
                                  </a:cubicBezTo>
                                  <a:cubicBezTo>
                                    <a:pt x="97727" y="68771"/>
                                    <a:pt x="100774" y="62674"/>
                                    <a:pt x="102299" y="51911"/>
                                  </a:cubicBezTo>
                                  <a:lnTo>
                                    <a:pt x="106871" y="51911"/>
                                  </a:lnTo>
                                  <a:lnTo>
                                    <a:pt x="106871" y="110014"/>
                                  </a:lnTo>
                                  <a:lnTo>
                                    <a:pt x="102299" y="110014"/>
                                  </a:lnTo>
                                  <a:cubicBezTo>
                                    <a:pt x="102299" y="103918"/>
                                    <a:pt x="100774" y="99251"/>
                                    <a:pt x="99251" y="96203"/>
                                  </a:cubicBezTo>
                                  <a:cubicBezTo>
                                    <a:pt x="97727" y="93154"/>
                                    <a:pt x="94679" y="90107"/>
                                    <a:pt x="91630" y="88583"/>
                                  </a:cubicBezTo>
                                  <a:cubicBezTo>
                                    <a:pt x="90107" y="87059"/>
                                    <a:pt x="85535" y="87059"/>
                                    <a:pt x="79439" y="87059"/>
                                  </a:cubicBezTo>
                                  <a:lnTo>
                                    <a:pt x="48863" y="87059"/>
                                  </a:lnTo>
                                  <a:lnTo>
                                    <a:pt x="48863" y="140494"/>
                                  </a:lnTo>
                                  <a:cubicBezTo>
                                    <a:pt x="48863" y="148209"/>
                                    <a:pt x="48863" y="154305"/>
                                    <a:pt x="50387" y="157353"/>
                                  </a:cubicBezTo>
                                  <a:cubicBezTo>
                                    <a:pt x="50387" y="158877"/>
                                    <a:pt x="51911" y="161925"/>
                                    <a:pt x="54959" y="163449"/>
                                  </a:cubicBezTo>
                                  <a:cubicBezTo>
                                    <a:pt x="59531" y="164973"/>
                                    <a:pt x="62579" y="166497"/>
                                    <a:pt x="67151" y="166497"/>
                                  </a:cubicBezTo>
                                  <a:lnTo>
                                    <a:pt x="73343" y="166497"/>
                                  </a:lnTo>
                                  <a:lnTo>
                                    <a:pt x="73343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6096" y="166497"/>
                                  </a:lnTo>
                                  <a:cubicBezTo>
                                    <a:pt x="12192" y="166497"/>
                                    <a:pt x="18288" y="163449"/>
                                    <a:pt x="21431" y="158877"/>
                                  </a:cubicBezTo>
                                  <a:cubicBezTo>
                                    <a:pt x="22955" y="157353"/>
                                    <a:pt x="24479" y="151257"/>
                                    <a:pt x="24479" y="140494"/>
                                  </a:cubicBezTo>
                                  <a:lnTo>
                                    <a:pt x="24479" y="30575"/>
                                  </a:lnTo>
                                  <a:cubicBezTo>
                                    <a:pt x="24479" y="21431"/>
                                    <a:pt x="22955" y="15335"/>
                                    <a:pt x="22955" y="12287"/>
                                  </a:cubicBezTo>
                                  <a:cubicBezTo>
                                    <a:pt x="21431" y="10668"/>
                                    <a:pt x="19812" y="9144"/>
                                    <a:pt x="16764" y="7620"/>
                                  </a:cubicBezTo>
                                  <a:cubicBezTo>
                                    <a:pt x="13716" y="4572"/>
                                    <a:pt x="9144" y="4572"/>
                                    <a:pt x="6096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4" name="Shape 124"/>
                          <wps:cNvSpPr/>
                          <wps:spPr>
                            <a:xfrm>
                              <a:off x="1192721" y="1738123"/>
                              <a:ext cx="112966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2966" h="178689">
                                  <a:moveTo>
                                    <a:pt x="50387" y="0"/>
                                  </a:moveTo>
                                  <a:cubicBezTo>
                                    <a:pt x="59531" y="0"/>
                                    <a:pt x="68675" y="3048"/>
                                    <a:pt x="79343" y="7620"/>
                                  </a:cubicBezTo>
                                  <a:cubicBezTo>
                                    <a:pt x="84010" y="9144"/>
                                    <a:pt x="87058" y="10668"/>
                                    <a:pt x="88582" y="10668"/>
                                  </a:cubicBezTo>
                                  <a:cubicBezTo>
                                    <a:pt x="91630" y="10668"/>
                                    <a:pt x="93154" y="9144"/>
                                    <a:pt x="94678" y="7620"/>
                                  </a:cubicBezTo>
                                  <a:cubicBezTo>
                                    <a:pt x="96202" y="6096"/>
                                    <a:pt x="96202" y="4572"/>
                                    <a:pt x="97726" y="0"/>
                                  </a:cubicBezTo>
                                  <a:lnTo>
                                    <a:pt x="102298" y="0"/>
                                  </a:lnTo>
                                  <a:lnTo>
                                    <a:pt x="102298" y="59531"/>
                                  </a:lnTo>
                                  <a:lnTo>
                                    <a:pt x="97726" y="59531"/>
                                  </a:lnTo>
                                  <a:cubicBezTo>
                                    <a:pt x="96202" y="47339"/>
                                    <a:pt x="93154" y="39719"/>
                                    <a:pt x="90106" y="32099"/>
                                  </a:cubicBezTo>
                                  <a:cubicBezTo>
                                    <a:pt x="85534" y="26003"/>
                                    <a:pt x="79343" y="19907"/>
                                    <a:pt x="73247" y="16859"/>
                                  </a:cubicBezTo>
                                  <a:cubicBezTo>
                                    <a:pt x="65627" y="12192"/>
                                    <a:pt x="58007" y="10668"/>
                                    <a:pt x="50387" y="10668"/>
                                  </a:cubicBezTo>
                                  <a:cubicBezTo>
                                    <a:pt x="41243" y="10668"/>
                                    <a:pt x="35147" y="12192"/>
                                    <a:pt x="28956" y="18383"/>
                                  </a:cubicBezTo>
                                  <a:cubicBezTo>
                                    <a:pt x="22860" y="22955"/>
                                    <a:pt x="19812" y="29051"/>
                                    <a:pt x="19812" y="36671"/>
                                  </a:cubicBezTo>
                                  <a:cubicBezTo>
                                    <a:pt x="19812" y="41243"/>
                                    <a:pt x="21336" y="45815"/>
                                    <a:pt x="25908" y="50387"/>
                                  </a:cubicBezTo>
                                  <a:cubicBezTo>
                                    <a:pt x="30480" y="56483"/>
                                    <a:pt x="42767" y="65722"/>
                                    <a:pt x="62579" y="76391"/>
                                  </a:cubicBezTo>
                                  <a:cubicBezTo>
                                    <a:pt x="79343" y="84010"/>
                                    <a:pt x="90106" y="91630"/>
                                    <a:pt x="96202" y="96203"/>
                                  </a:cubicBezTo>
                                  <a:cubicBezTo>
                                    <a:pt x="100774" y="100774"/>
                                    <a:pt x="105346" y="105442"/>
                                    <a:pt x="108394" y="111538"/>
                                  </a:cubicBezTo>
                                  <a:cubicBezTo>
                                    <a:pt x="111442" y="117634"/>
                                    <a:pt x="112966" y="125254"/>
                                    <a:pt x="112966" y="131350"/>
                                  </a:cubicBezTo>
                                  <a:cubicBezTo>
                                    <a:pt x="112966" y="143542"/>
                                    <a:pt x="108394" y="155829"/>
                                    <a:pt x="99250" y="164973"/>
                                  </a:cubicBezTo>
                                  <a:cubicBezTo>
                                    <a:pt x="88582" y="174117"/>
                                    <a:pt x="76295" y="178689"/>
                                    <a:pt x="59531" y="178689"/>
                                  </a:cubicBezTo>
                                  <a:cubicBezTo>
                                    <a:pt x="54959" y="178689"/>
                                    <a:pt x="50387" y="178689"/>
                                    <a:pt x="45815" y="177165"/>
                                  </a:cubicBezTo>
                                  <a:cubicBezTo>
                                    <a:pt x="42767" y="177165"/>
                                    <a:pt x="38195" y="175641"/>
                                    <a:pt x="28956" y="172593"/>
                                  </a:cubicBezTo>
                                  <a:cubicBezTo>
                                    <a:pt x="21336" y="171069"/>
                                    <a:pt x="16764" y="169545"/>
                                    <a:pt x="13716" y="169545"/>
                                  </a:cubicBezTo>
                                  <a:cubicBezTo>
                                    <a:pt x="12192" y="169545"/>
                                    <a:pt x="10668" y="169545"/>
                                    <a:pt x="9144" y="171069"/>
                                  </a:cubicBezTo>
                                  <a:cubicBezTo>
                                    <a:pt x="7620" y="172593"/>
                                    <a:pt x="7620" y="175641"/>
                                    <a:pt x="6096" y="178689"/>
                                  </a:cubicBezTo>
                                  <a:lnTo>
                                    <a:pt x="1524" y="178689"/>
                                  </a:lnTo>
                                  <a:lnTo>
                                    <a:pt x="1524" y="120682"/>
                                  </a:lnTo>
                                  <a:lnTo>
                                    <a:pt x="6096" y="120682"/>
                                  </a:lnTo>
                                  <a:cubicBezTo>
                                    <a:pt x="9144" y="132874"/>
                                    <a:pt x="12192" y="142018"/>
                                    <a:pt x="15240" y="148209"/>
                                  </a:cubicBezTo>
                                  <a:cubicBezTo>
                                    <a:pt x="18288" y="154305"/>
                                    <a:pt x="24384" y="158877"/>
                                    <a:pt x="32004" y="163449"/>
                                  </a:cubicBezTo>
                                  <a:cubicBezTo>
                                    <a:pt x="39719" y="166497"/>
                                    <a:pt x="48863" y="169545"/>
                                    <a:pt x="58007" y="169545"/>
                                  </a:cubicBezTo>
                                  <a:cubicBezTo>
                                    <a:pt x="67151" y="169545"/>
                                    <a:pt x="76295" y="166497"/>
                                    <a:pt x="82486" y="160401"/>
                                  </a:cubicBezTo>
                                  <a:cubicBezTo>
                                    <a:pt x="88582" y="155829"/>
                                    <a:pt x="91630" y="148209"/>
                                    <a:pt x="91630" y="140494"/>
                                  </a:cubicBezTo>
                                  <a:cubicBezTo>
                                    <a:pt x="91630" y="137446"/>
                                    <a:pt x="90106" y="132874"/>
                                    <a:pt x="88582" y="128302"/>
                                  </a:cubicBezTo>
                                  <a:cubicBezTo>
                                    <a:pt x="85534" y="123730"/>
                                    <a:pt x="82486" y="120682"/>
                                    <a:pt x="76295" y="116110"/>
                                  </a:cubicBezTo>
                                  <a:cubicBezTo>
                                    <a:pt x="73247" y="114586"/>
                                    <a:pt x="64103" y="108490"/>
                                    <a:pt x="50387" y="100774"/>
                                  </a:cubicBezTo>
                                  <a:cubicBezTo>
                                    <a:pt x="35147" y="91630"/>
                                    <a:pt x="25908" y="85534"/>
                                    <a:pt x="18288" y="80963"/>
                                  </a:cubicBezTo>
                                  <a:cubicBezTo>
                                    <a:pt x="12192" y="76391"/>
                                    <a:pt x="7620" y="70295"/>
                                    <a:pt x="4572" y="64198"/>
                                  </a:cubicBezTo>
                                  <a:cubicBezTo>
                                    <a:pt x="1524" y="58007"/>
                                    <a:pt x="0" y="51911"/>
                                    <a:pt x="0" y="45815"/>
                                  </a:cubicBezTo>
                                  <a:cubicBezTo>
                                    <a:pt x="0" y="33623"/>
                                    <a:pt x="4572" y="22955"/>
                                    <a:pt x="13716" y="13716"/>
                                  </a:cubicBezTo>
                                  <a:cubicBezTo>
                                    <a:pt x="24384" y="4572"/>
                                    <a:pt x="35147" y="0"/>
                                    <a:pt x="5038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5" name="Shape 125"/>
                          <wps:cNvSpPr/>
                          <wps:spPr>
                            <a:xfrm>
                              <a:off x="1320927" y="1742694"/>
                              <a:ext cx="183261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3261" h="174117">
                                  <a:moveTo>
                                    <a:pt x="0" y="0"/>
                                  </a:moveTo>
                                  <a:lnTo>
                                    <a:pt x="74867" y="0"/>
                                  </a:lnTo>
                                  <a:lnTo>
                                    <a:pt x="74867" y="4572"/>
                                  </a:lnTo>
                                  <a:lnTo>
                                    <a:pt x="67246" y="4572"/>
                                  </a:lnTo>
                                  <a:cubicBezTo>
                                    <a:pt x="61151" y="4572"/>
                                    <a:pt x="56579" y="6096"/>
                                    <a:pt x="53530" y="10668"/>
                                  </a:cubicBezTo>
                                  <a:cubicBezTo>
                                    <a:pt x="50482" y="13811"/>
                                    <a:pt x="50482" y="19907"/>
                                    <a:pt x="50482" y="30575"/>
                                  </a:cubicBezTo>
                                  <a:lnTo>
                                    <a:pt x="50482" y="103918"/>
                                  </a:lnTo>
                                  <a:cubicBezTo>
                                    <a:pt x="50482" y="111537"/>
                                    <a:pt x="50482" y="119157"/>
                                    <a:pt x="52007" y="126778"/>
                                  </a:cubicBezTo>
                                  <a:cubicBezTo>
                                    <a:pt x="53530" y="135922"/>
                                    <a:pt x="55054" y="142018"/>
                                    <a:pt x="58102" y="146685"/>
                                  </a:cubicBezTo>
                                  <a:cubicBezTo>
                                    <a:pt x="61151" y="151257"/>
                                    <a:pt x="65723" y="155829"/>
                                    <a:pt x="71818" y="158877"/>
                                  </a:cubicBezTo>
                                  <a:cubicBezTo>
                                    <a:pt x="77914" y="161925"/>
                                    <a:pt x="85535" y="163449"/>
                                    <a:pt x="94774" y="163449"/>
                                  </a:cubicBezTo>
                                  <a:cubicBezTo>
                                    <a:pt x="105442" y="163449"/>
                                    <a:pt x="114586" y="161925"/>
                                    <a:pt x="123730" y="155829"/>
                                  </a:cubicBezTo>
                                  <a:cubicBezTo>
                                    <a:pt x="132874" y="151257"/>
                                    <a:pt x="138970" y="145161"/>
                                    <a:pt x="142113" y="137445"/>
                                  </a:cubicBezTo>
                                  <a:cubicBezTo>
                                    <a:pt x="145161" y="129825"/>
                                    <a:pt x="146685" y="117634"/>
                                    <a:pt x="146685" y="99250"/>
                                  </a:cubicBezTo>
                                  <a:lnTo>
                                    <a:pt x="146685" y="30575"/>
                                  </a:lnTo>
                                  <a:cubicBezTo>
                                    <a:pt x="146685" y="19907"/>
                                    <a:pt x="145161" y="12287"/>
                                    <a:pt x="143637" y="9144"/>
                                  </a:cubicBezTo>
                                  <a:cubicBezTo>
                                    <a:pt x="140494" y="6096"/>
                                    <a:pt x="135922" y="4572"/>
                                    <a:pt x="128302" y="4572"/>
                                  </a:cubicBezTo>
                                  <a:lnTo>
                                    <a:pt x="122206" y="4572"/>
                                  </a:lnTo>
                                  <a:lnTo>
                                    <a:pt x="122206" y="0"/>
                                  </a:lnTo>
                                  <a:lnTo>
                                    <a:pt x="183261" y="0"/>
                                  </a:lnTo>
                                  <a:lnTo>
                                    <a:pt x="183261" y="4572"/>
                                  </a:lnTo>
                                  <a:lnTo>
                                    <a:pt x="177165" y="4572"/>
                                  </a:lnTo>
                                  <a:cubicBezTo>
                                    <a:pt x="169545" y="4572"/>
                                    <a:pt x="164973" y="7620"/>
                                    <a:pt x="160401" y="12287"/>
                                  </a:cubicBezTo>
                                  <a:cubicBezTo>
                                    <a:pt x="158877" y="15335"/>
                                    <a:pt x="158877" y="21431"/>
                                    <a:pt x="158877" y="30575"/>
                                  </a:cubicBezTo>
                                  <a:lnTo>
                                    <a:pt x="158877" y="100869"/>
                                  </a:lnTo>
                                  <a:cubicBezTo>
                                    <a:pt x="158877" y="117634"/>
                                    <a:pt x="157353" y="129825"/>
                                    <a:pt x="152781" y="140494"/>
                                  </a:cubicBezTo>
                                  <a:cubicBezTo>
                                    <a:pt x="149733" y="149733"/>
                                    <a:pt x="143637" y="157353"/>
                                    <a:pt x="132874" y="164973"/>
                                  </a:cubicBezTo>
                                  <a:cubicBezTo>
                                    <a:pt x="123730" y="171069"/>
                                    <a:pt x="110014" y="174117"/>
                                    <a:pt x="93154" y="174117"/>
                                  </a:cubicBezTo>
                                  <a:cubicBezTo>
                                    <a:pt x="73342" y="174117"/>
                                    <a:pt x="59626" y="171069"/>
                                    <a:pt x="50482" y="164973"/>
                                  </a:cubicBezTo>
                                  <a:cubicBezTo>
                                    <a:pt x="39719" y="158877"/>
                                    <a:pt x="33623" y="149733"/>
                                    <a:pt x="29051" y="138969"/>
                                  </a:cubicBezTo>
                                  <a:cubicBezTo>
                                    <a:pt x="27527" y="131350"/>
                                    <a:pt x="26003" y="117634"/>
                                    <a:pt x="26003" y="96202"/>
                                  </a:cubicBezTo>
                                  <a:lnTo>
                                    <a:pt x="26003" y="30575"/>
                                  </a:lnTo>
                                  <a:cubicBezTo>
                                    <a:pt x="26003" y="19907"/>
                                    <a:pt x="24479" y="12287"/>
                                    <a:pt x="21431" y="9144"/>
                                  </a:cubicBezTo>
                                  <a:cubicBezTo>
                                    <a:pt x="18383" y="6096"/>
                                    <a:pt x="13811" y="4572"/>
                                    <a:pt x="7715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" name="Shape 126"/>
                          <wps:cNvSpPr/>
                          <wps:spPr>
                            <a:xfrm>
                              <a:off x="1514951" y="1742694"/>
                              <a:ext cx="87011" cy="1710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7011" h="171069">
                                  <a:moveTo>
                                    <a:pt x="0" y="0"/>
                                  </a:moveTo>
                                  <a:lnTo>
                                    <a:pt x="74771" y="0"/>
                                  </a:lnTo>
                                  <a:lnTo>
                                    <a:pt x="87011" y="1162"/>
                                  </a:lnTo>
                                  <a:lnTo>
                                    <a:pt x="87011" y="9915"/>
                                  </a:lnTo>
                                  <a:lnTo>
                                    <a:pt x="71723" y="7620"/>
                                  </a:lnTo>
                                  <a:cubicBezTo>
                                    <a:pt x="64103" y="7620"/>
                                    <a:pt x="56483" y="9144"/>
                                    <a:pt x="48863" y="10668"/>
                                  </a:cubicBezTo>
                                  <a:lnTo>
                                    <a:pt x="48863" y="76390"/>
                                  </a:lnTo>
                                  <a:cubicBezTo>
                                    <a:pt x="51911" y="76390"/>
                                    <a:pt x="56483" y="77915"/>
                                    <a:pt x="59531" y="77915"/>
                                  </a:cubicBezTo>
                                  <a:cubicBezTo>
                                    <a:pt x="64103" y="77915"/>
                                    <a:pt x="68675" y="77915"/>
                                    <a:pt x="73247" y="77915"/>
                                  </a:cubicBezTo>
                                  <a:lnTo>
                                    <a:pt x="87011" y="76391"/>
                                  </a:lnTo>
                                  <a:lnTo>
                                    <a:pt x="87011" y="89344"/>
                                  </a:lnTo>
                                  <a:lnTo>
                                    <a:pt x="71723" y="87058"/>
                                  </a:lnTo>
                                  <a:cubicBezTo>
                                    <a:pt x="67151" y="87058"/>
                                    <a:pt x="62579" y="87058"/>
                                    <a:pt x="58007" y="87058"/>
                                  </a:cubicBezTo>
                                  <a:cubicBezTo>
                                    <a:pt x="54959" y="87058"/>
                                    <a:pt x="51911" y="87058"/>
                                    <a:pt x="48863" y="88583"/>
                                  </a:cubicBezTo>
                                  <a:lnTo>
                                    <a:pt x="48863" y="157353"/>
                                  </a:lnTo>
                                  <a:cubicBezTo>
                                    <a:pt x="59531" y="160401"/>
                                    <a:pt x="68675" y="161925"/>
                                    <a:pt x="77819" y="161925"/>
                                  </a:cubicBezTo>
                                  <a:lnTo>
                                    <a:pt x="87011" y="160556"/>
                                  </a:lnTo>
                                  <a:lnTo>
                                    <a:pt x="87011" y="170609"/>
                                  </a:lnTo>
                                  <a:lnTo>
                                    <a:pt x="80867" y="171069"/>
                                  </a:lnTo>
                                  <a:lnTo>
                                    <a:pt x="0" y="171069"/>
                                  </a:lnTo>
                                  <a:lnTo>
                                    <a:pt x="0" y="166497"/>
                                  </a:lnTo>
                                  <a:lnTo>
                                    <a:pt x="7620" y="166497"/>
                                  </a:lnTo>
                                  <a:cubicBezTo>
                                    <a:pt x="13716" y="166497"/>
                                    <a:pt x="19812" y="163449"/>
                                    <a:pt x="22860" y="158877"/>
                                  </a:cubicBezTo>
                                  <a:cubicBezTo>
                                    <a:pt x="24384" y="155829"/>
                                    <a:pt x="25908" y="149733"/>
                                    <a:pt x="25908" y="140494"/>
                                  </a:cubicBezTo>
                                  <a:lnTo>
                                    <a:pt x="25908" y="30575"/>
                                  </a:lnTo>
                                  <a:cubicBezTo>
                                    <a:pt x="25908" y="19907"/>
                                    <a:pt x="24384" y="12287"/>
                                    <a:pt x="21336" y="9144"/>
                                  </a:cubicBezTo>
                                  <a:cubicBezTo>
                                    <a:pt x="18288" y="6096"/>
                                    <a:pt x="13716" y="4572"/>
                                    <a:pt x="7620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" name="Shape 127"/>
                          <wps:cNvSpPr/>
                          <wps:spPr>
                            <a:xfrm>
                              <a:off x="1601962" y="1743857"/>
                              <a:ext cx="67199" cy="1694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99" h="169446">
                                  <a:moveTo>
                                    <a:pt x="0" y="0"/>
                                  </a:moveTo>
                                  <a:lnTo>
                                    <a:pt x="19860" y="1886"/>
                                  </a:lnTo>
                                  <a:cubicBezTo>
                                    <a:pt x="33576" y="4933"/>
                                    <a:pt x="42720" y="9506"/>
                                    <a:pt x="48911" y="17221"/>
                                  </a:cubicBezTo>
                                  <a:cubicBezTo>
                                    <a:pt x="56531" y="24841"/>
                                    <a:pt x="59579" y="33985"/>
                                    <a:pt x="59579" y="44653"/>
                                  </a:cubicBezTo>
                                  <a:cubicBezTo>
                                    <a:pt x="59579" y="52273"/>
                                    <a:pt x="56531" y="59988"/>
                                    <a:pt x="51959" y="67608"/>
                                  </a:cubicBezTo>
                                  <a:cubicBezTo>
                                    <a:pt x="45768" y="73704"/>
                                    <a:pt x="38148" y="78276"/>
                                    <a:pt x="29004" y="81324"/>
                                  </a:cubicBezTo>
                                  <a:cubicBezTo>
                                    <a:pt x="39672" y="84372"/>
                                    <a:pt x="48911" y="88944"/>
                                    <a:pt x="55007" y="93516"/>
                                  </a:cubicBezTo>
                                  <a:cubicBezTo>
                                    <a:pt x="62627" y="101231"/>
                                    <a:pt x="67199" y="111899"/>
                                    <a:pt x="67199" y="122567"/>
                                  </a:cubicBezTo>
                                  <a:cubicBezTo>
                                    <a:pt x="67199" y="131711"/>
                                    <a:pt x="64151" y="139331"/>
                                    <a:pt x="59579" y="147046"/>
                                  </a:cubicBezTo>
                                  <a:cubicBezTo>
                                    <a:pt x="53483" y="154667"/>
                                    <a:pt x="45768" y="160763"/>
                                    <a:pt x="36624" y="163811"/>
                                  </a:cubicBezTo>
                                  <a:cubicBezTo>
                                    <a:pt x="32052" y="165334"/>
                                    <a:pt x="26337" y="166858"/>
                                    <a:pt x="19276" y="168002"/>
                                  </a:cubicBezTo>
                                  <a:lnTo>
                                    <a:pt x="0" y="169446"/>
                                  </a:lnTo>
                                  <a:lnTo>
                                    <a:pt x="0" y="159394"/>
                                  </a:lnTo>
                                  <a:lnTo>
                                    <a:pt x="11275" y="157715"/>
                                  </a:lnTo>
                                  <a:cubicBezTo>
                                    <a:pt x="17193" y="155809"/>
                                    <a:pt x="22146" y="153143"/>
                                    <a:pt x="25956" y="150095"/>
                                  </a:cubicBezTo>
                                  <a:cubicBezTo>
                                    <a:pt x="33576" y="143999"/>
                                    <a:pt x="38148" y="134759"/>
                                    <a:pt x="38148" y="124091"/>
                                  </a:cubicBezTo>
                                  <a:cubicBezTo>
                                    <a:pt x="38148" y="117996"/>
                                    <a:pt x="36624" y="111899"/>
                                    <a:pt x="32052" y="105803"/>
                                  </a:cubicBezTo>
                                  <a:cubicBezTo>
                                    <a:pt x="29004" y="99707"/>
                                    <a:pt x="22908" y="95040"/>
                                    <a:pt x="15288" y="90468"/>
                                  </a:cubicBezTo>
                                  <a:lnTo>
                                    <a:pt x="0" y="88182"/>
                                  </a:lnTo>
                                  <a:lnTo>
                                    <a:pt x="0" y="75228"/>
                                  </a:lnTo>
                                  <a:lnTo>
                                    <a:pt x="13764" y="73704"/>
                                  </a:lnTo>
                                  <a:cubicBezTo>
                                    <a:pt x="19860" y="70656"/>
                                    <a:pt x="24432" y="66084"/>
                                    <a:pt x="27480" y="61512"/>
                                  </a:cubicBezTo>
                                  <a:cubicBezTo>
                                    <a:pt x="32052" y="55416"/>
                                    <a:pt x="33576" y="49225"/>
                                    <a:pt x="33576" y="43129"/>
                                  </a:cubicBezTo>
                                  <a:cubicBezTo>
                                    <a:pt x="33576" y="32461"/>
                                    <a:pt x="29004" y="24841"/>
                                    <a:pt x="21384" y="17221"/>
                                  </a:cubicBezTo>
                                  <a:cubicBezTo>
                                    <a:pt x="16812" y="14173"/>
                                    <a:pt x="11454" y="11482"/>
                                    <a:pt x="5334" y="9553"/>
                                  </a:cubicBezTo>
                                  <a:lnTo>
                                    <a:pt x="0" y="875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8" name="Shape 128"/>
                          <wps:cNvSpPr/>
                          <wps:spPr>
                            <a:xfrm>
                              <a:off x="1705832" y="1887856"/>
                              <a:ext cx="27432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432" h="28956">
                                  <a:moveTo>
                                    <a:pt x="13716" y="0"/>
                                  </a:moveTo>
                                  <a:cubicBezTo>
                                    <a:pt x="16764" y="0"/>
                                    <a:pt x="21336" y="1524"/>
                                    <a:pt x="22860" y="4572"/>
                                  </a:cubicBezTo>
                                  <a:cubicBezTo>
                                    <a:pt x="25908" y="7620"/>
                                    <a:pt x="27432" y="10668"/>
                                    <a:pt x="27432" y="15240"/>
                                  </a:cubicBezTo>
                                  <a:cubicBezTo>
                                    <a:pt x="27432" y="18288"/>
                                    <a:pt x="25908" y="21336"/>
                                    <a:pt x="22860" y="24384"/>
                                  </a:cubicBezTo>
                                  <a:cubicBezTo>
                                    <a:pt x="21336" y="27432"/>
                                    <a:pt x="16764" y="28956"/>
                                    <a:pt x="13716" y="28956"/>
                                  </a:cubicBezTo>
                                  <a:cubicBezTo>
                                    <a:pt x="9144" y="28956"/>
                                    <a:pt x="6096" y="27432"/>
                                    <a:pt x="3048" y="24384"/>
                                  </a:cubicBezTo>
                                  <a:cubicBezTo>
                                    <a:pt x="1524" y="21336"/>
                                    <a:pt x="0" y="18288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3048" y="4572"/>
                                  </a:cubicBezTo>
                                  <a:cubicBezTo>
                                    <a:pt x="6096" y="1524"/>
                                    <a:pt x="9144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9" name="Shape 129"/>
                          <wps:cNvSpPr/>
                          <wps:spPr>
                            <a:xfrm>
                              <a:off x="1705832" y="1794606"/>
                              <a:ext cx="27432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432" h="27527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336" y="1524"/>
                                    <a:pt x="24384" y="3048"/>
                                  </a:cubicBezTo>
                                  <a:cubicBezTo>
                                    <a:pt x="25908" y="6191"/>
                                    <a:pt x="27432" y="9239"/>
                                    <a:pt x="27432" y="13811"/>
                                  </a:cubicBezTo>
                                  <a:cubicBezTo>
                                    <a:pt x="27432" y="16859"/>
                                    <a:pt x="25908" y="21431"/>
                                    <a:pt x="24384" y="22955"/>
                                  </a:cubicBezTo>
                                  <a:cubicBezTo>
                                    <a:pt x="21336" y="26003"/>
                                    <a:pt x="18288" y="27527"/>
                                    <a:pt x="13716" y="27527"/>
                                  </a:cubicBezTo>
                                  <a:cubicBezTo>
                                    <a:pt x="10668" y="27527"/>
                                    <a:pt x="6096" y="26003"/>
                                    <a:pt x="4572" y="22955"/>
                                  </a:cubicBezTo>
                                  <a:cubicBezTo>
                                    <a:pt x="1524" y="21431"/>
                                    <a:pt x="0" y="16859"/>
                                    <a:pt x="0" y="13811"/>
                                  </a:cubicBezTo>
                                  <a:cubicBezTo>
                                    <a:pt x="0" y="9239"/>
                                    <a:pt x="1524" y="6191"/>
                                    <a:pt x="4572" y="3048"/>
                                  </a:cubicBezTo>
                                  <a:cubicBezTo>
                                    <a:pt x="6096" y="1524"/>
                                    <a:pt x="10668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0" name="Shape 130"/>
                          <wps:cNvSpPr/>
                          <wps:spPr>
                            <a:xfrm>
                              <a:off x="1858518" y="1738123"/>
                              <a:ext cx="67151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51" h="175641">
                                  <a:moveTo>
                                    <a:pt x="41243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45815" y="145066"/>
                                  </a:lnTo>
                                  <a:cubicBezTo>
                                    <a:pt x="45815" y="154305"/>
                                    <a:pt x="45815" y="160401"/>
                                    <a:pt x="47339" y="163449"/>
                                  </a:cubicBezTo>
                                  <a:cubicBezTo>
                                    <a:pt x="47339" y="164973"/>
                                    <a:pt x="48863" y="166497"/>
                                    <a:pt x="51911" y="168021"/>
                                  </a:cubicBezTo>
                                  <a:cubicBezTo>
                                    <a:pt x="53435" y="169545"/>
                                    <a:pt x="59531" y="169545"/>
                                    <a:pt x="67151" y="171069"/>
                                  </a:cubicBezTo>
                                  <a:lnTo>
                                    <a:pt x="67151" y="175641"/>
                                  </a:lnTo>
                                  <a:lnTo>
                                    <a:pt x="3048" y="175641"/>
                                  </a:lnTo>
                                  <a:lnTo>
                                    <a:pt x="3048" y="171069"/>
                                  </a:lnTo>
                                  <a:cubicBezTo>
                                    <a:pt x="10668" y="169545"/>
                                    <a:pt x="15240" y="169545"/>
                                    <a:pt x="18288" y="168021"/>
                                  </a:cubicBezTo>
                                  <a:cubicBezTo>
                                    <a:pt x="21336" y="166497"/>
                                    <a:pt x="22860" y="164973"/>
                                    <a:pt x="22860" y="163449"/>
                                  </a:cubicBezTo>
                                  <a:cubicBezTo>
                                    <a:pt x="24384" y="161925"/>
                                    <a:pt x="24384" y="155829"/>
                                    <a:pt x="24384" y="145066"/>
                                  </a:cubicBezTo>
                                  <a:lnTo>
                                    <a:pt x="24384" y="51911"/>
                                  </a:lnTo>
                                  <a:cubicBezTo>
                                    <a:pt x="24384" y="39719"/>
                                    <a:pt x="24384" y="32099"/>
                                    <a:pt x="22860" y="29051"/>
                                  </a:cubicBezTo>
                                  <a:cubicBezTo>
                                    <a:pt x="22860" y="26003"/>
                                    <a:pt x="21336" y="24479"/>
                                    <a:pt x="19812" y="22955"/>
                                  </a:cubicBezTo>
                                  <a:cubicBezTo>
                                    <a:pt x="18288" y="21431"/>
                                    <a:pt x="16764" y="21431"/>
                                    <a:pt x="15240" y="21431"/>
                                  </a:cubicBezTo>
                                  <a:cubicBezTo>
                                    <a:pt x="12192" y="21431"/>
                                    <a:pt x="7620" y="22955"/>
                                    <a:pt x="1524" y="24479"/>
                                  </a:cubicBezTo>
                                  <a:lnTo>
                                    <a:pt x="0" y="21431"/>
                                  </a:lnTo>
                                  <a:lnTo>
                                    <a:pt x="4124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1" name="Shape 131"/>
                          <wps:cNvSpPr/>
                          <wps:spPr>
                            <a:xfrm>
                              <a:off x="1971485" y="1742694"/>
                              <a:ext cx="108490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490" h="174117">
                                  <a:moveTo>
                                    <a:pt x="16859" y="0"/>
                                  </a:moveTo>
                                  <a:lnTo>
                                    <a:pt x="108490" y="0"/>
                                  </a:lnTo>
                                  <a:lnTo>
                                    <a:pt x="108490" y="4572"/>
                                  </a:lnTo>
                                  <a:lnTo>
                                    <a:pt x="50387" y="174117"/>
                                  </a:lnTo>
                                  <a:lnTo>
                                    <a:pt x="36671" y="174117"/>
                                  </a:lnTo>
                                  <a:lnTo>
                                    <a:pt x="88583" y="19907"/>
                                  </a:lnTo>
                                  <a:lnTo>
                                    <a:pt x="41243" y="19907"/>
                                  </a:lnTo>
                                  <a:cubicBezTo>
                                    <a:pt x="32099" y="19907"/>
                                    <a:pt x="24479" y="21431"/>
                                    <a:pt x="21431" y="22955"/>
                                  </a:cubicBezTo>
                                  <a:cubicBezTo>
                                    <a:pt x="13811" y="27527"/>
                                    <a:pt x="7620" y="33623"/>
                                    <a:pt x="3048" y="41243"/>
                                  </a:cubicBezTo>
                                  <a:lnTo>
                                    <a:pt x="0" y="39719"/>
                                  </a:lnTo>
                                  <a:lnTo>
                                    <a:pt x="1685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38" name="Shape 96038"/>
                          <wps:cNvSpPr/>
                          <wps:spPr>
                            <a:xfrm>
                              <a:off x="2106359" y="1845088"/>
                              <a:ext cx="65532" cy="19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532" h="19812">
                                  <a:moveTo>
                                    <a:pt x="0" y="0"/>
                                  </a:moveTo>
                                  <a:lnTo>
                                    <a:pt x="65532" y="0"/>
                                  </a:lnTo>
                                  <a:lnTo>
                                    <a:pt x="65532" y="19812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3" name="Shape 133"/>
                          <wps:cNvSpPr/>
                          <wps:spPr>
                            <a:xfrm>
                              <a:off x="2191417" y="1738122"/>
                              <a:ext cx="55007" cy="1786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8689">
                                  <a:moveTo>
                                    <a:pt x="54959" y="0"/>
                                  </a:moveTo>
                                  <a:lnTo>
                                    <a:pt x="55007" y="14"/>
                                  </a:lnTo>
                                  <a:lnTo>
                                    <a:pt x="55007" y="9162"/>
                                  </a:lnTo>
                                  <a:lnTo>
                                    <a:pt x="54959" y="9144"/>
                                  </a:lnTo>
                                  <a:cubicBezTo>
                                    <a:pt x="48863" y="9144"/>
                                    <a:pt x="44291" y="10668"/>
                                    <a:pt x="39719" y="16859"/>
                                  </a:cubicBezTo>
                                  <a:cubicBezTo>
                                    <a:pt x="33623" y="22955"/>
                                    <a:pt x="29051" y="35147"/>
                                    <a:pt x="27527" y="48863"/>
                                  </a:cubicBezTo>
                                  <a:cubicBezTo>
                                    <a:pt x="26003" y="64198"/>
                                    <a:pt x="24479" y="79439"/>
                                    <a:pt x="24479" y="93154"/>
                                  </a:cubicBezTo>
                                  <a:cubicBezTo>
                                    <a:pt x="24479" y="117634"/>
                                    <a:pt x="27527" y="135922"/>
                                    <a:pt x="32099" y="151257"/>
                                  </a:cubicBezTo>
                                  <a:cubicBezTo>
                                    <a:pt x="38195" y="163449"/>
                                    <a:pt x="44291" y="169545"/>
                                    <a:pt x="53435" y="169545"/>
                                  </a:cubicBezTo>
                                  <a:lnTo>
                                    <a:pt x="55007" y="168916"/>
                                  </a:lnTo>
                                  <a:lnTo>
                                    <a:pt x="55007" y="178389"/>
                                  </a:lnTo>
                                  <a:lnTo>
                                    <a:pt x="53435" y="178689"/>
                                  </a:lnTo>
                                  <a:cubicBezTo>
                                    <a:pt x="38195" y="178689"/>
                                    <a:pt x="24479" y="168021"/>
                                    <a:pt x="13716" y="149733"/>
                                  </a:cubicBezTo>
                                  <a:cubicBezTo>
                                    <a:pt x="4572" y="132874"/>
                                    <a:pt x="0" y="113062"/>
                                    <a:pt x="0" y="90107"/>
                                  </a:cubicBezTo>
                                  <a:cubicBezTo>
                                    <a:pt x="0" y="71818"/>
                                    <a:pt x="3048" y="54959"/>
                                    <a:pt x="7620" y="39719"/>
                                  </a:cubicBezTo>
                                  <a:cubicBezTo>
                                    <a:pt x="13716" y="26003"/>
                                    <a:pt x="21336" y="15240"/>
                                    <a:pt x="32099" y="9144"/>
                                  </a:cubicBezTo>
                                  <a:cubicBezTo>
                                    <a:pt x="39719" y="3048"/>
                                    <a:pt x="47339" y="0"/>
                                    <a:pt x="5495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4" name="Shape 134"/>
                          <wps:cNvSpPr/>
                          <wps:spPr>
                            <a:xfrm>
                              <a:off x="2246424" y="1738136"/>
                              <a:ext cx="54912" cy="1783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912" h="178375">
                                  <a:moveTo>
                                    <a:pt x="0" y="0"/>
                                  </a:moveTo>
                                  <a:lnTo>
                                    <a:pt x="18669" y="5523"/>
                                  </a:lnTo>
                                  <a:cubicBezTo>
                                    <a:pt x="24408" y="9154"/>
                                    <a:pt x="29766" y="14512"/>
                                    <a:pt x="35100" y="21417"/>
                                  </a:cubicBezTo>
                                  <a:cubicBezTo>
                                    <a:pt x="48816" y="36657"/>
                                    <a:pt x="54912" y="59517"/>
                                    <a:pt x="54912" y="88569"/>
                                  </a:cubicBezTo>
                                  <a:cubicBezTo>
                                    <a:pt x="54912" y="108476"/>
                                    <a:pt x="51864" y="125240"/>
                                    <a:pt x="45768" y="138956"/>
                                  </a:cubicBezTo>
                                  <a:cubicBezTo>
                                    <a:pt x="41196" y="152767"/>
                                    <a:pt x="33576" y="161911"/>
                                    <a:pt x="24432" y="168007"/>
                                  </a:cubicBezTo>
                                  <a:cubicBezTo>
                                    <a:pt x="19812" y="171817"/>
                                    <a:pt x="15597" y="174484"/>
                                    <a:pt x="11394" y="176199"/>
                                  </a:cubicBezTo>
                                  <a:lnTo>
                                    <a:pt x="0" y="178375"/>
                                  </a:lnTo>
                                  <a:lnTo>
                                    <a:pt x="0" y="168902"/>
                                  </a:lnTo>
                                  <a:lnTo>
                                    <a:pt x="13668" y="163435"/>
                                  </a:lnTo>
                                  <a:cubicBezTo>
                                    <a:pt x="18336" y="160387"/>
                                    <a:pt x="21384" y="152767"/>
                                    <a:pt x="24432" y="143528"/>
                                  </a:cubicBezTo>
                                  <a:cubicBezTo>
                                    <a:pt x="29004" y="129812"/>
                                    <a:pt x="30528" y="108476"/>
                                    <a:pt x="30528" y="82472"/>
                                  </a:cubicBezTo>
                                  <a:cubicBezTo>
                                    <a:pt x="30528" y="62661"/>
                                    <a:pt x="27480" y="47325"/>
                                    <a:pt x="24432" y="33609"/>
                                  </a:cubicBezTo>
                                  <a:cubicBezTo>
                                    <a:pt x="21384" y="24465"/>
                                    <a:pt x="16812" y="16845"/>
                                    <a:pt x="12144" y="13702"/>
                                  </a:cubicBezTo>
                                  <a:lnTo>
                                    <a:pt x="0" y="91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5" name="Shape 135"/>
                          <wps:cNvSpPr/>
                          <wps:spPr>
                            <a:xfrm>
                              <a:off x="2324291" y="1742694"/>
                              <a:ext cx="108395" cy="1741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74117">
                                  <a:moveTo>
                                    <a:pt x="16764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4572"/>
                                  </a:lnTo>
                                  <a:lnTo>
                                    <a:pt x="51911" y="174117"/>
                                  </a:lnTo>
                                  <a:lnTo>
                                    <a:pt x="38195" y="174117"/>
                                  </a:lnTo>
                                  <a:lnTo>
                                    <a:pt x="88583" y="19907"/>
                                  </a:lnTo>
                                  <a:lnTo>
                                    <a:pt x="41243" y="19907"/>
                                  </a:lnTo>
                                  <a:cubicBezTo>
                                    <a:pt x="32004" y="19907"/>
                                    <a:pt x="25908" y="21431"/>
                                    <a:pt x="21336" y="22955"/>
                                  </a:cubicBezTo>
                                  <a:cubicBezTo>
                                    <a:pt x="13716" y="27527"/>
                                    <a:pt x="9144" y="33623"/>
                                    <a:pt x="4572" y="41243"/>
                                  </a:cubicBezTo>
                                  <a:lnTo>
                                    <a:pt x="0" y="39719"/>
                                  </a:lnTo>
                                  <a:lnTo>
                                    <a:pt x="1676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39" name="Shape 96039"/>
                          <wps:cNvSpPr/>
                          <wps:spPr>
                            <a:xfrm>
                              <a:off x="2458403" y="1845088"/>
                              <a:ext cx="65532" cy="19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532" h="19812">
                                  <a:moveTo>
                                    <a:pt x="0" y="0"/>
                                  </a:moveTo>
                                  <a:lnTo>
                                    <a:pt x="65532" y="0"/>
                                  </a:lnTo>
                                  <a:lnTo>
                                    <a:pt x="65532" y="19812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7" name="Shape 137"/>
                          <wps:cNvSpPr/>
                          <wps:spPr>
                            <a:xfrm>
                              <a:off x="2541080" y="1738123"/>
                              <a:ext cx="111538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1538" h="175641">
                                  <a:moveTo>
                                    <a:pt x="53530" y="0"/>
                                  </a:moveTo>
                                  <a:cubicBezTo>
                                    <a:pt x="67247" y="0"/>
                                    <a:pt x="77915" y="4572"/>
                                    <a:pt x="87059" y="13716"/>
                                  </a:cubicBezTo>
                                  <a:cubicBezTo>
                                    <a:pt x="96203" y="22955"/>
                                    <a:pt x="102394" y="33623"/>
                                    <a:pt x="102394" y="45815"/>
                                  </a:cubicBezTo>
                                  <a:cubicBezTo>
                                    <a:pt x="102394" y="53435"/>
                                    <a:pt x="99346" y="62674"/>
                                    <a:pt x="96203" y="71818"/>
                                  </a:cubicBezTo>
                                  <a:cubicBezTo>
                                    <a:pt x="90107" y="85534"/>
                                    <a:pt x="79439" y="99251"/>
                                    <a:pt x="65722" y="114586"/>
                                  </a:cubicBezTo>
                                  <a:cubicBezTo>
                                    <a:pt x="44291" y="137446"/>
                                    <a:pt x="32099" y="151257"/>
                                    <a:pt x="26003" y="155829"/>
                                  </a:cubicBezTo>
                                  <a:lnTo>
                                    <a:pt x="70295" y="155829"/>
                                  </a:lnTo>
                                  <a:cubicBezTo>
                                    <a:pt x="79439" y="155829"/>
                                    <a:pt x="85535" y="155829"/>
                                    <a:pt x="90107" y="154305"/>
                                  </a:cubicBezTo>
                                  <a:cubicBezTo>
                                    <a:pt x="93154" y="154305"/>
                                    <a:pt x="96203" y="152781"/>
                                    <a:pt x="99346" y="151257"/>
                                  </a:cubicBezTo>
                                  <a:cubicBezTo>
                                    <a:pt x="102394" y="148209"/>
                                    <a:pt x="105442" y="146590"/>
                                    <a:pt x="106966" y="142018"/>
                                  </a:cubicBezTo>
                                  <a:lnTo>
                                    <a:pt x="111538" y="142018"/>
                                  </a:lnTo>
                                  <a:lnTo>
                                    <a:pt x="100870" y="175641"/>
                                  </a:lnTo>
                                  <a:lnTo>
                                    <a:pt x="0" y="175641"/>
                                  </a:lnTo>
                                  <a:lnTo>
                                    <a:pt x="0" y="171069"/>
                                  </a:lnTo>
                                  <a:cubicBezTo>
                                    <a:pt x="29051" y="143542"/>
                                    <a:pt x="50387" y="120682"/>
                                    <a:pt x="62674" y="103822"/>
                                  </a:cubicBezTo>
                                  <a:cubicBezTo>
                                    <a:pt x="73342" y="87058"/>
                                    <a:pt x="79439" y="71818"/>
                                    <a:pt x="79439" y="56483"/>
                                  </a:cubicBezTo>
                                  <a:cubicBezTo>
                                    <a:pt x="79439" y="45815"/>
                                    <a:pt x="76391" y="36671"/>
                                    <a:pt x="70295" y="30575"/>
                                  </a:cubicBezTo>
                                  <a:cubicBezTo>
                                    <a:pt x="64198" y="22955"/>
                                    <a:pt x="55054" y="19907"/>
                                    <a:pt x="45815" y="19907"/>
                                  </a:cubicBezTo>
                                  <a:cubicBezTo>
                                    <a:pt x="38195" y="19907"/>
                                    <a:pt x="30575" y="22955"/>
                                    <a:pt x="24479" y="27527"/>
                                  </a:cubicBezTo>
                                  <a:cubicBezTo>
                                    <a:pt x="16859" y="32099"/>
                                    <a:pt x="12287" y="39719"/>
                                    <a:pt x="9239" y="48863"/>
                                  </a:cubicBezTo>
                                  <a:lnTo>
                                    <a:pt x="4667" y="48863"/>
                                  </a:lnTo>
                                  <a:cubicBezTo>
                                    <a:pt x="6191" y="33623"/>
                                    <a:pt x="12287" y="21431"/>
                                    <a:pt x="19907" y="13716"/>
                                  </a:cubicBezTo>
                                  <a:cubicBezTo>
                                    <a:pt x="29051" y="4572"/>
                                    <a:pt x="39719" y="0"/>
                                    <a:pt x="5353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8" name="Shape 138"/>
                          <wps:cNvSpPr/>
                          <wps:spPr>
                            <a:xfrm>
                              <a:off x="2678525" y="1738141"/>
                              <a:ext cx="55007" cy="1786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8670">
                                  <a:moveTo>
                                    <a:pt x="55007" y="0"/>
                                  </a:moveTo>
                                  <a:lnTo>
                                    <a:pt x="55007" y="9134"/>
                                  </a:lnTo>
                                  <a:lnTo>
                                    <a:pt x="46780" y="10661"/>
                                  </a:lnTo>
                                  <a:cubicBezTo>
                                    <a:pt x="44291" y="11816"/>
                                    <a:pt x="42005" y="13745"/>
                                    <a:pt x="39719" y="16840"/>
                                  </a:cubicBezTo>
                                  <a:cubicBezTo>
                                    <a:pt x="33623" y="22936"/>
                                    <a:pt x="29051" y="35128"/>
                                    <a:pt x="27527" y="48844"/>
                                  </a:cubicBezTo>
                                  <a:cubicBezTo>
                                    <a:pt x="26003" y="64179"/>
                                    <a:pt x="24479" y="79420"/>
                                    <a:pt x="24479" y="93135"/>
                                  </a:cubicBezTo>
                                  <a:cubicBezTo>
                                    <a:pt x="24479" y="117615"/>
                                    <a:pt x="27527" y="135903"/>
                                    <a:pt x="33623" y="151238"/>
                                  </a:cubicBezTo>
                                  <a:cubicBezTo>
                                    <a:pt x="35909" y="157334"/>
                                    <a:pt x="38576" y="161906"/>
                                    <a:pt x="42017" y="164954"/>
                                  </a:cubicBezTo>
                                  <a:lnTo>
                                    <a:pt x="55007" y="169509"/>
                                  </a:lnTo>
                                  <a:lnTo>
                                    <a:pt x="55007" y="178372"/>
                                  </a:lnTo>
                                  <a:lnTo>
                                    <a:pt x="53435" y="178670"/>
                                  </a:lnTo>
                                  <a:cubicBezTo>
                                    <a:pt x="38195" y="178670"/>
                                    <a:pt x="24479" y="168002"/>
                                    <a:pt x="13811" y="149714"/>
                                  </a:cubicBezTo>
                                  <a:cubicBezTo>
                                    <a:pt x="4572" y="132855"/>
                                    <a:pt x="0" y="113043"/>
                                    <a:pt x="0" y="90088"/>
                                  </a:cubicBezTo>
                                  <a:cubicBezTo>
                                    <a:pt x="0" y="71799"/>
                                    <a:pt x="3048" y="54940"/>
                                    <a:pt x="9239" y="39700"/>
                                  </a:cubicBezTo>
                                  <a:cubicBezTo>
                                    <a:pt x="13811" y="25984"/>
                                    <a:pt x="21431" y="15221"/>
                                    <a:pt x="32099" y="9125"/>
                                  </a:cubicBezTo>
                                  <a:lnTo>
                                    <a:pt x="550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39" name="Shape 139"/>
                          <wps:cNvSpPr/>
                          <wps:spPr>
                            <a:xfrm>
                              <a:off x="2733532" y="1738122"/>
                              <a:ext cx="55007" cy="1783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007" h="178391">
                                  <a:moveTo>
                                    <a:pt x="48" y="0"/>
                                  </a:moveTo>
                                  <a:cubicBezTo>
                                    <a:pt x="13764" y="0"/>
                                    <a:pt x="24432" y="7620"/>
                                    <a:pt x="35100" y="21431"/>
                                  </a:cubicBezTo>
                                  <a:cubicBezTo>
                                    <a:pt x="48911" y="36671"/>
                                    <a:pt x="55007" y="59531"/>
                                    <a:pt x="55007" y="88583"/>
                                  </a:cubicBezTo>
                                  <a:cubicBezTo>
                                    <a:pt x="55007" y="108490"/>
                                    <a:pt x="51959" y="125254"/>
                                    <a:pt x="45768" y="138970"/>
                                  </a:cubicBezTo>
                                  <a:cubicBezTo>
                                    <a:pt x="41196" y="152781"/>
                                    <a:pt x="33576" y="161925"/>
                                    <a:pt x="24432" y="168021"/>
                                  </a:cubicBezTo>
                                  <a:cubicBezTo>
                                    <a:pt x="19860" y="171831"/>
                                    <a:pt x="15669" y="174498"/>
                                    <a:pt x="11466" y="176213"/>
                                  </a:cubicBezTo>
                                  <a:lnTo>
                                    <a:pt x="0" y="178391"/>
                                  </a:lnTo>
                                  <a:lnTo>
                                    <a:pt x="0" y="169528"/>
                                  </a:lnTo>
                                  <a:lnTo>
                                    <a:pt x="48" y="169545"/>
                                  </a:lnTo>
                                  <a:cubicBezTo>
                                    <a:pt x="4620" y="169545"/>
                                    <a:pt x="9192" y="168021"/>
                                    <a:pt x="13764" y="163449"/>
                                  </a:cubicBezTo>
                                  <a:cubicBezTo>
                                    <a:pt x="18336" y="160401"/>
                                    <a:pt x="21384" y="152781"/>
                                    <a:pt x="24432" y="143542"/>
                                  </a:cubicBezTo>
                                  <a:cubicBezTo>
                                    <a:pt x="29004" y="129826"/>
                                    <a:pt x="30528" y="108490"/>
                                    <a:pt x="30528" y="82486"/>
                                  </a:cubicBezTo>
                                  <a:cubicBezTo>
                                    <a:pt x="30528" y="62674"/>
                                    <a:pt x="29004" y="47339"/>
                                    <a:pt x="24432" y="33623"/>
                                  </a:cubicBezTo>
                                  <a:cubicBezTo>
                                    <a:pt x="21384" y="24479"/>
                                    <a:pt x="16812" y="16859"/>
                                    <a:pt x="12240" y="13716"/>
                                  </a:cubicBezTo>
                                  <a:cubicBezTo>
                                    <a:pt x="9192" y="10668"/>
                                    <a:pt x="4620" y="9144"/>
                                    <a:pt x="48" y="9144"/>
                                  </a:cubicBezTo>
                                  <a:lnTo>
                                    <a:pt x="0" y="915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40" name="Shape 140"/>
                          <wps:cNvSpPr/>
                          <wps:spPr>
                            <a:xfrm>
                              <a:off x="2808351" y="1738123"/>
                              <a:ext cx="113062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3062" h="175641">
                                  <a:moveTo>
                                    <a:pt x="53435" y="0"/>
                                  </a:moveTo>
                                  <a:cubicBezTo>
                                    <a:pt x="67246" y="0"/>
                                    <a:pt x="79439" y="4572"/>
                                    <a:pt x="88583" y="13716"/>
                                  </a:cubicBezTo>
                                  <a:cubicBezTo>
                                    <a:pt x="97727" y="22955"/>
                                    <a:pt x="102298" y="33623"/>
                                    <a:pt x="102298" y="45815"/>
                                  </a:cubicBezTo>
                                  <a:cubicBezTo>
                                    <a:pt x="102298" y="53435"/>
                                    <a:pt x="100774" y="62674"/>
                                    <a:pt x="96202" y="71818"/>
                                  </a:cubicBezTo>
                                  <a:cubicBezTo>
                                    <a:pt x="90107" y="85534"/>
                                    <a:pt x="79439" y="99251"/>
                                    <a:pt x="65627" y="114586"/>
                                  </a:cubicBezTo>
                                  <a:cubicBezTo>
                                    <a:pt x="44291" y="137446"/>
                                    <a:pt x="32099" y="151257"/>
                                    <a:pt x="27527" y="155829"/>
                                  </a:cubicBezTo>
                                  <a:lnTo>
                                    <a:pt x="71818" y="155829"/>
                                  </a:lnTo>
                                  <a:cubicBezTo>
                                    <a:pt x="80963" y="155829"/>
                                    <a:pt x="87059" y="155829"/>
                                    <a:pt x="90107" y="154305"/>
                                  </a:cubicBezTo>
                                  <a:cubicBezTo>
                                    <a:pt x="94678" y="154305"/>
                                    <a:pt x="97727" y="152781"/>
                                    <a:pt x="100774" y="151257"/>
                                  </a:cubicBezTo>
                                  <a:cubicBezTo>
                                    <a:pt x="103822" y="148209"/>
                                    <a:pt x="105346" y="146590"/>
                                    <a:pt x="108395" y="142018"/>
                                  </a:cubicBezTo>
                                  <a:lnTo>
                                    <a:pt x="113062" y="142018"/>
                                  </a:lnTo>
                                  <a:lnTo>
                                    <a:pt x="100774" y="175641"/>
                                  </a:lnTo>
                                  <a:lnTo>
                                    <a:pt x="0" y="175641"/>
                                  </a:lnTo>
                                  <a:lnTo>
                                    <a:pt x="0" y="171069"/>
                                  </a:lnTo>
                                  <a:cubicBezTo>
                                    <a:pt x="29051" y="143542"/>
                                    <a:pt x="50387" y="120682"/>
                                    <a:pt x="62579" y="103822"/>
                                  </a:cubicBezTo>
                                  <a:cubicBezTo>
                                    <a:pt x="74866" y="87058"/>
                                    <a:pt x="80963" y="71818"/>
                                    <a:pt x="80963" y="56483"/>
                                  </a:cubicBezTo>
                                  <a:cubicBezTo>
                                    <a:pt x="80963" y="45815"/>
                                    <a:pt x="77915" y="36671"/>
                                    <a:pt x="70295" y="30575"/>
                                  </a:cubicBezTo>
                                  <a:cubicBezTo>
                                    <a:pt x="64103" y="22955"/>
                                    <a:pt x="56483" y="19907"/>
                                    <a:pt x="47339" y="19907"/>
                                  </a:cubicBezTo>
                                  <a:cubicBezTo>
                                    <a:pt x="38195" y="19907"/>
                                    <a:pt x="30575" y="22955"/>
                                    <a:pt x="24479" y="27527"/>
                                  </a:cubicBezTo>
                                  <a:cubicBezTo>
                                    <a:pt x="18288" y="32099"/>
                                    <a:pt x="12192" y="39719"/>
                                    <a:pt x="9144" y="48863"/>
                                  </a:cubicBezTo>
                                  <a:lnTo>
                                    <a:pt x="4572" y="48863"/>
                                  </a:lnTo>
                                  <a:cubicBezTo>
                                    <a:pt x="7620" y="33623"/>
                                    <a:pt x="12192" y="21431"/>
                                    <a:pt x="21431" y="13716"/>
                                  </a:cubicBezTo>
                                  <a:cubicBezTo>
                                    <a:pt x="29051" y="4572"/>
                                    <a:pt x="41243" y="0"/>
                                    <a:pt x="5343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41" name="Shape 141"/>
                          <wps:cNvSpPr/>
                          <wps:spPr>
                            <a:xfrm>
                              <a:off x="2941225" y="1791467"/>
                              <a:ext cx="41958" cy="7648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958" h="76481">
                                  <a:moveTo>
                                    <a:pt x="41958" y="0"/>
                                  </a:moveTo>
                                  <a:lnTo>
                                    <a:pt x="41958" y="16188"/>
                                  </a:lnTo>
                                  <a:lnTo>
                                    <a:pt x="12192" y="58193"/>
                                  </a:lnTo>
                                  <a:lnTo>
                                    <a:pt x="41958" y="58193"/>
                                  </a:lnTo>
                                  <a:lnTo>
                                    <a:pt x="41958" y="76481"/>
                                  </a:lnTo>
                                  <a:lnTo>
                                    <a:pt x="0" y="76481"/>
                                  </a:lnTo>
                                  <a:lnTo>
                                    <a:pt x="0" y="59717"/>
                                  </a:lnTo>
                                  <a:lnTo>
                                    <a:pt x="4195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42" name="Shape 142"/>
                          <wps:cNvSpPr/>
                          <wps:spPr>
                            <a:xfrm>
                              <a:off x="2983183" y="1738122"/>
                              <a:ext cx="74057" cy="175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057" h="175641">
                                  <a:moveTo>
                                    <a:pt x="37481" y="0"/>
                                  </a:moveTo>
                                  <a:lnTo>
                                    <a:pt x="51197" y="0"/>
                                  </a:lnTo>
                                  <a:lnTo>
                                    <a:pt x="51197" y="111538"/>
                                  </a:lnTo>
                                  <a:lnTo>
                                    <a:pt x="74057" y="111538"/>
                                  </a:lnTo>
                                  <a:lnTo>
                                    <a:pt x="74057" y="129826"/>
                                  </a:lnTo>
                                  <a:lnTo>
                                    <a:pt x="51197" y="129826"/>
                                  </a:lnTo>
                                  <a:lnTo>
                                    <a:pt x="51197" y="175641"/>
                                  </a:lnTo>
                                  <a:lnTo>
                                    <a:pt x="29766" y="175641"/>
                                  </a:lnTo>
                                  <a:lnTo>
                                    <a:pt x="29766" y="129826"/>
                                  </a:lnTo>
                                  <a:lnTo>
                                    <a:pt x="0" y="129826"/>
                                  </a:lnTo>
                                  <a:lnTo>
                                    <a:pt x="0" y="111538"/>
                                  </a:lnTo>
                                  <a:lnTo>
                                    <a:pt x="29766" y="111538"/>
                                  </a:lnTo>
                                  <a:lnTo>
                                    <a:pt x="29766" y="27527"/>
                                  </a:lnTo>
                                  <a:lnTo>
                                    <a:pt x="0" y="69533"/>
                                  </a:lnTo>
                                  <a:lnTo>
                                    <a:pt x="0" y="53345"/>
                                  </a:lnTo>
                                  <a:lnTo>
                                    <a:pt x="3748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4431" style="width:359.168pt;height:150.93pt;mso-position-horizontal-relative:char;mso-position-vertical-relative:line" coordsize="45614,19168">
                  <v:shape id="Shape 19" style="position:absolute;width:1847;height:1740;left:0;top:31;" coordsize="184785,174022" path="m0,0l45815,0l149733,128207l149733,30480c149733,19812,149733,12192,146685,10668c143542,6096,138970,4572,131350,4572l126778,4572l126778,0l184785,0l184785,4572l178689,4572c172593,4572,166497,7620,163449,12192c161925,13716,161925,19812,161925,30480l161925,174022l157353,174022l44291,36576l44291,142018c44291,152686,45815,158782,47339,161830c50482,164878,55054,166402,62674,166402l68771,166402l68771,170974l9239,170974l9239,166402l15335,166402c21431,166402,27527,164878,30575,160306c32099,157258,33623,151162,33623,142018l33623,22860c27527,16764,24479,13716,21431,10668c19907,9144,15335,7620,10763,6096c7715,6096,4667,4572,0,4572l0,0x">
                    <v:stroke weight="0pt" endcap="flat" joinstyle="miter" miterlimit="10" on="false" color="#000000" opacity="0"/>
                    <v:fill on="true" color="#c00000"/>
                  </v:shape>
                  <v:shape id="Shape 20" style="position:absolute;width:832;height:1616;left:1955;top:124;" coordsize="83201,161633" path="m83201,0l83201,27359l53435,96006l83201,96006l83201,105150l50387,105150l38100,131153c35052,138773,33528,143345,33528,146393c33528,149441,35052,150965,38100,154013c39624,155537,45815,157061,53435,157061l53435,161633l0,161633l0,157061c7620,155537,12192,154013,13716,152489c18288,147917,22860,140297,28956,128105l83201,0x">
                    <v:stroke weight="0pt" endcap="flat" joinstyle="miter" miterlimit="10" on="false" color="#000000" opacity="0"/>
                    <v:fill on="true" color="#c00000"/>
                  </v:shape>
                  <v:shape id="Shape 21" style="position:absolute;width:984;height:1741;left:2787;top:0;" coordsize="98441,174117" path="m5286,0l9954,0l69485,142113c74057,152781,78629,160401,81677,163449c86249,168021,90821,169545,98441,169545l98441,174117l31290,174117l31290,169545c37386,169545,41958,168021,45006,166497c46530,164973,48054,161925,48054,158877c48054,155829,46530,149733,43482,142113l32814,117634l0,117634l0,108490l29766,108490l714,38195l0,39843l0,12484l5286,0x">
                    <v:stroke weight="0pt" endcap="flat" joinstyle="miter" miterlimit="10" on="false" color="#000000" opacity="0"/>
                    <v:fill on="true" color="#c00000"/>
                  </v:shape>
                  <v:shape id="Shape 22" style="position:absolute;width:2198;height:1709;left:3894;top:31;" coordsize="219837,170974" path="m0,0l47339,0l109918,134398l170974,0l219837,0l219837,4572l213741,4572c206121,4572,201549,7620,198501,12192c195453,13716,195453,19812,195453,30480l195453,142018c195453,152686,195453,158782,198501,161830c201549,164878,206121,166402,213741,166402l219837,166402l219837,170974l146590,170974l146590,166402l152686,166402c160306,166402,164878,164878,167926,160306c169450,157258,170974,151162,170974,142018l170974,27432l105346,170974l100774,170974l35052,27432l35052,142018c35052,152686,36576,158782,38195,161830c41243,164878,45815,166402,53435,166402l59531,166402l59531,170974l0,170974l0,166402l6096,166402c12192,166402,18288,164878,21336,160306c22860,157258,24384,151162,24384,142018l24384,30480c24384,22860,22860,16764,21336,13716c19812,10668,18288,9144,15240,7620c12192,6096,6096,4572,0,4572l0,0x">
                    <v:stroke weight="0pt" endcap="flat" joinstyle="miter" miterlimit="10" on="false" color="#000000" opacity="0"/>
                    <v:fill on="true" color="#c00000"/>
                  </v:shape>
                  <v:shape id="Shape 23" style="position:absolute;width:1450;height:1709;left:6200;top:31;" coordsize="145066,170974" path="m0,0l131254,0l132778,38100l128206,38100c126682,28956,123635,22860,122110,19812c120587,15240,116015,13716,112966,12192c109919,10668,103822,9144,94678,9144l47339,9144l47339,77819l85439,77819c94678,77819,102299,76295,105347,73247c109919,68675,111443,62579,112966,51911l117538,51911l117538,111442l112966,111442c111443,103822,109919,97727,108394,96203c106871,93154,105347,90107,100775,88583c97727,86963,93154,86963,85439,86963l47339,86963l47339,142018c47339,149638,48863,154210,48863,155734c48863,158782,50387,158782,51911,160306c53435,161830,58007,161830,62579,161830l91631,161830c100775,161830,108394,161830,111443,160306c116015,158782,120587,155734,125159,151162c129731,146590,135827,138970,140494,128207l145066,128207l131254,170974l0,170974l0,166402l6096,166402c9144,166402,13716,164878,16764,163354c19812,161830,21336,160306,22860,157258c22860,154210,24384,149638,24384,140494l24384,30480c24384,19812,22860,12192,19812,10668c16764,6096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24" style="position:absolute;width:335;height:336;left:8033;top:1451;" coordsize="33528,33623" path="m16764,0c21336,0,24384,1524,28956,4572c32004,7620,33528,12192,33528,16764c33528,21336,32004,24384,28956,28956c24384,32004,21336,33623,16764,33623c12192,33623,7620,32004,4572,28956c1524,25908,0,21336,0,16764c0,12192,1524,7620,4572,4572c7620,1524,12192,0,16764,0x">
                    <v:stroke weight="0pt" endcap="flat" joinstyle="miter" miterlimit="10" on="false" color="#000000" opacity="0"/>
                    <v:fill on="true" color="#ff0000"/>
                  </v:shape>
                  <v:shape id="Shape 25" style="position:absolute;width:335;height:336;left:8033;top:336;" coordsize="33528,33623" path="m16764,0c21336,0,25908,1524,28956,4572c32004,7620,33528,12192,33528,16859c33528,21431,32004,24479,28956,27527c25908,30575,21336,33623,16764,33623c12192,33623,7620,30575,4572,27527c1524,24479,0,21431,0,16859c0,12192,1524,7620,4572,4572c7620,1524,12192,0,16764,0x">
                    <v:stroke weight="0pt" endcap="flat" joinstyle="miter" miterlimit="10" on="false" color="#000000" opacity="0"/>
                    <v:fill on="true" color="#ff0000"/>
                  </v:shape>
                  <v:shape id="Shape 26" style="position:absolute;width:1847;height:1709;left:13255;top:31;" coordsize="184785,170974" path="m0,0l73247,0l73247,4572l67151,4572c62579,4572,59531,6096,56483,7620c53435,9144,51911,10668,50387,13716c48863,16764,48863,21336,48863,30480l48863,82391c50387,80867,56483,76295,65627,67151c91630,44291,105346,28956,111443,21336c112967,18288,114490,15240,114490,12192c114490,10668,114490,9144,111443,7620c109918,6096,106871,4572,103823,4572l99251,4572l99251,0l161830,0l161830,4572c158782,4572,154210,6096,151162,6096c148114,7620,145066,9144,140494,12192c135827,13716,131255,18288,125158,24384c122111,25908,114490,35052,99251,50387l73247,76295l135827,138970c146590,149638,155734,155734,161830,160306c169450,163354,177070,166402,184785,166402l184785,170974l103823,170974l103823,166402c108395,166402,111443,164878,112967,163354c116014,161830,117539,160306,117539,158782c117539,157258,116014,154210,116014,152686c114490,151162,112967,148114,108395,143542l48863,85439l48863,140494c48863,149638,48863,155734,50387,158782c51911,160306,53435,161830,56483,163354c59531,164878,62579,166402,67151,166402l73247,166402l73247,170974l0,170974l0,166402l6096,166402c13716,166402,18288,164878,21336,160306c22860,157258,24384,151162,24384,140494l24384,30480c24384,21336,24384,16764,22860,13716c22860,10668,19812,9144,18288,7620c13716,6096,10668,4572,6096,4572l0,4572l0,0x">
                    <v:stroke weight="0pt" endcap="flat" joinstyle="miter" miterlimit="10" on="false" color="#000000" opacity="0"/>
                    <v:fill on="true" color="#000000"/>
                  </v:shape>
                  <v:shape id="Shape 27" style="position:absolute;width:290;height:274;left:15301;top:1497;" coordsize="29051,27432" path="m13716,0c18288,0,21336,1524,24384,4572c27527,7620,29051,10668,29051,13716c29051,18288,27527,21336,24384,24384c21336,25908,18288,27432,13716,27432c10668,27432,7620,27432,4572,24384c1524,21336,0,18288,0,13716c0,10668,1524,6096,4572,4572c7620,1524,10668,0,13716,0x">
                    <v:stroke weight="0pt" endcap="flat" joinstyle="miter" miterlimit="10" on="false" color="#000000" opacity="0"/>
                    <v:fill on="true" color="#000000"/>
                  </v:shape>
                  <v:shape id="Shape 28" style="position:absolute;width:1863;height:1740;left:16416;top:31;" coordsize="186309,174022" path="m0,0l47339,0l151257,128207l151257,30480c151257,19812,149638,12192,148114,10668c145066,6096,140494,4572,132874,4572l126778,4572l126778,0l186309,0l186309,4572l180213,4572c174117,4572,168021,7620,164973,12192c163449,13716,161925,19812,161925,30480l161925,174022l157353,174022l45815,36576l45815,142018c45815,152686,45815,158782,48863,161830c51911,164878,56579,166402,62674,166402l68770,166402l68770,170974l10763,170974l10763,166402l15335,166402c22955,166402,29051,164878,32099,160306c33623,157258,33623,151162,33623,142018l33623,22860c29051,16764,26003,13716,22955,10668c19907,9144,16859,7620,12287,6096c9239,6096,6096,4572,0,4572l0,0x">
                    <v:stroke weight="0pt" endcap="flat" joinstyle="miter" miterlimit="10" on="false" color="#000000" opacity="0"/>
                    <v:fill on="true" color="#000000"/>
                  </v:shape>
                  <v:shape id="Shape 29" style="position:absolute;width:832;height:1619;left:18386;top:121;" coordsize="83296,161944" path="m83296,0l83296,27670l53530,96317l83296,96317l83296,105461l50483,105461l38195,131464c35147,139084,33623,143656,33623,146704c33623,149752,35147,151276,38195,154324c39719,155848,45815,157372,53530,157372l53530,161944l0,161944l0,157372c7715,155848,12287,154324,13811,152800c18383,148228,22955,140608,27527,128416l83296,0x">
                    <v:stroke weight="0pt" endcap="flat" joinstyle="miter" miterlimit="10" on="false" color="#000000" opacity="0"/>
                    <v:fill on="true" color="#000000"/>
                  </v:shape>
                  <v:shape id="Shape 30" style="position:absolute;width:984;height:1741;left:19219;top:0;" coordsize="98441,174117" path="m5286,0l9859,0l67961,142113c74057,152781,77105,160401,81677,163449c86249,168021,90821,169545,98441,169545l98441,174117l31290,174117l31290,169545c37386,169545,41958,168021,45006,166497c46530,164973,48054,161925,48054,158877c48054,155829,46530,149733,43482,142113l32814,117634l0,117634l0,108490l29766,108490l714,38195l0,39843l0,12173l5286,0x">
                    <v:stroke weight="0pt" endcap="flat" joinstyle="miter" miterlimit="10" on="false" color="#000000" opacity="0"/>
                    <v:fill on="true" color="#000000"/>
                  </v:shape>
                  <v:shape id="Shape 31" style="position:absolute;width:1816;height:1756;left:20295;top:31;" coordsize="181642,175641" path="m0,0l70199,0l70199,4572c62579,6096,56483,7620,54959,9144c51911,10668,50387,13716,50387,16764c50387,19812,53435,27432,56483,36576l100775,135922l140494,36576c145066,27432,146590,21336,146590,16764c146590,15240,145066,12192,143542,10668c140494,7620,135827,6096,129731,6096c129731,4572,129731,4572,128207,4572l128207,0l181642,0l181642,4572c175546,6096,170974,7620,167926,10668c163354,15240,158782,21336,155734,28956l96203,175641l91535,175641l27432,27432c24384,19812,21336,15240,19812,13716c18288,10668,15240,9144,12192,7620c9144,6096,6096,6096,0,4572l0,0x">
                    <v:stroke weight="0pt" endcap="flat" joinstyle="miter" miterlimit="10" on="false" color="#000000" opacity="0"/>
                    <v:fill on="true" color="#000000"/>
                  </v:shape>
                  <v:shape id="Shape 32" style="position:absolute;width:1801;height:1709;left:22204;top:31;" coordsize="180118,170974" path="m0,0l73247,0l73247,4572l70199,4572c65627,4572,62579,6096,58007,7620c54959,9144,53435,12192,53435,16764c53435,19812,56483,24384,61055,32004l97726,86963l131254,35052c135827,27432,137446,21336,137446,16764c137446,15240,137446,12192,135827,10668c134302,9144,132778,7620,131254,6096c128207,6096,125158,4572,120586,4572l120586,0l180118,0l180118,4572l177070,4572c175546,4572,172498,6096,167926,7620c163354,9144,160306,12192,155734,16764c152686,19812,148114,25908,143542,33528l102298,99251l102298,142018c102298,152686,103822,158782,105346,161830c108394,164878,114490,166402,120586,166402l126683,166402l126683,170974l53435,170974l53435,166402l59531,166402c67151,166402,71723,164878,74771,160306c76295,157258,77819,151162,77819,142018l77819,100774l30480,28956c25908,21336,21336,15240,19812,13716c18288,12192,13716,9144,7620,6096c6096,6096,3048,4572,0,4572l0,0x">
                    <v:stroke weight="0pt" endcap="flat" joinstyle="miter" miterlimit="10" on="false" color="#000000" opacity="0"/>
                    <v:fill on="true" color="#000000"/>
                  </v:shape>
                  <v:shape id="Shape 33" style="position:absolute;width:832;height:1617;left:24113;top:123;" coordsize="83201,161745" path="m83201,0l83201,27470l53436,96117l83201,96117l83201,105261l50387,105261l38100,131264c35052,138885,33528,143457,33528,146505c33528,149553,35052,151077,38100,154125c39719,155649,45815,157173,53436,157173l53436,161745l0,161745l0,157173c7620,155649,12192,154125,13716,152601c18288,148029,22860,140408,27432,128217l83201,0x">
                    <v:stroke weight="0pt" endcap="flat" joinstyle="miter" miterlimit="10" on="false" color="#000000" opacity="0"/>
                    <v:fill on="true" color="#000000"/>
                  </v:shape>
                  <v:shape id="Shape 34" style="position:absolute;width:985;height:1741;left:24945;top:0;" coordsize="98536,174117" path="m5381,0l9954,0l69485,142113c74057,152781,78629,160401,81677,163449c86249,168021,90821,169545,98536,169545l98536,174117l31290,174117l31290,169545c37385,169545,41958,168021,45005,166497c46529,164973,48054,161925,48054,158877c48054,155829,46529,149733,43481,142113l32814,117634l0,117634l0,108490l29766,108490l714,38195l0,39843l0,12373l5381,0x">
                    <v:stroke weight="0pt" endcap="flat" joinstyle="miter" miterlimit="10" on="false" color="#000000" opacity="0"/>
                    <v:fill on="true" color="#000000"/>
                  </v:shape>
                  <v:shape id="Shape 35" style="position:absolute;width:763;height:1710;left:77;top:4521;" coordsize="76343,171069" path="m0,0l61055,0l76343,727l76343,10736l68675,9144c62579,9144,56483,10668,48863,12192l48863,84010c50387,84010,51911,84010,51911,84010c53435,84010,54959,84010,54959,84010l76343,80999l76343,106305l65627,91630c61055,91630,58007,91630,54959,91630c54959,91630,53435,91630,51911,91630c50387,91630,48863,91630,48863,91630l48863,140494c48863,151162,48863,158782,51911,160306c54959,164973,59531,166497,65627,166497l73247,166497l73247,171069l0,171069l0,166497l6096,166497c13716,166497,18288,164973,21336,158782c22860,157258,24384,151162,24384,140494l24384,30480c24384,19812,22860,13716,19812,10668c16764,7620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36" style="position:absolute;width:931;height:1703;left:840;top:4528;" coordsize="93107,170342" path="m0,0l8763,416c15645,1178,21384,2321,25956,3846c33576,6893,41196,11465,47292,17561c53388,25181,56436,34420,56436,43564c56436,54233,53388,63377,45768,70996c39672,78712,29004,84808,13764,87856l50340,136719c57960,147387,64151,155007,70247,158055c76343,162627,83963,164246,93107,165771l93107,170342l47292,170342l0,105578l0,80273l345,80224c6453,78307,11430,75616,15288,72520c24432,64901,27480,55757,27480,45089c27480,34420,24432,25181,18336,19085c15240,16037,11406,13370,7013,11465l0,10009l0,0x">
                    <v:stroke weight="0pt" endcap="flat" joinstyle="miter" miterlimit="10" on="false" color="#000000" opacity="0"/>
                    <v:fill on="true" color="#c00000"/>
                  </v:shape>
                  <v:shape id="Shape 37" style="position:absolute;width:1465;height:1710;left:1802;top:4521;" coordsize="146590,171069" path="m0,0l131350,0l132874,38195l128302,38195c126778,28956,125254,22860,122206,19812c120682,15240,117634,13716,113062,12192c110014,10668,103823,9144,96203,9144l48863,9144l48863,77915l85535,77915c96203,77915,102299,76391,105442,73247c110014,68675,113062,62579,113062,51911l117634,51911l117634,111442l113062,111442c111538,103822,110014,97727,110014,96203c108490,93154,105442,90107,102299,88583c99251,87059,93155,87059,85535,87059l48863,87059l48863,142018c48863,149638,48863,154210,48863,155734c50387,158782,51911,158782,53435,160306c54959,161830,58007,161830,62675,161830l91631,161830c100775,161830,108490,161830,113062,160306c117634,158782,120682,155734,125254,151162c129826,146590,135922,138970,142018,128302l146590,128302l131350,171069l0,171069l0,166497l6096,166497c10668,166497,13811,164973,16859,163354c19907,161830,21431,160306,22955,157258c24479,154210,24479,149638,24479,140494l24479,30480c24479,19812,22955,12192,21431,10668c18383,6096,13811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38" style="position:absolute;width:1724;height:1786;left:3467;top:4491;" coordsize="172498,178689" path="m90107,0c96203,0,102299,0,106871,1524c111443,1524,119063,4572,128302,7620c132874,9144,135922,10668,137446,10668c138970,10668,140494,9144,142018,7620c143542,6096,143542,3048,143542,0l149638,0l152686,53435l149638,53435c145066,39719,138970,30480,131350,22860c122110,13716,108395,7620,93154,7620c70199,7620,53435,16764,42767,33528c33623,48863,28956,65627,28956,85534c28956,102298,32004,117539,38195,131350c44291,143542,51911,154210,62579,160306c73247,166402,84010,169545,94679,169545c100774,169545,106871,169545,112967,166402c117539,164878,123635,163354,129826,160306l129826,111442c129826,102298,128302,96203,128302,93154c126682,91630,123635,88583,122110,88583c119063,87059,114490,85534,106871,85534l106871,80963l172498,80963l172498,85534l169450,85534c163354,85534,158782,88583,157258,91630c154210,94678,154210,100774,154210,111442l154210,163354c145066,168021,134398,172593,125159,174117c116015,177165,105346,178689,94679,178689c61055,178689,36671,168021,18288,146590c6096,129826,0,111442,0,91630c0,76295,3048,62579,10668,48863c18288,32004,30480,19812,45815,10668c58007,3048,73247,0,90107,0x">
                    <v:stroke weight="0pt" endcap="flat" joinstyle="miter" miterlimit="10" on="false" color="#000000" opacity="0"/>
                    <v:fill on="true" color="#c00000"/>
                  </v:shape>
                  <v:shape id="Shape 39" style="position:absolute;width:1847;height:1741;left:5161;top:4521;" coordsize="184785,174117" path="m0,0l45815,0l149733,128302l149733,30480c149733,19812,149733,12192,146685,10668c143542,6096,138970,4572,131350,4572l125254,4572l125254,0l184785,0l184785,4572l178689,4572c172593,4572,166497,7620,163449,12192c161925,13716,161925,19812,161925,30480l161925,174117l157353,174117l44291,36671l44291,142018c44291,152686,45815,158782,47339,161830c50387,164973,55054,166497,62674,166497l68771,166497l68771,171069l9239,171069l9239,166497l15335,166497c21431,166497,27527,164973,30575,160306c32099,157258,33623,151162,33623,142018l33623,22860c27527,16764,24479,13716,21431,10668c19907,9144,15335,7620,10763,6096c7715,6096,4572,4572,0,4572l0,0x">
                    <v:stroke weight="0pt" endcap="flat" joinstyle="miter" miterlimit="10" on="false" color="#000000" opacity="0"/>
                    <v:fill on="true" color="#c00000"/>
                  </v:shape>
                  <v:shape id="Shape 40" style="position:absolute;width:832;height:1782;left:7193;top:4495;" coordsize="83201,178285" path="m83201,0l83201,8880l82391,8740c67151,8740,54959,13312,45815,25504c33528,39315,28956,60651,28956,86654c28956,115610,33528,137042,45815,152281c54959,162949,67151,169141,82391,169141l83201,168965l83201,178119l82391,178285c59531,178285,39719,169141,22860,152281c7620,135518,0,114086,0,88178c0,60651,9144,37791,27432,20932c35100,14074,43886,8740,53626,5120l83201,0x">
                    <v:stroke weight="0pt" endcap="flat" joinstyle="miter" miterlimit="10" on="false" color="#000000" opacity="0"/>
                    <v:fill on="true" color="#c00000"/>
                  </v:shape>
                  <v:shape id="Shape 41" style="position:absolute;width:832;height:1785;left:8025;top:4491;" coordsize="83201,178524" path="m2334,0c23670,0,43482,7620,58817,24384c75581,41243,83201,62579,83201,87059c83201,112966,75581,135922,58817,152686c50387,161115,41601,167616,31861,172010l0,178524l0,169370l21372,164735c27861,161472,33576,156496,38910,149638c49673,137446,54245,117539,54245,91630c54245,62579,49673,39719,37386,25908c32814,19812,27480,15621,21181,12954l0,9284l0,404l2334,0x">
                    <v:stroke weight="0pt" endcap="flat" joinstyle="miter" miterlimit="10" on="false" color="#000000" opacity="0"/>
                    <v:fill on="true" color="#c00000"/>
                  </v:shape>
                  <v:shape id="Shape 42" style="position:absolute;width:290;height:275;left:9224;top:5987;" coordsize="29051,27527" path="m13716,0c18288,0,21336,1524,24479,4572c27527,7620,29051,10668,29051,13716c29051,18383,27527,21431,24479,24480c21336,26003,18288,27527,13716,27527c10668,27527,7620,27527,4572,24480c1524,21431,0,18383,0,13716c0,10668,1524,7620,4572,4572c7620,1524,10668,0,13716,0x">
                    <v:stroke weight="0pt" endcap="flat" joinstyle="miter" miterlimit="10" on="false" color="#000000" opacity="0"/>
                    <v:fill on="true" color="#c00000"/>
                  </v:shape>
                  <v:shape id="Shape 43" style="position:absolute;width:290;height:290;left:9224;top:5040;" coordsize="29051,29051" path="m15240,0c18288,0,21336,1524,24479,4572c27527,7620,29051,10668,29051,13716c29051,18288,27527,21336,24479,24479c21336,27527,18288,29051,15240,29051c10668,29051,7620,27527,4572,24479c1524,21336,0,18288,0,13716c0,10668,1524,7620,4572,4572c7620,1524,10668,0,15240,0x">
                    <v:stroke weight="0pt" endcap="flat" joinstyle="miter" miterlimit="10" on="false" color="#000000" opacity="0"/>
                    <v:fill on="true" color="#c00000"/>
                  </v:shape>
                  <v:shape id="Shape 44" style="position:absolute;width:672;height:1741;left:14095;top:4491;" coordsize="67246,174117" path="m41243,0l45815,0l45815,143542c45815,154210,45815,160306,45815,161830c47339,164878,48863,166402,51911,168021c53530,168021,59627,169545,67246,169545l67246,174117l3048,174117l3048,169545c10763,169545,15335,168021,18383,168021c19907,166402,21431,164878,22955,161830c24479,160306,24479,154210,24479,143542l24479,51911c24479,39719,24479,32004,22955,27432c22955,25908,21431,22860,19907,21336c18383,21336,16859,19812,13811,19812c10763,19812,7715,21336,1524,24384l0,19812l41243,0x">
                    <v:stroke weight="0pt" endcap="flat" joinstyle="miter" miterlimit="10" on="false" color="#000000" opacity="0"/>
                    <v:fill on="true" color="#000000"/>
                  </v:shape>
                  <v:shape id="Shape 45" style="position:absolute;width:503;height:287;left:15256;top:5975;" coordsize="50387,28706" path="m50387,0l50387,17075l30909,25456c23646,27563,16002,28706,7620,28706l0,28706l0,24135c12192,24135,21336,22610,30480,16419c35862,14133,40457,11085,44851,6894l50387,0x">
                    <v:stroke weight="0pt" endcap="flat" joinstyle="miter" miterlimit="10" on="false" color="#000000" opacity="0"/>
                    <v:fill on="true" color="#000000"/>
                  </v:shape>
                  <v:shape id="Shape 46" style="position:absolute;width:534;height:1114;left:15225;top:4491;" coordsize="53435,111443" path="m53435,0l53435,8890l50387,7620c42767,7620,36671,10668,30480,18288c25908,24384,22860,35052,22860,48863c22860,65627,25908,79439,33528,90107c39719,96203,45815,100774,53435,100774l53435,110005l44291,111443c32004,111443,21336,106871,13716,97727c4572,88583,0,76295,0,61056c0,45815,4572,33528,13716,21336c22860,7620,36671,0,53435,0x">
                    <v:stroke weight="0pt" endcap="flat" joinstyle="miter" miterlimit="10" on="false" color="#000000" opacity="0"/>
                    <v:fill on="true" color="#000000"/>
                  </v:shape>
                  <v:shape id="Shape 47" style="position:absolute;width:549;height:1655;left:15760;top:4491;" coordsize="54959,165534" path="m0,0c13716,0,25908,6096,36671,16764c48863,32004,54959,48863,54959,70200c54959,90107,50387,106871,41243,123730c30575,140494,18288,154210,1524,164878l0,165534l0,148459l7620,138970c16764,126778,22860,114491,25908,99251c19812,103823,13716,106871,7811,108776l0,110005l0,100774c4572,100774,9144,99251,13716,97727c19812,96203,24384,93155,29051,90107c30575,79439,30575,70200,30575,64103c30575,54959,29051,47339,25908,36671c24384,27432,19812,21336,15240,15240l0,8890l0,0x">
                    <v:stroke weight="0pt" endcap="flat" joinstyle="miter" miterlimit="10" on="false" color="#000000" opacity="0"/>
                    <v:fill on="true" color="#000000"/>
                  </v:shape>
                  <v:shape id="Shape 48" style="position:absolute;width:1129;height:1741;left:16523;top:4491;" coordsize="112967,174117" path="m53435,0c67151,0,79343,4572,88487,13716c97727,21336,102299,32004,102299,44291c102299,53435,100774,62579,96202,70199c90011,84010,79343,99251,65627,114490c44196,135922,32004,151162,25908,155734l71723,155734c80867,155734,86963,154210,90011,154210c94679,154210,97727,152686,100774,149638c103823,148114,105346,145066,108395,142018l112967,142018l100774,174117l0,174117l0,169545c28956,142018,50387,120586,62579,103822c74771,85534,80867,70199,80867,56483c80867,45815,77819,36671,70199,28956c64103,22860,56483,19812,47339,19812c38100,19812,30480,21336,24384,25908c16764,32004,12192,38195,9144,48863l4572,48863c6096,32004,12192,21336,21336,12192c28956,4572,39624,0,53435,0x">
                    <v:stroke weight="0pt" endcap="flat" joinstyle="miter" miterlimit="10" on="false" color="#000000" opacity="0"/>
                    <v:fill on="true" color="#000000"/>
                  </v:shape>
                  <v:shape id="Shape 49" style="position:absolute;width:962;height:1771;left:17912;top:4491;" coordsize="96298,177165" path="m48958,0c62674,0,73342,4572,79439,13716c85535,19812,88582,27432,88582,35052c88582,47339,80963,59531,65723,73247c74867,77819,84010,82486,88582,90107c94774,97727,96298,106871,96298,117539c96298,132874,91630,145066,82486,155734c70295,169545,53530,177165,29051,177165c18383,177165,10763,175641,6191,172593c1619,169545,0,166402,0,163354c0,161830,0,158782,3143,157258c4667,155734,7715,154210,9239,154210c12287,154210,13811,154210,16859,155734c18383,155734,21431,157258,26003,160306c30575,163354,35147,164878,36671,164878c39719,166402,42767,166402,45815,166402c55054,166402,62674,163354,68770,155734c74867,149638,77914,142018,77914,132874c77914,126778,76390,119063,73342,112967c71818,108395,68770,105347,67246,102299c62674,99251,58102,96203,52007,93155c45815,90107,39719,90107,32099,90107l29051,90107l29051,85535c35147,85535,41243,82486,48958,77819c55054,74771,59626,70199,62674,64103c65723,58007,67246,51912,67246,45815c67246,36671,64198,30480,59626,24384c53530,19812,47339,16764,39719,16764c26003,16764,15335,24384,6191,38195l3143,35052c7715,24384,13811,15240,21431,9144c27527,3048,38195,0,48958,0x">
                    <v:stroke weight="0pt" endcap="flat" joinstyle="miter" miterlimit="10" on="false" color="#000000" opacity="0"/>
                    <v:fill on="true" color="#000000"/>
                  </v:shape>
                  <v:shape id="Shape 50" style="position:absolute;width:1084;height:1741;left:19241;top:4521;" coordsize="108490,174117" path="m16859,0l108490,0l108490,4572l50387,174117l36671,174117l88583,21336l41243,21336c32099,21336,24479,21336,19907,24384c13811,27432,7620,33623,3048,42767l0,41243l16859,0x">
                    <v:stroke weight="0pt" endcap="flat" joinstyle="miter" miterlimit="10" on="false" color="#000000" opacity="0"/>
                    <v:fill on="true" color="#000000"/>
                  </v:shape>
                  <v:shape id="Shape 51" style="position:absolute;width:671;height:1741;left:20784;top:4491;" coordsize="67151,174117" path="m41148,0l45815,0l45815,143542c45815,154210,45815,160306,47339,161830c47339,164878,48863,166402,51911,168021c54959,168021,59531,169545,67151,169545l67151,174117l3048,174117l3048,169545c10668,169545,16764,168021,18288,168021c21336,166402,22860,164878,24384,161830c24384,160306,24384,154210,24384,143542l24384,51911c24384,39719,24384,32004,24384,27432c22860,25908,22860,22860,21336,21336c19812,21336,16764,19812,15240,19812c12192,19812,7620,21336,1524,24384l0,19812l41148,0x">
                    <v:stroke weight="0pt" endcap="flat" joinstyle="miter" miterlimit="10" on="false" color="#000000" opacity="0"/>
                    <v:fill on="true" color="#000000"/>
                  </v:shape>
                  <v:shape id="Shape 52" style="position:absolute;width:550;height:1767;left:21914;top:4495;" coordsize="55007,176704" path="m55007,0l55007,7897l41243,14779c35147,22399,30575,33067,27527,48402c26003,63642,24479,77358,24479,92693c24479,115553,27527,135461,33623,150700c38195,162892,45815,169084,54959,169084l55007,169062l55007,176687l54959,176704c38195,176704,24479,167560,13716,147653c4572,132412,0,112505,0,89645c0,69738,3048,52974,9144,39258c15240,25447,22860,14779,32099,7159l55007,0x">
                    <v:stroke weight="0pt" endcap="flat" joinstyle="miter" miterlimit="10" on="false" color="#000000" opacity="0"/>
                    <v:fill on="true" color="#000000"/>
                  </v:shape>
                  <v:shape id="Shape 53" style="position:absolute;width:564;height:1771;left:22464;top:4491;" coordsize="56436,177148" path="m1476,0c13668,0,25956,6096,36624,19812c48816,36671,56436,59531,56436,87059c56436,106871,53388,123730,47291,137446c41196,151162,33576,161830,25956,168021l0,177148l0,169523l13668,163354c18336,158782,22908,152686,25956,142018c29004,128302,30528,108395,30528,80963c30528,62579,29004,45815,24432,33528c21384,22860,18336,16764,13668,12192c9096,9144,6048,7620,1476,7620l0,8358l0,461l1476,0x">
                    <v:stroke weight="0pt" endcap="flat" joinstyle="miter" miterlimit="10" on="false" color="#000000" opacity="0"/>
                    <v:fill on="true" color="#000000"/>
                  </v:shape>
                  <v:shape id="Shape 54" style="position:absolute;width:1129;height:1741;left:23212;top:4491;" coordsize="112967,174117" path="m54959,0c68675,0,79343,4572,88582,13716c97726,21336,102299,32004,102299,44291c102299,53435,100775,62579,96202,70199c90107,84010,80867,99251,67151,114490c45815,135922,32004,151162,27432,155734l71723,155734c80867,155734,87058,154210,91631,154210c94679,154210,97726,152686,100775,149638c103823,148114,106870,145066,108395,142018l112967,142018l100775,174117l0,174117l0,169545c30480,142018,50387,120586,62579,103822c74771,85534,80867,70199,80867,56483c80867,45815,77819,36671,71723,28956c64103,22860,56483,19812,47339,19812c39719,19812,32004,21336,24384,25908c18288,32004,13716,38195,10668,48863l6096,48863c7620,32004,13716,21336,21336,12192c30480,4572,41243,0,54959,0x">
                    <v:stroke weight="0pt" endcap="flat" joinstyle="miter" miterlimit="10" on="false" color="#000000" opacity="0"/>
                    <v:fill on="true" color="#000000"/>
                  </v:shape>
                  <v:shape id="Shape 55" style="position:absolute;width:1129;height:1741;left:24556;top:4491;" coordsize="112966,174117" path="m53435,0c67151,0,79343,4572,88487,13716c97726,21336,102298,32004,102298,44291c102298,53435,100774,62579,96202,70199c90107,84010,79343,99251,65627,114490c45815,135922,32004,151162,27432,155734l71723,155734c80867,155734,86963,154210,90107,154210c94678,154210,97726,152686,100774,149638c103822,148114,105346,145066,108395,142018l112966,142018l100774,174117l0,174117l0,169545c28956,142018,50387,120586,62579,103822c74771,85534,80867,70199,80867,56483c80867,45815,77819,36671,70199,28956c64103,22860,56483,19812,47339,19812c38100,19812,30480,21336,24384,25908c18288,32004,12192,38195,9144,48863l4572,48863c7620,32004,12192,21336,21336,12192c30480,4572,41148,0,53435,0x">
                    <v:stroke weight="0pt" endcap="flat" joinstyle="miter" miterlimit="10" on="false" color="#000000" opacity="0"/>
                    <v:fill on="true" color="#000000"/>
                  </v:shape>
                  <v:shape id="Shape 56" style="position:absolute;width:1144;height:1787;left:183;top:8782;" coordsize="114490,178784" path="m50387,0c59531,0,68675,3143,79438,6191c84010,9239,87059,10763,90107,10763c91631,10763,93154,9239,94679,7715c96202,6191,97727,4667,97727,0l102299,0l102299,59627l97727,59627c96202,47434,93154,38195,90107,32099c85535,26003,80963,19907,73247,16859c65627,12287,58007,10763,50387,10763c42767,10763,35147,12287,28956,18383c22860,22955,21336,29051,21336,36671c21336,41243,22860,45910,25908,50483c30480,56578,44291,65722,62579,76391c79438,84010,90107,91726,96202,96298c102299,100870,106871,105442,109918,111538c112966,117634,114490,125254,114490,131350c114490,143637,108395,155829,99251,164973c88582,174117,76295,178784,59531,178784c54959,178784,50387,178784,45815,177260c44291,177260,38195,175641,30480,172593c21336,171069,16764,169545,15240,169545c12192,169545,10668,169545,9144,171069c9144,172593,7620,174117,7620,178784l1524,178784l1524,120682l7620,120682c9144,132969,12192,142113,15240,148209c19812,154305,24384,158877,32099,163449c39719,166497,48863,169545,58007,169545c68675,169545,76295,166497,82487,160401c88582,155829,91631,148209,91631,140589c91631,137541,90107,132969,88582,128302c85535,123730,82487,120682,77819,116110c74771,113062,65627,108490,50387,100870c36671,91726,25908,85534,19812,80963c13716,76391,9144,70295,6096,64198c1524,58103,0,52007,0,45910c0,33623,4572,22955,15240,13811c24384,4667,36671,0,50387,0x">
                    <v:stroke weight="0pt" endcap="flat" joinstyle="miter" miterlimit="10" on="false" color="#000000" opacity="0"/>
                    <v:fill on="true" color="#c00000"/>
                  </v:shape>
                  <v:shape id="Shape 57" style="position:absolute;width:1816;height:1741;left:1482;top:8828;" coordsize="181642,174117" path="m0,0l73247,0l73247,4572l67151,4572c59531,4572,54959,6096,51911,10668c48863,13716,48863,19812,48863,28956l48863,103822c48863,111442,48863,119063,50387,126682c51911,135922,53435,142018,56483,146590c59531,151162,64103,155734,70199,158781c76295,161830,83915,163354,93154,163354c103823,163354,114490,160306,122111,155734c131254,151162,137446,145066,140494,137445c143542,129825,145066,117538,145066,99250l145066,28956c145066,18288,145066,12192,142018,9144c138970,6096,134303,4572,128207,4572l120587,4572l120587,0l181642,0l181642,4572l175546,4572c167926,4572,163354,6096,160306,12192c157258,15240,157258,21336,157258,30480l157258,99250c157258,117538,155734,129825,152686,140494c148114,149637,142018,157257,131254,163354c122111,170974,108395,174117,91631,174117c73247,174117,58007,170974,48863,164878c39624,158781,32004,149637,28956,138969c25908,131350,24384,117538,24384,96202l24384,28956c24384,19812,22860,12192,19812,9144c16764,6096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58" style="position:absolute;width:862;height:1709;left:3421;top:8828;" coordsize="86249,170974" path="m0,0l73247,0l86249,1179l86249,9492l70199,7620c62579,7620,54959,9144,48863,10668l48863,76295c51911,76295,54959,77819,59531,77819c62579,77819,67151,77819,71723,77819l86249,76211l86249,89458l70199,87058c65627,87058,61055,87058,56483,87058c53435,87058,50387,87058,48863,88582l48863,157257c58007,160306,67151,161830,77819,161830l86249,160487l86249,170456l79343,170974l0,170974l0,164878l6096,164878c12192,164878,18288,163354,21336,158782c22860,155734,24384,149638,24384,140494l24384,28956c24384,19812,22860,12192,19812,9144c16764,6096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59" style="position:absolute;width:664;height:1692;left:4283;top:8840;" coordsize="66437,169278" path="m0,0l20622,1869c32814,4917,41958,9489,49673,17109c55769,24729,58817,33873,58817,43112c58817,52257,55769,59877,51197,67497c46625,73592,38910,78165,28242,81212c40434,84356,48149,88928,54245,93500c63389,101120,66437,111788,66437,122456c66437,130171,64913,139315,58817,146935c52721,154555,46625,160651,35862,163699c31290,165223,25575,166747,18514,167890l0,169278l0,159308l10704,157603c16431,155698,21384,153031,25194,149983c32814,142363,37386,134743,37386,123980c37386,117884,35862,111788,32814,105692c28242,99596,22146,95024,14526,90452l0,88279l0,75032l13002,73592c19098,70545,23670,65972,28242,61401c31290,55304,32814,49209,32814,43112c32814,32349,28242,24729,20622,17109c16050,13300,11097,10632,5179,8918l0,8313l0,0x">
                    <v:stroke weight="0pt" endcap="flat" joinstyle="miter" miterlimit="10" on="false" color="#000000" opacity="0"/>
                    <v:fill on="true" color="#c00000"/>
                  </v:shape>
                  <v:shape id="Shape 60" style="position:absolute;width:931;height:1741;left:5146;top:8828;" coordsize="93154,174117" path="m19907,0l93154,0l93154,4572l87058,4572c80963,4572,74866,6096,71818,10668c70294,12192,68771,19812,68771,28956l68771,112966c68771,126682,67246,135922,64199,145066c62674,152686,58102,158781,50387,164878c42767,170974,35147,174117,26003,174117c16859,174117,10763,172593,6096,167925c1524,164878,0,160306,0,154210c0,151162,1524,148113,3048,145066c6096,143542,9239,142018,12287,142018c15335,142018,18383,142018,19907,145066c22955,146590,24479,151162,27527,158781c30575,163354,32099,164878,35147,164878c38195,164878,39719,163354,41243,160306c44291,158781,44291,152686,44291,146590l44291,28956c44291,21336,44291,15240,42767,12192c42767,10668,41243,9144,38195,7620c35147,4572,30575,4572,26003,4572l19907,4572l19907,0x">
                    <v:stroke weight="0pt" endcap="flat" joinstyle="miter" miterlimit="10" on="false" color="#000000" opacity="0"/>
                    <v:fill on="true" color="#c00000"/>
                  </v:shape>
                  <v:shape id="Shape 61" style="position:absolute;width:1450;height:1709;left:6200;top:8828;" coordsize="145066,170974" path="m0,0l131254,0l132778,36576l128206,36576c126682,27432,123635,21336,122110,18288c120587,15240,116015,12192,112966,10668c109919,9144,103822,9144,94678,9144l47339,9144l47339,76295l85439,76295c94678,76295,102299,74771,105347,71723c109919,68675,111443,61055,112966,51911l117538,51911l117538,111442l112966,111442c111443,102298,109919,97727,108394,94678c106871,91630,105347,90107,100775,88583c97727,87059,93154,85535,85439,85535l47339,85535l47339,142018c47339,149638,48863,154210,48863,155734c48863,157258,50387,158782,51911,158782c53435,160306,58007,160306,62579,160306l91631,160306c100775,160306,108394,160306,111443,158782c116015,157258,120587,154210,125159,151162c129731,145066,135827,137446,140494,126683l145066,126683l131254,170974l0,170974l0,164878l6096,164878c9144,164878,13716,164878,16764,163354c19812,161830,21336,158782,22860,157258c22860,154210,24384,148114,24384,140494l24384,28956c24384,18288,22860,12192,19812,9144c16764,6096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62" style="position:absolute;width:1542;height:1787;left:7849;top:8782;" coordsize="154210,178784" path="m87058,0c99251,0,111442,3143,123730,9239c128302,10763,129826,12287,131350,12287c134398,12287,135922,10763,137446,9239c140494,7715,142018,4667,142018,0l146590,0l151162,58103l146590,58103c142018,41243,134398,29051,123730,21431c114586,13811,103823,9239,90107,9239c77914,9239,68770,12287,59531,18383c50387,22955,42767,32099,36671,45910c32099,58103,29051,73342,29051,91726c29051,108490,32099,120682,36671,132969c41243,143637,48863,152781,59531,158877c68770,164973,80963,168021,93154,168021c103823,168021,114586,164973,122206,160401c131350,155829,140494,146685,151162,132969l154210,134493c146590,149733,135922,161925,125254,168021c113062,175641,99251,178784,84010,178784c54959,178784,33623,168021,18383,146685c6096,131350,0,113062,0,91726c0,74866,4572,59627,12192,45910c19907,30575,30575,19907,44291,12287c56483,4667,71818,0,87058,0x">
                    <v:stroke weight="0pt" endcap="flat" joinstyle="miter" miterlimit="10" on="false" color="#000000" opacity="0"/>
                    <v:fill on="true" color="#c00000"/>
                  </v:shape>
                  <v:shape id="Shape 63" style="position:absolute;width:1435;height:1709;left:9560;top:8828;" coordsize="143542,170974" path="m3048,0l142018,0l143542,39624l138970,39624c137446,32004,137446,27432,134398,24384c132874,19812,128207,15240,125158,13716c120586,10668,114490,10668,106870,10668l84010,10668l84010,140494c84010,151162,84010,157258,87058,160306c90107,163354,94679,164878,102298,164878l106870,164878l106870,170974l35052,170974l35052,164878l41243,164878c48863,164878,53435,163354,56483,158782c58007,155734,59531,149638,59531,140494l59531,10668l38195,10668c30480,10668,25908,10668,21336,12192c16764,13716,13716,16764,10668,21336c7620,25908,6096,32004,4572,39624l0,39624l3048,0x">
                    <v:stroke weight="0pt" endcap="flat" joinstyle="miter" miterlimit="10" on="false" color="#000000" opacity="0"/>
                    <v:fill on="true" color="#c00000"/>
                  </v:shape>
                  <v:shape id="Shape 64" style="position:absolute;width:274;height:290;left:11331;top:10279;" coordsize="27432,29051" path="m13716,0c18288,0,21336,1524,24384,4572c25908,7620,27432,10668,27432,15240c27432,18288,25908,21336,24384,24384c21336,27527,18288,29051,13716,29051c10668,29051,6096,27527,4572,24384c1524,21336,0,18288,0,15240c0,10668,1524,7620,4572,4572c6096,1524,9144,0,13716,0x">
                    <v:stroke weight="0pt" endcap="flat" joinstyle="miter" miterlimit="10" on="false" color="#000000" opacity="0"/>
                    <v:fill on="true" color="#c00000"/>
                  </v:shape>
                  <v:shape id="Shape 65" style="position:absolute;width:274;height:274;left:11331;top:9347;" coordsize="27432,27432" path="m13716,0c18288,0,21336,0,24384,3048c25908,6096,27432,9144,27432,13716c27432,16764,25908,19812,24384,22860c21336,25908,18288,27432,13716,27432c10668,27432,7620,25908,4572,22860c1524,19812,0,16764,0,13716c0,9144,1524,6096,4572,3048c6096,1524,10668,0,13716,0x">
                    <v:stroke weight="0pt" endcap="flat" joinstyle="miter" miterlimit="10" on="false" color="#000000" opacity="0"/>
                    <v:fill on="true" color="#c00000"/>
                  </v:shape>
                  <v:shape id="Shape 66" style="position:absolute;width:748;height:1709;left:14598;top:8828;" coordsize="74867,170974" path="m0,0l62674,0l74867,683l74867,11606l64199,9144c61151,9144,55055,10668,48863,12192l48863,82391c52007,84010,56579,84010,59627,85535c64199,85535,65723,85535,68771,85535l74867,84311l74867,93154l64199,93154c58102,91630,53530,91630,48863,90107l48863,140494c48863,151162,48863,157258,52007,160306c55055,163354,59627,164878,65723,164878l73343,164878l73343,170974l0,170974l0,164878l6191,164878c13811,164878,18383,163354,21431,158782c22955,155734,24479,149638,24479,140494l24479,28956c24479,18288,22955,12192,19907,9144c16859,6096,12287,4572,6191,4572l0,4572l0,0x">
                    <v:stroke weight="0pt" endcap="flat" joinstyle="miter" miterlimit="10" on="false" color="#000000" opacity="0"/>
                    <v:fill on="true" color="#000000"/>
                  </v:shape>
                  <v:shape id="Shape 67" style="position:absolute;width:549;height:924;left:15347;top:8835;" coordsize="54959,92471" path="m0,0l8203,460c14121,1222,19097,2365,22955,3889c32099,6937,39719,11509,45815,19129c51911,26749,54959,35893,54959,46656c54959,60372,50387,71040,41243,80184c32099,89423,18288,92471,1524,92471l0,92471l0,83627l6477,82327c10287,80589,13716,77898,16764,74088c22955,67992,26003,58848,26003,48180c26003,40560,24479,34369,21336,28273c18288,22177,13716,16081,9144,13033l0,10923l0,0x">
                    <v:stroke weight="0pt" endcap="flat" joinstyle="miter" miterlimit="10" on="false" color="#000000" opacity="0"/>
                    <v:fill on="true" color="#000000"/>
                  </v:shape>
                  <v:shape id="Shape 68" style="position:absolute;width:1802;height:1709;left:16003;top:8828;" coordsize="180213,170974" path="m0,0l73343,0l73343,4572l70295,4572c65723,4572,62674,4572,59627,6096c56579,9144,53530,12192,53530,15240c53530,18288,56579,22860,61151,32004l97822,87059l131350,33528c135922,25908,138970,19812,138970,16764c138970,13716,137446,12192,135922,10668c135922,7620,134398,6096,131350,6096c129826,4572,125254,4572,120682,4572l120682,0l180213,0l180213,4572l177165,4572c175641,4572,172593,4572,168021,7620c163449,9144,160401,12192,155829,15240c152781,18288,148209,24384,143542,33528l102394,97727l102394,140494c102394,151162,103918,157258,105442,160306c110014,163354,114586,164878,120682,164878l126778,164878l126778,170974l53530,170974l53530,164878l59627,164878c67246,164878,73343,163354,76390,158782c77915,155734,77915,149638,77915,140494l77915,100774l32099,28956c26003,19812,22955,15240,19907,12192c18383,10668,13811,7620,7715,6096c6191,4572,4667,4572,0,4572l0,0x">
                    <v:stroke weight="0pt" endcap="flat" joinstyle="miter" miterlimit="10" on="false" color="#000000" opacity="0"/>
                    <v:fill on="true" color="#000000"/>
                  </v:shape>
                  <v:shape id="Shape 69" style="position:absolute;width:1435;height:1709;left:17974;top:8828;" coordsize="143542,170974" path="m1524,0l142018,0l143542,39624l138970,39624c137446,32004,135922,27432,134302,24384c132779,19812,128207,15240,123635,13716c120586,10668,114490,10668,106870,10668l83915,10668l83915,140494c83915,151162,83915,157258,86963,160306c90107,163354,94679,164878,100774,164878l106870,164878l106870,170974l35052,170974l35052,164878l41148,164878c48863,164878,53435,163354,56483,158782c58007,155734,59531,149638,59531,140494l59531,10668l38100,10668c30480,10668,24384,10668,21336,12192c16764,13716,13716,16764,10668,21336c7620,25908,6096,32004,4572,39624l0,39624l1524,0x">
                    <v:stroke weight="0pt" endcap="flat" joinstyle="miter" miterlimit="10" on="false" color="#000000" opacity="0"/>
                    <v:fill on="true" color="#000000"/>
                  </v:shape>
                  <v:shape id="Shape 70" style="position:absolute;width:1771;height:1709;left:19562;top:8828;" coordsize="177165,170974" path="m0,0l73343,0l73343,4572l67151,4572c62579,4572,59531,4572,54959,7620c53435,7620,51911,10668,50387,13716c48863,15240,48863,21336,48863,30480l48863,79343l128302,79343l128302,30480c128302,21336,128302,15240,126778,12192c125254,10668,123730,9144,120682,7620c117539,4572,112967,4572,109918,4572l103823,4572l103823,0l177165,0l177165,4572l171069,4572c166497,4572,163354,4572,158782,7620c157258,7620,154210,10668,154210,13716c152686,15240,152686,21336,152686,30480l152686,140494c152686,148114,152686,154210,154210,157258c154210,158782,155734,160306,158782,161830c163354,164878,166497,164878,171069,164878l177165,164878l177165,170974l103823,170974l103823,164878l109918,164878c116015,164878,122206,163354,125254,158782c126778,157258,128302,149638,128302,140494l128302,88583l48863,88583l48863,140494c48863,148114,48863,154210,50387,157258c51911,158782,53435,160306,54959,161830c59531,164878,62579,164878,67151,164878l73343,164878l73343,170974l0,170974l0,164878l6096,164878c13716,164878,18288,163354,21336,158782c22860,157258,24479,149638,24479,140494l24479,30480c24479,21336,24479,15240,22860,12192c21336,10668,19812,9144,18288,7620c13716,4572,10668,4572,6096,4572l0,4572l0,0x">
                    <v:stroke weight="0pt" endcap="flat" joinstyle="miter" miterlimit="10" on="false" color="#000000" opacity="0"/>
                    <v:fill on="true" color="#000000"/>
                  </v:shape>
                  <v:shape id="Shape 71" style="position:absolute;width:840;height:1785;left:21516;top:8784;" coordsize="84011,178504" path="m84011,0l84011,9263l82486,8959c67246,8959,54959,15055,45815,25723c35147,39439,29051,60870,29051,88398c29051,115829,35147,137261,47339,152501c56483,163169,68770,169265,82486,169265l84011,168961l84011,178504c59531,178504,39719,170789,24479,154025c7620,137261,0,115829,0,88398c0,60870,9144,39439,27527,22675c35909,15055,44672,9316,54209,5483l84011,0x">
                    <v:stroke weight="0pt" endcap="flat" joinstyle="miter" miterlimit="10" on="false" color="#000000" opacity="0"/>
                    <v:fill on="true" color="#000000"/>
                  </v:shape>
                  <v:shape id="Shape 72" style="position:absolute;width:840;height:1787;left:22357;top:8782;" coordsize="84010,178784" path="m1524,0c24384,0,42767,9239,59531,26003c74866,42767,84010,62674,84010,88678c84010,114586,74866,136017,59531,152781c42767,169545,22860,178784,0,178784l0,169241l21384,164973c28265,161925,34385,157353,39719,151257c48863,139065,54959,119158,54959,91726c54959,62674,48863,41243,36671,26003c32099,20669,26741,16478,20431,13621l0,9544l0,280l1524,0x">
                    <v:stroke weight="0pt" endcap="flat" joinstyle="miter" miterlimit="10" on="false" color="#000000" opacity="0"/>
                    <v:fill on="true" color="#000000"/>
                  </v:shape>
                  <v:shape id="Shape 73" style="position:absolute;width:1863;height:1725;left:23303;top:8828;" coordsize="186309,172593" path="m0,0l45815,0l151162,128302l151162,28956c151162,18288,149638,12192,146590,9144c143542,6096,138970,4572,132874,4572l126778,4572l126778,0l186309,0l186309,4572l180213,4572c172593,4572,168021,6096,164878,10668c163354,13716,161830,19812,161830,28956l161830,172593l157258,172593l44291,35052l44291,140494c44291,151162,45815,157258,48863,160306c51911,163354,56483,164878,62579,164878l68675,164878l68675,170974l9144,170974l9144,164878l15240,164878c22860,164878,27527,163354,30575,158782c32099,155734,33623,149638,33623,140494l33623,21336c29051,16764,24384,12192,22860,10668c19812,9144,16764,6096,10668,4572c9144,4572,4572,4572,0,4572l0,0x">
                    <v:stroke weight="0pt" endcap="flat" joinstyle="miter" miterlimit="10" on="false" color="#000000" opacity="0"/>
                    <v:fill on="true" color="#000000"/>
                  </v:shape>
                  <v:shape id="Shape 74" style="position:absolute;width:740;height:1709;left:25961;top:8828;" coordsize="74057,170974" path="m0,0l62580,0l74057,642l74057,11441l64103,9144c59531,9144,54959,10668,47339,12192l47339,82391c51911,84010,56483,84010,59531,85535c62580,85535,65627,85535,68675,85535l74057,84455l74057,93154l64103,93154c58007,91630,53436,91630,47339,90107l47339,140494c47339,151162,48863,157258,51911,160306c54959,163354,59531,164878,65627,164878l73247,164878l73247,170974l0,170974l0,164878l6096,164878c13716,164878,18288,163354,21336,158782c22860,155734,24384,149638,24384,140494l24384,28956c24384,18288,22860,12192,19812,9144c16764,6096,12192,4572,6096,4572l0,4572l0,0x">
                    <v:stroke weight="0pt" endcap="flat" joinstyle="miter" miterlimit="10" on="false" color="#000000" opacity="0"/>
                    <v:fill on="true" color="#000000"/>
                  </v:shape>
                  <v:shape id="Shape 75" style="position:absolute;width:556;height:925;left:26701;top:8835;" coordsize="55673,92512" path="m0,0l8953,501c14883,1263,19859,2406,23669,3930c32814,6978,40434,11550,46529,19170c52625,26790,55673,35934,55673,46697c55673,60413,51102,71081,41958,80225c32814,89464,19098,92512,2238,92512l0,92512l0,83813l7203,82368c11025,80630,14478,77939,17573,74129c23669,68033,26717,58889,26717,48221c26717,40601,25193,34410,22146,28314c19098,22218,14430,16122,9858,13074l0,10799l0,0x">
                    <v:stroke weight="0pt" endcap="flat" joinstyle="miter" miterlimit="10" on="false" color="#000000" opacity="0"/>
                    <v:fill on="true" color="#000000"/>
                  </v:shape>
                  <v:shape id="Shape 76" style="position:absolute;width:763;height:1709;left:27396;top:8828;" coordsize="76343,170974" path="m0,0l61055,0l76343,242l76343,10505l67151,9144c62579,9144,56483,9144,48863,10668l48863,82391c50387,82391,50387,82391,51911,82391c53435,82391,54959,82391,54959,82391l76343,79954l76343,105045l65627,90107c61055,90107,58007,90107,54959,90107c54959,90107,53435,90107,51911,90107c50387,90107,48863,90107,48863,90107l48863,140494c48863,151162,48863,157258,51911,160306c54959,163354,59531,164878,65627,164878l73247,164878l73247,170974l0,170974l0,164878l6096,164878c13716,164878,18288,163354,21336,158782c22860,155734,24384,149638,24384,140494l24384,28956c24384,18288,22860,12192,19812,9144c16764,6096,12192,4572,6096,4572l0,4572l0,0x">
                    <v:stroke weight="0pt" endcap="flat" joinstyle="miter" miterlimit="10" on="false" color="#000000" opacity="0"/>
                    <v:fill on="true" color="#000000"/>
                  </v:shape>
                  <v:shape id="Shape 77" style="position:absolute;width:931;height:1707;left:28160;top:8831;" coordsize="93107,170731" path="m0,0l8763,139c15645,520,21383,1282,25955,2806c33575,5854,41196,10426,47291,18046c53387,24142,56435,33286,56435,42525c56435,53193,53387,62337,45767,69957c39672,77577,29004,83768,13764,86816l48816,135679c57960,146347,64151,153967,70247,158540c76343,161587,83963,164635,93107,164635l93107,170731l47291,170731l0,104803l0,79712l345,79672c6453,77958,11430,75291,15287,71481c24431,65385,27479,56241,27479,44049c27479,34810,24431,25666,18335,18046c14478,14998,10644,12712,6251,11188l0,10263l0,0x">
                    <v:stroke weight="0pt" endcap="flat" joinstyle="miter" miterlimit="10" on="false" color="#000000" opacity="0"/>
                    <v:fill on="true" color="#000000"/>
                  </v:shape>
                  <v:shape id="Shape 78" style="position:absolute;width:840;height:1784;left:29152;top:8784;" coordsize="84010,178497" path="m84010,0l84010,8952l63424,13333c57316,16190,51958,20382,47339,25715c35147,39432,29051,60863,29051,88390c29051,115822,35147,137253,47339,152493c51958,157828,57316,162018,63424,164876l84010,169258l84010,178497l51959,172544c42029,168519,32861,162399,24479,154017c9239,137253,0,115822,0,88390c0,60863,9239,39432,29051,22668c36671,15048,45458,9309,55007,5475l84010,0x">
                    <v:stroke weight="0pt" endcap="flat" joinstyle="miter" miterlimit="10" on="false" color="#000000" opacity="0"/>
                    <v:fill on="true" color="#000000"/>
                  </v:shape>
                  <v:shape id="Shape 79" style="position:absolute;width:840;height:1787;left:29992;top:8782;" coordsize="84011,178784" path="m1524,0c24480,0,42768,9239,59532,26003c76391,42767,84011,62674,84011,88678c84011,114586,76391,136017,59532,152781c42768,169545,22956,178784,0,178784l0,178784l0,169545l0,169545c15240,169545,29052,163449,39720,151257c50388,139065,54959,119158,54959,91726c54959,62674,48864,41243,38196,26003c29052,15335,15240,9239,0,9239l0,9239l0,288l1524,0x">
                    <v:stroke weight="0pt" endcap="flat" joinstyle="miter" miterlimit="10" on="false" color="#000000" opacity="0"/>
                    <v:fill on="true" color="#000000"/>
                  </v:shape>
                  <v:shape id="Shape 80" style="position:absolute;width:1741;height:1787;left:31061;top:8782;" coordsize="174117,178784" path="m91630,0c97822,0,102394,0,108490,1619c113062,3143,120682,4667,129826,7715c134398,10763,137446,10763,138970,10763c140494,10763,142018,10763,143542,9239c145161,7715,145161,4667,145161,0l149733,0l154305,53530l149733,53530c145161,41243,140494,30575,132874,24479c122206,13811,110014,9239,93155,9239c71818,9239,55055,16859,44291,35147c35147,48959,29051,67247,29051,87059c29051,102394,32099,117634,39719,131350c45815,145161,53530,154305,64199,160401c74867,166497,84011,169545,94679,169545c102394,169545,106966,169545,113062,168021c119158,166497,125254,163449,131350,160401l131350,111538c131350,102394,129826,97822,128302,94774c126778,91726,125254,90202,122206,88678c119158,87059,114586,87059,108490,87059l108490,80963l174117,80963l174117,87059l171069,87059c164973,87059,160401,88678,157353,93250c155829,96298,155829,102394,155829,111538l155829,163449c145161,169545,135922,172593,126778,175641c117634,177260,106966,178784,94679,178784c62674,178784,36671,168021,19907,146685c7715,131350,0,113062,0,91726c0,76391,4668,62674,12287,48959c19907,32099,32099,19907,47339,10763c59627,3143,74867,0,91630,0x">
                    <v:stroke weight="0pt" endcap="flat" joinstyle="miter" miterlimit="10" on="false" color="#000000" opacity="0"/>
                    <v:fill on="true" color="#000000"/>
                  </v:shape>
                  <v:shape id="Shape 81" style="position:absolute;width:771;height:1709;left:32832;top:8828;" coordsize="77105,170974" path="m0,0l62674,0l77105,231l77105,11922l68771,9144c64198,9144,58007,9144,48863,10668l48863,82391c50387,82391,51911,82391,53435,82391c54959,82391,54959,82391,56483,82391l77105,79919l77105,103850l67247,90107c62674,90107,59531,90107,56483,90107c54959,90107,54959,90107,53435,90107c51911,90107,50387,90107,48863,90107l48863,140494c48863,151162,50387,157258,51911,160306c56483,163354,61055,164878,67247,164878l73342,164878l73342,170974l0,170974l0,164878l7620,164878c13716,164878,19907,163354,22955,158782c24479,155734,24479,149638,24479,140494l24479,28956c24479,18288,24479,12192,21431,9144c18383,6096,13716,4572,7620,4572l0,4572l0,0x">
                    <v:stroke weight="0pt" endcap="flat" joinstyle="miter" miterlimit="10" on="false" color="#000000" opacity="0"/>
                    <v:fill on="true" color="#000000"/>
                  </v:shape>
                  <v:shape id="Shape 82" style="position:absolute;width:939;height:1707;left:33603;top:8831;" coordsize="93964,170743" path="m0,0l9382,150c16049,531,21384,1293,25193,2817c34433,5865,42053,10437,48149,18057c54245,24153,57293,33297,57293,42536c57293,53204,52721,62348,46625,69968c39005,77588,28242,83779,14525,86827l49673,135691c57293,146359,64913,153979,71009,158551c77105,161599,84820,164647,93964,164647l93964,170743l48149,170743l0,103619l0,79688l36,79684c6143,77969,11477,75302,16049,71492c23669,65396,28242,56252,28242,44060c28242,34821,25193,25677,19098,18057l0,11691l0,0x">
                    <v:stroke weight="0pt" endcap="flat" joinstyle="miter" miterlimit="10" on="false" color="#000000" opacity="0"/>
                    <v:fill on="true" color="#000000"/>
                  </v:shape>
                  <v:shape id="Shape 83" style="position:absolute;width:839;height:1647;left:34528;top:8890;" coordsize="83963,164749" path="m83963,0l83963,28940l54959,97598l83963,97598l83963,106742l50387,106742l39719,134269c36671,140365,35147,144937,35147,147985c35147,151033,36671,154081,38195,155605c41243,157129,45815,158653,54959,158653l54959,164749l0,164749l0,158653c7620,158653,12192,157129,15240,154081c18288,151033,22860,141889,28956,129697l83963,0x">
                    <v:stroke weight="0pt" endcap="flat" joinstyle="miter" miterlimit="10" on="false" color="#000000" opacity="0"/>
                    <v:fill on="true" color="#000000"/>
                  </v:shape>
                  <v:shape id="Shape 84" style="position:absolute;width:977;height:1756;left:35367;top:8782;" coordsize="97774,175641" path="m4619,0l9192,0l68723,142113c73295,154305,77867,160401,82439,164973c85487,168021,91678,169545,97774,169545l97774,175641l30528,175641l30528,169545c38148,169545,42719,168021,44339,166497c47387,164973,48911,161925,48911,160401c48911,155829,45863,149733,42719,142113l32052,117634l0,117634l0,108490l29004,108490l48,39719l0,39832l0,10892l4619,0x">
                    <v:stroke weight="0pt" endcap="flat" joinstyle="miter" miterlimit="10" on="false" color="#000000" opacity="0"/>
                    <v:fill on="true" color="#000000"/>
                  </v:shape>
                  <v:shape id="Shape 85" style="position:absolute;width:2199;height:1709;left:36467;top:8828;" coordsize="219932,170974" path="m0,0l48863,0l109918,132874l171069,0l219932,0l219932,4572l213741,4572c206121,4572,201549,6096,198501,10668c196977,13716,195453,19812,195453,28956l195453,140494c195453,151162,196977,157258,198501,160306c201549,163354,207645,164878,213741,164878l219932,164878l219932,170974l146590,170974l146590,164878l152686,164878c160306,164878,164878,163354,167926,158782c171069,155734,171069,149638,171069,140494l171069,25908l105346,170974l100774,170974l35147,25908l35147,140494c35147,151162,36671,157258,38195,160306c41243,163354,47339,164878,53435,164878l59531,164878l59531,170974l0,170974l0,164878l6096,164878c13716,164878,18288,163354,21336,158782c22860,155734,24384,149638,24384,140494l24384,28956c24384,21336,22860,16764,21336,12192c19812,10668,18288,7620,15240,6096c12192,4572,7620,4572,0,4572l0,0x">
                    <v:stroke weight="0pt" endcap="flat" joinstyle="miter" miterlimit="10" on="false" color="#000000" opacity="0"/>
                    <v:fill on="true" color="#000000"/>
                  </v:shape>
                  <v:shape id="Shape 86" style="position:absolute;width:2198;height:1709;left:38758;top:8828;" coordsize="219837,170974" path="m0,0l48863,0l109918,132874l170974,0l219837,0l219837,4572l213741,4572c206121,4572,201549,6096,198501,10668c196977,13716,195453,19812,195453,28956l195453,140494c195453,151162,196977,157258,200025,160306c203073,163354,207645,164878,213741,164878l219837,164878l219837,170974l148114,170974l148114,164878l154210,164878c160306,164878,166401,163354,169450,158782c170974,155734,170974,149638,170974,140494l170974,25908l105346,170974l102298,170974l35147,25908l35147,140494c35147,151162,36671,157258,39719,160306c42767,163354,47339,164878,53435,164878l59531,164878l59531,170974l0,170974l0,164878l6096,164878c13716,164878,18288,163354,21336,158782c22860,155734,24384,149638,24384,140494l24384,28956c24384,21336,22860,16764,21336,12192c21336,10668,18288,7620,15240,6096c12192,4572,7620,4572,0,4572l0,0x">
                    <v:stroke weight="0pt" endcap="flat" joinstyle="miter" miterlimit="10" on="false" color="#000000" opacity="0"/>
                    <v:fill on="true" color="#000000"/>
                  </v:shape>
                  <v:shape id="Shape 87" style="position:absolute;width:732;height:1709;left:41079;top:8828;" coordsize="73247,170974" path="m0,0l73247,0l73247,4572l67151,4572c59531,4572,54959,6096,51911,10668c48863,12192,48863,19812,48863,28956l48863,140494c48863,148114,48863,154210,50387,157258c50387,158782,51911,160306,54959,161830c59531,164878,62579,164878,67151,164878l73247,164878l73247,170974l0,170974l0,164878l6096,164878c12192,164878,18288,163354,21336,158782c22860,157258,24384,149638,24384,140494l24384,28956c24384,21336,22860,15240,22860,12192c21336,10668,19812,9144,16764,7620c13716,4572,9144,4572,6096,4572l0,4572l0,0x">
                    <v:stroke weight="0pt" endcap="flat" joinstyle="miter" miterlimit="10" on="false" color="#000000" opacity="0"/>
                    <v:fill on="true" color="#000000"/>
                  </v:shape>
                  <v:shape id="Shape 88" style="position:absolute;width:1847;height:1725;left:41842;top:8828;" coordsize="184785,172593" path="m0,0l45815,0l149733,128302l149733,28956c149733,18288,149733,12192,146590,9144c143542,6096,138970,4572,131350,4572l126778,4572l126778,0l184785,0l184785,4572l180213,4572c172593,4572,166497,6096,163449,10668c161925,13716,161925,19812,161925,28956l161925,172593l157353,172593l44291,35052l44291,140494c44291,151162,45815,157258,47339,160306c50387,163354,55054,164878,62674,164878l68771,164878l68771,170974l9239,170974l9239,164878l15335,164878c21431,164878,27527,163354,30575,158782c32099,155734,33623,149638,33623,140494l33623,21336c27527,16764,24479,12192,21431,10668c19907,9144,15335,6096,10763,4572c7620,4572,4572,4572,0,4572l0,0x">
                    <v:stroke weight="0pt" endcap="flat" joinstyle="miter" miterlimit="10" on="false" color="#000000" opacity="0"/>
                    <v:fill on="true" color="#000000"/>
                  </v:shape>
                  <v:shape id="Shape 89" style="position:absolute;width:1740;height:1787;left:43874;top:8782;" coordsize="174022,178784" path="m90107,0c96203,0,102298,0,106871,1619c111442,3143,119063,4667,128207,7715c132778,10763,135922,10763,137446,10763c140494,10763,140494,10763,142018,9239c143542,7715,143542,4667,145066,0l149638,0l152686,53530l149638,53530c145066,41243,138970,30575,131254,24479c122110,13811,108395,9239,93154,9239c70199,9239,54959,16859,42767,35147c33528,48959,28956,67247,28956,87059c28956,102394,32004,117634,38100,131350c44291,145161,53435,154305,62579,160401c73247,166497,83915,169545,94678,169545c100774,169545,106871,169545,112966,168021c119063,166497,123635,163449,129730,160401l129730,111538c129730,102394,128207,97822,128207,94774c126683,91726,123635,90202,122110,88678c119063,87059,114491,87059,106871,87059l106871,80963l174022,80963l174022,87059l169450,87059c163354,87059,158782,88678,157258,93250c155734,96298,154210,102394,154210,111538l154210,163449c145066,169545,134398,172593,125159,175641c116015,177260,105347,178784,94678,178784c61055,178784,36576,168021,18288,146685c6096,131350,0,113062,0,91726c0,76391,3048,62674,10668,48959c19812,32099,30480,19907,45815,10763c58007,3143,73247,0,90107,0x">
                    <v:stroke weight="0pt" endcap="flat" joinstyle="miter" miterlimit="10" on="false" color="#000000" opacity="0"/>
                    <v:fill on="true" color="#000000"/>
                  </v:shape>
                  <v:shape id="Shape 90" style="position:absolute;width:1144;height:1786;left:183;top:13074;" coordsize="114490,178689" path="m50387,0c59531,0,68675,3048,79438,7620c84010,9144,87059,10763,90107,10763c91631,10763,93154,10763,94679,9144c96202,7620,97727,4572,97727,0l102299,0l102299,59627l97727,59627c96202,48863,93154,39719,90107,32099c85535,26003,80963,21431,73247,16859c65627,12287,58007,10763,50387,10763c42767,10763,35147,13811,28956,18383c22860,24479,21336,30575,21336,36671c21336,42767,22860,47339,25908,51911c30480,58103,44291,65722,62579,76391c79438,85534,90107,91630,96202,96203c102299,100870,106871,106966,109918,113062c112966,119158,114490,125254,114490,131350c114490,145161,108395,155829,99251,164973c88582,174117,76295,178689,59531,178689c54959,178689,50387,178689,45815,178689c44291,177165,38195,175641,30480,174117c21336,171069,16764,169545,15240,169545c12192,169545,10668,171069,9144,171069c9144,172593,7620,175641,7620,178689l1524,178689l1524,120682l7620,120682c9144,132874,12192,142113,15240,148209c19812,154305,24384,158877,32099,163449c39719,168021,48863,169545,58007,169545c68675,169545,76295,166497,82487,161925c88582,155829,91631,149733,91631,142113c91631,137446,90107,132874,88582,128302c85535,125254,82487,120682,77819,117634c74771,114586,65627,108490,50387,100870c36671,93154,25908,85534,19812,80963c13716,76391,9144,71818,6096,65722c1524,59627,0,53530,0,45815c0,33623,4572,22955,15240,13811c24384,4572,36671,0,50387,0x">
                    <v:stroke weight="0pt" endcap="flat" joinstyle="miter" miterlimit="10" on="false" color="#000000" opacity="0"/>
                    <v:fill on="true" color="#c00000"/>
                  </v:shape>
                  <v:shape id="Shape 91" style="position:absolute;width:1816;height:1756;left:1482;top:13119;" coordsize="181642,175641" path="m0,0l73247,0l73247,4572l67151,4572c59531,4572,54959,7715,51911,10763c48863,13811,48863,21431,48863,30575l48863,105442c48863,111537,48863,119157,50387,128301c51911,135922,53435,143637,56483,148209c59531,152781,64103,155829,70199,158877c76295,161925,83915,163449,93154,163449c103823,163449,114490,161925,122111,157353c131254,152781,137446,145161,140494,137541c143542,129825,145066,117634,145066,99345l145066,30575c145066,19907,145066,13811,142018,10763c138970,6191,134303,4572,128207,4572l120587,4572l120587,0l181642,0l181642,4572l175546,4572c167926,4572,163354,7715,160306,13811c157258,15335,157258,21431,157258,32099l157258,100869c157258,117634,155734,131350,152686,140589c148114,149733,142018,157353,131254,164973c122111,171069,108395,175641,91631,175641c73247,175641,58007,171069,48863,164973c39624,158877,32004,149733,28956,139065c25908,131350,24384,117634,24384,97822l24384,30575c24384,19907,22860,12287,19812,9239c16764,6191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92" style="position:absolute;width:862;height:1710;left:3421;top:13119;" coordsize="86249,171069" path="m0,0l73247,0l86249,1179l86249,11111l70199,9239c62579,9239,54959,9239,48863,10763l48863,76390c51911,77914,54959,77914,59531,77914c62579,77914,67151,79439,71723,79439l86249,77026l86249,90308l70199,87058c65627,87058,61055,87058,56483,87058c53435,87058,50387,88582,48863,88582l48863,158877c58007,160401,67151,161925,77819,161925l86249,160834l86249,170707l79343,171069l0,171069l0,166497l6096,166497c12192,166497,18288,163449,21336,158877c22860,157353,24384,149733,24384,140589l24384,30575c24384,19907,22860,13811,19812,10763c16764,6191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93" style="position:absolute;width:664;height:1695;left:4283;top:13131;" coordsize="66437,169528" path="m0,0l20622,1869c32814,5012,41958,11109,49673,18729c55769,26348,58817,33968,58817,44636c58817,53876,55769,61496,51197,67592c46625,73688,38910,79784,28242,82832c40434,84356,48149,88928,54245,95119c63389,102739,66437,111883,66437,122551c66437,131695,64913,139410,58817,147030c52721,154650,46625,160746,35862,163794c31290,166080,25575,167604,18514,168557l0,169528l0,159655l10704,158270c16431,156555,21384,153888,25194,150078c32814,143982,37386,134743,37386,125599c37386,117979,35862,111883,32814,105787c28242,99691,22146,95119,14526,92071l0,89130l0,75847l13002,73688c19098,70640,23670,67592,28242,61496c31290,55400,32814,50828,32814,43112c32814,33968,28242,24824,20622,18729c16050,14919,11097,12252,5179,10537l0,9933l0,0x">
                    <v:stroke weight="0pt" endcap="flat" joinstyle="miter" miterlimit="10" on="false" color="#000000" opacity="0"/>
                    <v:fill on="true" color="#c00000"/>
                  </v:shape>
                  <v:shape id="Shape 94" style="position:absolute;width:1542;height:1786;left:5849;top:13074;" coordsize="154210,178689" path="m87059,0c99251,0,111443,3048,123635,9144c126778,12287,129826,12287,131350,12287c132874,12287,135922,12287,137446,10763c138970,7620,140494,4572,142018,0l146590,0l149638,59627l146590,59627c140494,41243,134398,29051,123635,21431c114491,13811,102299,9144,88583,9144c77915,9144,67151,12287,58007,18383c48863,24479,42767,33623,36671,45815c32099,58103,28956,74866,28956,93154c28956,108490,32099,122206,36671,132874c41243,145161,48863,152781,59531,158877c68675,164973,79439,168021,93155,168021c103823,168021,112967,166497,122111,161925c131350,155829,140494,146685,149638,132874l154210,135922c145066,151257,135922,161925,123635,169545c112967,175641,99251,178689,84011,178689c54959,178689,33623,169545,18288,148209c6096,132874,0,114586,0,93154c0,76391,4572,59627,12192,45815c19812,32099,30575,19907,42767,12287c56483,4572,71723,0,87059,0x">
                    <v:stroke weight="0pt" endcap="flat" joinstyle="miter" miterlimit="10" on="false" color="#000000" opacity="0"/>
                    <v:fill on="true" color="#c00000"/>
                  </v:shape>
                  <v:shape id="Shape 95" style="position:absolute;width:831;height:1782;left:7575;top:13078;" coordsize="83153,178278" path="m83153,0l83153,10485l82391,10352c67151,10352,54959,14924,45815,27117c33528,40832,28956,60740,28956,88172c28956,115699,33528,138559,45815,152370c54959,164562,67151,170658,82391,170658l83153,170495l83153,178141l82391,178278c59531,178278,39624,170658,22860,153894c7620,137035,0,115699,0,89696c0,62264,9144,39308,27432,22544c35052,14877,43839,9138,53578,5316l83153,0x">
                    <v:stroke weight="0pt" endcap="flat" joinstyle="miter" miterlimit="10" on="false" color="#000000" opacity="0"/>
                    <v:fill on="true" color="#c00000"/>
                  </v:shape>
                  <v:shape id="Shape 96" style="position:absolute;width:832;height:1785;left:8406;top:13074;" coordsize="83249,178552" path="m2286,0c23717,0,43529,9144,58865,26003c75629,42767,83249,64198,83249,88583c83249,114586,75629,135922,58865,154305c50435,162687,41648,168783,31909,172784l0,178552l0,170905l21419,166307c27908,163068,33623,158115,38957,151257c49625,138970,54197,119158,54197,93154c54197,62674,49625,41243,37433,27527c32861,21431,27527,17240,21229,14573l0,10895l0,411l2286,0x">
                    <v:stroke weight="0pt" endcap="flat" joinstyle="miter" miterlimit="10" on="false" color="#000000" opacity="0"/>
                    <v:fill on="true" color="#c00000"/>
                  </v:shape>
                  <v:shape id="Shape 97" style="position:absolute;width:962;height:1710;left:9437;top:13119;" coordsize="96298,171069" path="m0,0l68770,0l96298,1852l96298,13578l74867,9239c67246,9239,58102,10763,48958,13811l48958,158877c59627,160401,67246,161925,74867,161925l96298,158185l96298,167891l76390,171069l0,171069l0,166497l6191,166497c13811,166497,18383,163449,21431,158877c22955,157353,24479,149733,24479,140589l24479,30575c24479,19907,22955,13811,19907,10763c16859,6191,12287,4572,6191,4572l0,4572l0,0x">
                    <v:stroke weight="0pt" endcap="flat" joinstyle="miter" miterlimit="10" on="false" color="#000000" opacity="0"/>
                    <v:fill on="true" color="#c00000"/>
                  </v:shape>
                  <v:shape id="Shape 98" style="position:absolute;width:747;height:1660;left:10400;top:13138;" coordsize="74771,166039" path="m0,0l6620,446c16359,1982,24384,4291,30480,7387c44196,13483,54959,22627,62579,36343c71723,50154,74771,65394,74771,82158c74771,106638,68675,126450,53435,141785c45768,150929,35457,157787,23051,162359l0,166039l0,156333l5858,155310c14073,152072,21336,147119,27432,140261c39624,126450,47339,108162,47339,83682c47339,60822,39624,42439,27432,28723c21336,21865,14073,16531,5858,12912l0,11726l0,0x">
                    <v:stroke weight="0pt" endcap="flat" joinstyle="miter" miterlimit="10" on="false" color="#000000" opacity="0"/>
                    <v:fill on="true" color="#c00000"/>
                  </v:shape>
                  <v:shape id="Shape 99" style="position:absolute;width:1465;height:1710;left:11347;top:13119;" coordsize="146590,171069" path="m0,0l132779,0l134302,38195l129730,38195c126683,29051,125159,22955,123635,18383c120587,15335,117539,13811,112967,10763c109918,10763,103823,9239,96202,9239l48863,9239l48863,76391l86963,76391c96202,76391,102299,74867,106871,71818c109918,68771,112967,62674,112967,52007l117539,52007l117539,111538l112967,111538c112967,103918,111443,97822,109918,96298c108395,93250,105346,90107,102299,88583c99251,87059,93155,85535,86963,85535l48863,85535l48863,142113c48863,149733,48863,154305,50387,155829c50387,157353,51911,158877,53435,160401c54959,160401,58007,161925,62579,161925l91535,161925c102299,161925,108395,160401,112967,158877c117539,158877,122111,155829,125159,151257c131255,146685,135827,139065,142018,128302l146590,128302l132779,171069l0,171069l0,166497l6096,166497c10668,166497,13716,164973,18288,163449c21336,161925,22860,160401,22860,157353c24384,154305,24384,149733,24384,140589l24384,30575c24384,18383,24384,12287,21336,9239c18288,6191,13716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100" style="position:absolute;width:275;height:274;left:13148;top:14586;" coordsize="27527,27432" path="m13811,0c16859,0,21431,1524,22955,4572c26003,6096,27527,10668,27527,13716c27527,18288,26003,21336,22955,24384c19907,25908,16859,27432,13811,27432c9239,27432,6096,25908,3048,24384c1524,21336,0,18288,0,13716c0,10668,1524,6096,3048,4572c6096,1524,9239,0,13811,0x">
                    <v:stroke weight="0pt" endcap="flat" joinstyle="miter" miterlimit="10" on="false" color="#000000" opacity="0"/>
                    <v:fill on="true" color="#c00000"/>
                  </v:shape>
                  <v:shape id="Shape 101" style="position:absolute;width:275;height:274;left:13148;top:13639;" coordsize="27527,27432" path="m13811,0c16859,0,21431,1524,22955,4572c26003,6096,27527,10668,27527,13716c27527,18288,26003,21336,22955,24384c21431,25908,18383,27432,13811,27432c9239,27432,6096,25908,3048,24384c1524,21336,0,18288,0,13716c0,10668,1524,7620,3048,4572c6096,1524,9239,0,13811,0x">
                    <v:stroke weight="0pt" endcap="flat" joinstyle="miter" miterlimit="10" on="false" color="#000000" opacity="0"/>
                    <v:fill on="true" color="#c00000"/>
                  </v:shape>
                  <v:shape id="Shape 102" style="position:absolute;width:1542;height:1786;left:15119;top:13074;" coordsize="154210,178689" path="m86963,0c99251,0,111442,3048,123635,9144c126682,12287,129730,12287,131254,12287c134302,12287,135826,12287,137351,10763c138970,7620,140494,4572,142018,0l146590,0l149638,59627l146590,59627c142018,41243,134302,29051,123635,21431c114490,13811,102298,9144,90011,9144c77819,9144,67151,12287,58007,18383c48863,24479,42672,33623,36576,45815c32004,58103,28956,74866,28956,93154c28956,108490,32004,122206,36576,132874c41148,145161,48863,152781,59531,158877c68675,164973,80867,168021,93154,168021c103823,168021,114490,166497,122110,161925c131254,155829,140494,146685,149638,132874l154210,135922c145066,151257,135826,161925,123635,169545c112966,175641,99251,178689,83915,178689c54959,178689,33528,169545,18288,148209c6096,132874,0,114586,0,93154c0,76391,4572,59627,12192,45815c19812,32099,30480,19907,42672,12287c56483,4572,71723,0,86963,0x">
                    <v:stroke weight="0pt" endcap="flat" joinstyle="miter" miterlimit="10" on="false" color="#000000" opacity="0"/>
                    <v:fill on="true" color="#000000"/>
                  </v:shape>
                  <v:shape id="Shape 103" style="position:absolute;width:1145;height:1786;left:16904;top:13074;" coordsize="114586,178689" path="m50387,0c59627,0,68770,3048,79439,7620c84011,9144,87058,10763,90107,10763c91630,10763,93155,10763,94679,9144c96202,7620,97727,4572,97727,0l102394,0l102394,59627l97727,59627c96202,48863,94679,39719,90107,32099c85535,26003,80963,21431,73342,16859c65723,12287,58102,10763,50387,10763c42767,10763,35147,13811,29051,18383c22955,24479,21431,30575,21431,36671c21431,42767,22955,47339,26003,51911c30575,58103,44291,65722,62674,76391c79439,85534,90107,91630,96202,96203c102394,100870,106966,106966,110014,113062c113062,119158,114586,125254,114586,131350c114586,145161,108490,155829,99251,164973c88583,174117,76390,178689,61151,178689c55055,178689,50387,178689,45815,178689c44291,177165,38195,175641,30575,174117c21431,171069,16859,169545,15335,169545c12287,169545,10763,171069,9239,171069c9239,172593,7715,175641,7715,178689l1524,178689l1524,120682l7715,120682c9239,132874,12287,142113,15335,148209c19907,154305,24479,158877,32099,163449c39719,168021,48863,169545,58102,169545c68770,169545,76390,166497,82486,161925c88583,155829,91630,149733,91630,142113c91630,137446,90107,132874,88583,128302c85535,125254,82486,120682,77914,117634c74867,114586,65723,108490,50387,100870c36671,93154,26003,85534,19907,80963c13811,76391,9239,71818,6096,65722c1524,59627,0,53530,0,45815c0,33623,4572,22955,15335,13811c24479,4572,36671,0,50387,0x">
                    <v:stroke weight="0pt" endcap="flat" joinstyle="miter" miterlimit="10" on="false" color="#000000" opacity="0"/>
                    <v:fill on="true" color="#000000"/>
                  </v:shape>
                  <v:shape id="Shape 104" style="position:absolute;width:832;height:1629;left:18203;top:13201;" coordsize="83249,162908" path="m83249,0l83249,28700l53435,95757l83249,95757l83249,104901l50387,104901l38195,132428c35147,138524,33623,144620,33623,147668c33623,150716,35147,152240,38195,153764c39719,156812,45815,156812,53435,158336l53435,162908l0,162908l0,158336c7620,156812,12192,155288,13716,153764c18288,149192,22955,141572,29051,129380l83249,0x">
                    <v:stroke weight="0pt" endcap="flat" joinstyle="miter" miterlimit="10" on="false" color="#000000" opacity="0"/>
                    <v:fill on="true" color="#000000"/>
                  </v:shape>
                  <v:shape id="Shape 105" style="position:absolute;width:984;height:1756;left:19035;top:13074;" coordsize="98488,175641" path="m5334,0l9906,0l69437,143637c74009,154305,78676,161925,81724,164973c86296,168021,90868,171069,98488,171069l98488,175641l31337,175641l31337,171069c37433,171069,42005,169545,45053,168021c46577,164973,48101,163449,48101,160401c48101,157353,46577,151257,43529,143637l32861,117634l0,117634l0,108490l29813,108490l762,39719l0,41433l0,12733l5334,0x">
                    <v:stroke weight="0pt" endcap="flat" joinstyle="miter" miterlimit="10" on="false" color="#000000" opacity="0"/>
                    <v:fill on="true" color="#000000"/>
                  </v:shape>
                  <v:shape id="Shape 106" style="position:absolute;width:550;height:1771;left:20188;top:13089;" coordsize="55007,177165" path="m54959,0l55007,12l55007,7638l54959,7620c50387,7620,44291,10763,39719,15335c33623,22955,30575,33623,27527,48863c26003,64198,24479,77915,24479,93154c24479,116110,27527,135922,33623,149733c38195,163449,45815,169545,54959,169545l55007,169524l55007,177147l54959,177165c38195,177165,24479,168021,13811,148209c4572,131350,0,113062,0,90107c0,70295,3048,53530,9239,39719c15335,24479,22955,15335,32099,7620c39719,3048,47339,0,54959,0x">
                    <v:stroke weight="0pt" endcap="flat" joinstyle="miter" miterlimit="10" on="false" color="#000000" opacity="0"/>
                    <v:fill on="true" color="#000000"/>
                  </v:shape>
                  <v:shape id="Shape 107" style="position:absolute;width:550;height:1771;left:20738;top:13089;" coordsize="55007,177136" path="m0,0l19467,4763c25575,8013,31290,12990,36624,19896c48911,36660,55007,58091,55007,87047c55007,106954,51959,123718,47291,137434c41196,151245,33576,161913,24432,168010l0,177136l0,169513l13764,163437c18336,158866,22908,152769,24432,142101c29004,128290,30528,108478,30528,80951c30528,62663,29004,45804,24432,32088c21384,22944,18336,16848,12240,12276l0,7627l0,0x">
                    <v:stroke weight="0pt" endcap="flat" joinstyle="miter" miterlimit="10" on="false" color="#000000" opacity="0"/>
                    <v:fill on="true" color="#000000"/>
                  </v:shape>
                  <v:shape id="Shape 108" style="position:absolute;width:489;height:1771;left:21593;top:13089;" coordsize="48911,177165" path="m48863,0l48911,7l48911,7635l48863,7620c39719,7620,33623,9239,27527,13811c22955,19907,19907,24480,19907,32099c19907,36671,19907,39719,22955,44291c24479,48863,27527,53530,32099,58103l48911,71312l48911,101162l39719,93154c32099,99346,27527,105442,24479,111538c19907,119158,18383,126778,18383,134398c18383,145161,21431,154305,27527,160401l48911,168954l48911,177157l48863,177165c32099,177165,19907,172593,10763,161925c3048,154305,0,145161,0,134398c0,126778,1524,120682,7620,113062c12287,105442,21431,96298,33623,88583c19907,76391,10763,67247,7620,61151c3048,55054,1524,47339,1524,39719c1524,29051,6096,19907,13811,12287c22955,3048,33623,0,48863,0x">
                    <v:stroke weight="0pt" endcap="flat" joinstyle="miter" miterlimit="10" on="false" color="#000000" opacity="0"/>
                    <v:fill on="true" color="#000000"/>
                  </v:shape>
                  <v:shape id="Shape 109" style="position:absolute;width:488;height:1771;left:22082;top:13089;" coordsize="48816,177150" path="m0,0l18324,2482c23670,4208,28242,6899,32052,10757c41196,18377,45768,27521,45768,36665c45768,42761,42720,48857,38148,56572c33576,62668,24432,70288,10716,79432c24432,90100,35100,99339,39672,106959c45768,114579,48816,123723,48816,132867c48816,145154,44244,155823,35100,164967c30528,168777,25194,171824,19276,173920l0,177150l0,168948l1476,169538c10716,169538,18336,168015,22908,161918c29004,157347,30528,151250,30528,143630c30528,137439,29004,132867,25956,128295c22908,123723,18717,118389,12990,112472l0,101155l0,71305l4524,74860c13764,65716,19860,58096,22908,53524c25956,47333,27480,41237,27480,35141c27480,25997,24432,19901,19860,13805l0,7628l0,0x">
                    <v:stroke weight="0pt" endcap="flat" joinstyle="miter" miterlimit="10" on="false" color="#000000" opacity="0"/>
                    <v:fill on="true" color="#000000"/>
                  </v:shape>
                  <v:shape id="Shape 110" style="position:absolute;width:550;height:1771;left:22860;top:13089;" coordsize="55007,177165" path="m54959,0l55007,12l55007,7638l54959,7620c50387,7620,44291,10763,39719,15335c33623,22955,30575,33623,27527,48863c26003,64198,24479,77915,24479,93154c24479,116110,27527,135922,33623,149733c38195,163449,45815,169545,54959,169545l55007,169524l55007,177147l54959,177165c38195,177165,24479,168021,13811,148209c4572,131350,0,113062,0,90107c0,70295,3048,53530,9239,39719c15335,24479,22955,15335,32099,7620c39719,3048,47339,0,54959,0x">
                    <v:stroke weight="0pt" endcap="flat" joinstyle="miter" miterlimit="10" on="false" color="#000000" opacity="0"/>
                    <v:fill on="true" color="#000000"/>
                  </v:shape>
                  <v:shape id="Shape 111" style="position:absolute;width:550;height:1771;left:23411;top:13089;" coordsize="55007,177136" path="m0,0l19467,4763c25575,8013,31290,12990,36624,19896c48911,36660,55007,58091,55007,87047c55007,106954,51959,123718,47292,137434c41196,151245,33576,161913,24432,168010l0,177136l0,169513l13764,163437c18336,158866,22908,152769,24432,142101c29004,128290,30528,108478,30528,80951c30528,62663,29004,45804,24432,32088c21384,22944,18336,16848,12240,12276l0,7626l0,0x">
                    <v:stroke weight="0pt" endcap="flat" joinstyle="miter" miterlimit="10" on="false" color="#000000" opacity="0"/>
                    <v:fill on="true" color="#000000"/>
                  </v:shape>
                  <v:shape id="Shape 112" style="position:absolute;width:503;height:293;left:24235;top:14567;" coordsize="50387,29365" path="m50387,0l50387,16376l30337,25936c22884,28222,15240,29365,7620,29365l0,29365l0,24793c10668,24793,21336,21745,30575,17173c35147,14887,39719,11458,44291,7064l50387,0x">
                    <v:stroke weight="0pt" endcap="flat" joinstyle="miter" miterlimit="10" on="false" color="#000000" opacity="0"/>
                    <v:fill on="true" color="#000000"/>
                  </v:shape>
                  <v:shape id="Shape 113" style="position:absolute;width:534;height:1115;left:24204;top:13089;" coordsize="53435,111538" path="m53435,0l53435,8906l50387,7620c42767,7620,36671,10763,30575,18383c25908,24480,22860,35147,22860,47339c22860,65723,25908,79439,33623,90107c39719,96298,45815,100870,53435,100870l53435,109793l44291,111538c32099,111538,21336,106966,12192,97822c4572,88583,0,76391,0,61151c0,45815,4572,32100,12192,21431c22860,6096,36671,0,53435,0x">
                    <v:stroke weight="0pt" endcap="flat" joinstyle="miter" miterlimit="10" on="false" color="#000000" opacity="0"/>
                    <v:fill on="true" color="#000000"/>
                  </v:shape>
                  <v:shape id="Shape 114" style="position:absolute;width:549;height:1641;left:24739;top:13089;" coordsize="54959,164176" path="m0,0c13716,0,26003,6096,36671,16859c48863,32100,54959,48863,54959,70295c54959,88583,50387,106966,39719,123730c30575,138970,18288,152781,1524,163449l0,164176l0,147800l7620,138970c16764,126778,22860,113062,26003,99346c19860,103156,13740,106204,7822,108299l0,109793l0,100870c4572,100870,9144,99346,13716,97822c19812,96298,24479,93155,27527,90107c29051,79439,30575,70295,30575,64199c30575,55055,29051,45815,26003,36671c22860,27527,19812,19907,15240,15335l0,8906l0,0x">
                    <v:stroke weight="0pt" endcap="flat" joinstyle="miter" miterlimit="10" on="false" color="#000000" opacity="0"/>
                    <v:fill on="true" color="#000000"/>
                  </v:shape>
                  <v:shape id="Shape 115" style="position:absolute;width:962;height:1710;left:77;top:17426;" coordsize="96203,171069" path="m0,0l68675,0l96203,1687l96203,12917l74771,9144c67151,9144,58007,10668,48863,12287l48863,157353c59531,160401,67151,161925,74771,161925l96203,157583l96203,167891l76295,171069l0,171069l0,166497l6096,166497c13716,166497,18288,163449,21336,158877c22860,155829,24384,149733,24384,140494l24384,30575c24384,19907,22860,12287,19812,9144c16764,6096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116" style="position:absolute;width:747;height:1662;left:1039;top:17443;" coordsize="74771,166203" path="m0,0l6656,408c16383,1741,24384,3647,30480,5933c44291,12124,54959,22792,62579,34984c71723,48700,74771,64035,74771,82323c74771,106802,68675,126614,53435,141949c45768,151093,35457,157952,23050,162523l0,166203l0,155895l5894,154701c14097,151069,21336,145712,27432,138806c39624,125090,47339,106802,47339,83847c47339,59463,39624,41080,27432,27364c21336,20506,14097,15529,5894,12267l0,11229l0,0x">
                    <v:stroke weight="0pt" endcap="flat" joinstyle="miter" miterlimit="10" on="false" color="#000000" opacity="0"/>
                    <v:fill on="true" color="#c00000"/>
                  </v:shape>
                  <v:shape id="Shape 117" style="position:absolute;width:832;height:1631;left:1955;top:17505;" coordsize="83201,163166" path="m83201,0l83201,28856l53435,96014l83201,96014l83201,105158l50387,105158l38100,132590c35052,138781,33528,143354,33528,147925c33528,149449,35052,152498,38100,154022c39624,155546,45815,157069,53435,158593l53435,163166l0,163166l0,158593c7620,157069,12192,155546,13716,152498c18288,149449,22860,140305,28956,128018l83201,0x">
                    <v:stroke weight="0pt" endcap="flat" joinstyle="miter" miterlimit="10" on="false" color="#000000" opacity="0"/>
                    <v:fill on="true" color="#c00000"/>
                  </v:shape>
                  <v:shape id="Shape 118" style="position:absolute;width:984;height:1756;left:2787;top:17381;" coordsize="98441,175641" path="m5286,0l9954,0l69485,142018c74057,154305,78629,161925,81677,164973c86249,168021,90821,169545,98441,171069l98441,175641l31290,175641l31290,171069c37386,169545,41958,169545,45006,166497c46530,164973,48054,161925,48054,160401c48054,155829,46530,149733,43482,142018l32814,117634l0,117634l0,108490l29766,108490l714,39719l0,41331l0,12476l5286,0x">
                    <v:stroke weight="0pt" endcap="flat" joinstyle="miter" miterlimit="10" on="false" color="#000000" opacity="0"/>
                    <v:fill on="true" color="#c00000"/>
                  </v:shape>
                  <v:shape id="Shape 119" style="position:absolute;width:1435;height:1710;left:3925;top:17426;" coordsize="143542,171069" path="m1524,0l142018,0l143542,39719l138970,39719c137446,32099,135922,27527,134398,24479c132874,19907,128207,16859,123635,13811c120587,12287,114490,10668,106871,10668l84011,10668l84011,140494c84011,151257,84011,157353,87059,160401c90107,163449,94679,166497,100775,166497l106871,166497l106871,171069l35147,171069l35147,166497l41243,166497c48863,166497,53435,163449,56483,158877c58007,157353,59531,149733,59531,140494l59531,10668l38195,10668c30480,10668,24384,10668,21336,12287c16764,13811,13716,16859,10668,21431c7620,26003,6096,32099,4572,39719l0,39719l1524,0x">
                    <v:stroke weight="0pt" endcap="flat" joinstyle="miter" miterlimit="10" on="false" color="#000000" opacity="0"/>
                    <v:fill on="true" color="#c00000"/>
                  </v:shape>
                  <v:shape id="Shape 120" style="position:absolute;width:1450;height:1710;left:5528;top:17426;" coordsize="145066,171069" path="m0,0l131350,0l132874,36671l128302,36671c126778,27527,123730,21431,122206,18383c120682,15335,117634,12287,113062,10668c110014,9144,103823,9144,94679,9144l47339,9144l47339,76391l85535,76391c94679,76391,102299,74866,105346,71818c110014,68771,111538,61151,113062,51911l117634,51911l117634,111538l113062,111538c111538,102394,110014,97727,108395,94678c106871,91630,105346,90107,100774,88583c97727,87059,93154,85535,85535,85535l47339,85535l47339,142018c47339,149733,48863,154305,48863,155829c50387,157353,50387,158877,51911,160401c54959,160401,58007,160401,62674,160401l91631,160401c100774,160401,108395,160401,111538,158877c116110,157353,120682,155829,125254,151257c129826,146685,135922,137446,140494,128302l145066,128302l131350,171069l0,171069l0,166497l6096,166497c9144,166497,13716,164973,16859,163449c19907,161925,21431,158877,22955,157353c22955,154305,24479,148209,24479,140494l24479,29051c24479,18383,22955,12287,19907,9144c18383,6096,12192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121" style="position:absolute;width:840;height:1784;left:7849;top:17384;" coordsize="84011,178410" path="m84011,0l84011,9171l82486,8865c67246,8865,54959,14961,45815,25724c35147,40965,29051,60872,29051,88304c29051,115831,35147,137167,47339,152502c56483,164694,67246,169266,82486,169266l84011,168960l84011,178410c59531,178410,39719,170790,24479,154026c7620,137167,0,115831,0,88304c0,60872,9144,39441,27527,22677c35909,15009,44672,9270,54209,5448l84011,0x">
                    <v:stroke weight="0pt" endcap="flat" joinstyle="miter" miterlimit="10" on="false" color="#000000" opacity="0"/>
                    <v:fill on="true" color="#c00000"/>
                  </v:shape>
                  <v:shape id="Shape 122" style="position:absolute;width:840;height:1786;left:8689;top:17381;" coordsize="84010,178689" path="m1524,0c22860,0,42767,9144,59531,26003c74771,42767,84010,62674,84010,88583c84010,114586,74771,135922,58007,152781c42767,171069,22860,178689,0,178689l0,169239l21193,164973c27884,161925,33623,157353,38195,151257c48863,138970,54959,119158,54959,91630c54959,62674,48863,41243,36671,26003c32052,20622,26694,16407,20395,13538l0,9449l0,279l1524,0x">
                    <v:stroke weight="0pt" endcap="flat" joinstyle="miter" miterlimit="10" on="false" color="#000000" opacity="0"/>
                    <v:fill on="true" color="#c00000"/>
                  </v:shape>
                  <v:shape id="Shape 123" style="position:absolute;width:1283;height:1710;left:9712;top:17426;" coordsize="128302,171069" path="m0,0l126778,0l128302,36671l123730,36671c122206,29051,119158,22955,116110,19907c112967,15335,109918,13811,105346,10668c100774,9144,94679,9144,85535,9144l48863,9144l48863,76391l79439,76391c87059,76391,91630,74866,94679,71818c97727,68771,100774,62674,102299,51911l106871,51911l106871,110014l102299,110014c102299,103918,100774,99251,99251,96203c97727,93154,94679,90107,91630,88583c90107,87059,85535,87059,79439,87059l48863,87059l48863,140494c48863,148209,48863,154305,50387,157353c50387,158877,51911,161925,54959,163449c59531,164973,62579,166497,67151,166497l73343,166497l73343,171069l0,171069l0,166497l6096,166497c12192,166497,18288,163449,21431,158877c22955,157353,24479,151257,24479,140494l24479,30575c24479,21431,22955,15335,22955,12287c21431,10668,19812,9144,16764,7620c13716,4572,9144,4572,6096,4572l0,4572l0,0x">
                    <v:stroke weight="0pt" endcap="flat" joinstyle="miter" miterlimit="10" on="false" color="#000000" opacity="0"/>
                    <v:fill on="true" color="#c00000"/>
                  </v:shape>
                  <v:shape id="Shape 124" style="position:absolute;width:1129;height:1786;left:11927;top:17381;" coordsize="112966,178689" path="m50387,0c59531,0,68675,3048,79343,7620c84010,9144,87058,10668,88582,10668c91630,10668,93154,9144,94678,7620c96202,6096,96202,4572,97726,0l102298,0l102298,59531l97726,59531c96202,47339,93154,39719,90106,32099c85534,26003,79343,19907,73247,16859c65627,12192,58007,10668,50387,10668c41243,10668,35147,12192,28956,18383c22860,22955,19812,29051,19812,36671c19812,41243,21336,45815,25908,50387c30480,56483,42767,65722,62579,76391c79343,84010,90106,91630,96202,96203c100774,100774,105346,105442,108394,111538c111442,117634,112966,125254,112966,131350c112966,143542,108394,155829,99250,164973c88582,174117,76295,178689,59531,178689c54959,178689,50387,178689,45815,177165c42767,177165,38195,175641,28956,172593c21336,171069,16764,169545,13716,169545c12192,169545,10668,169545,9144,171069c7620,172593,7620,175641,6096,178689l1524,178689l1524,120682l6096,120682c9144,132874,12192,142018,15240,148209c18288,154305,24384,158877,32004,163449c39719,166497,48863,169545,58007,169545c67151,169545,76295,166497,82486,160401c88582,155829,91630,148209,91630,140494c91630,137446,90106,132874,88582,128302c85534,123730,82486,120682,76295,116110c73247,114586,64103,108490,50387,100774c35147,91630,25908,85534,18288,80963c12192,76391,7620,70295,4572,64198c1524,58007,0,51911,0,45815c0,33623,4572,22955,13716,13716c24384,4572,35147,0,50387,0x">
                    <v:stroke weight="0pt" endcap="flat" joinstyle="miter" miterlimit="10" on="false" color="#000000" opacity="0"/>
                    <v:fill on="true" color="#c00000"/>
                  </v:shape>
                  <v:shape id="Shape 125" style="position:absolute;width:1832;height:1741;left:13209;top:17426;" coordsize="183261,174117" path="m0,0l74867,0l74867,4572l67246,4572c61151,4572,56579,6096,53530,10668c50482,13811,50482,19907,50482,30575l50482,103918c50482,111537,50482,119157,52007,126778c53530,135922,55054,142018,58102,146685c61151,151257,65723,155829,71818,158877c77914,161925,85535,163449,94774,163449c105442,163449,114586,161925,123730,155829c132874,151257,138970,145161,142113,137445c145161,129825,146685,117634,146685,99250l146685,30575c146685,19907,145161,12287,143637,9144c140494,6096,135922,4572,128302,4572l122206,4572l122206,0l183261,0l183261,4572l177165,4572c169545,4572,164973,7620,160401,12287c158877,15335,158877,21431,158877,30575l158877,100869c158877,117634,157353,129825,152781,140494c149733,149733,143637,157353,132874,164973c123730,171069,110014,174117,93154,174117c73342,174117,59626,171069,50482,164973c39719,158877,33623,149733,29051,138969c27527,131350,26003,117634,26003,96202l26003,30575c26003,19907,24479,12287,21431,9144c18383,6096,13811,4572,7715,4572l0,4572l0,0x">
                    <v:stroke weight="0pt" endcap="flat" joinstyle="miter" miterlimit="10" on="false" color="#000000" opacity="0"/>
                    <v:fill on="true" color="#c00000"/>
                  </v:shape>
                  <v:shape id="Shape 126" style="position:absolute;width:870;height:1710;left:15149;top:17426;" coordsize="87011,171069" path="m0,0l74771,0l87011,1162l87011,9915l71723,7620c64103,7620,56483,9144,48863,10668l48863,76390c51911,76390,56483,77915,59531,77915c64103,77915,68675,77915,73247,77915l87011,76391l87011,89344l71723,87058c67151,87058,62579,87058,58007,87058c54959,87058,51911,87058,48863,88583l48863,157353c59531,160401,68675,161925,77819,161925l87011,160556l87011,170609l80867,171069l0,171069l0,166497l7620,166497c13716,166497,19812,163449,22860,158877c24384,155829,25908,149733,25908,140494l25908,30575c25908,19907,24384,12287,21336,9144c18288,6096,13716,4572,7620,4572l0,4572l0,0x">
                    <v:stroke weight="0pt" endcap="flat" joinstyle="miter" miterlimit="10" on="false" color="#000000" opacity="0"/>
                    <v:fill on="true" color="#c00000"/>
                  </v:shape>
                  <v:shape id="Shape 127" style="position:absolute;width:671;height:1694;left:16019;top:17438;" coordsize="67199,169446" path="m0,0l19860,1886c33576,4933,42720,9506,48911,17221c56531,24841,59579,33985,59579,44653c59579,52273,56531,59988,51959,67608c45768,73704,38148,78276,29004,81324c39672,84372,48911,88944,55007,93516c62627,101231,67199,111899,67199,122567c67199,131711,64151,139331,59579,147046c53483,154667,45768,160763,36624,163811c32052,165334,26337,166858,19276,168002l0,169446l0,159394l11275,157715c17193,155809,22146,153143,25956,150095c33576,143999,38148,134759,38148,124091c38148,117996,36624,111899,32052,105803c29004,99707,22908,95040,15288,90468l0,88182l0,75228l13764,73704c19860,70656,24432,66084,27480,61512c32052,55416,33576,49225,33576,43129c33576,32461,29004,24841,21384,17221c16812,14173,11454,11482,5334,9553l0,8753l0,0x">
                    <v:stroke weight="0pt" endcap="flat" joinstyle="miter" miterlimit="10" on="false" color="#000000" opacity="0"/>
                    <v:fill on="true" color="#c00000"/>
                  </v:shape>
                  <v:shape id="Shape 128" style="position:absolute;width:274;height:289;left:17058;top:18878;" coordsize="27432,28956" path="m13716,0c16764,0,21336,1524,22860,4572c25908,7620,27432,10668,27432,15240c27432,18288,25908,21336,22860,24384c21336,27432,16764,28956,13716,28956c9144,28956,6096,27432,3048,24384c1524,21336,0,18288,0,15240c0,10668,1524,7620,3048,4572c6096,1524,9144,0,13716,0x">
                    <v:stroke weight="0pt" endcap="flat" joinstyle="miter" miterlimit="10" on="false" color="#000000" opacity="0"/>
                    <v:fill on="true" color="#c00000"/>
                  </v:shape>
                  <v:shape id="Shape 129" style="position:absolute;width:274;height:275;left:17058;top:17946;" coordsize="27432,27527" path="m13716,0c18288,0,21336,1524,24384,3048c25908,6191,27432,9239,27432,13811c27432,16859,25908,21431,24384,22955c21336,26003,18288,27527,13716,27527c10668,27527,6096,26003,4572,22955c1524,21431,0,16859,0,13811c0,9239,1524,6191,4572,3048c6096,1524,10668,0,13716,0x">
                    <v:stroke weight="0pt" endcap="flat" joinstyle="miter" miterlimit="10" on="false" color="#000000" opacity="0"/>
                    <v:fill on="true" color="#c00000"/>
                  </v:shape>
                  <v:shape id="Shape 130" style="position:absolute;width:671;height:1756;left:18585;top:17381;" coordsize="67151,175641" path="m41243,0l45815,0l45815,145066c45815,154305,45815,160401,47339,163449c47339,164973,48863,166497,51911,168021c53435,169545,59531,169545,67151,171069l67151,175641l3048,175641l3048,171069c10668,169545,15240,169545,18288,168021c21336,166497,22860,164973,22860,163449c24384,161925,24384,155829,24384,145066l24384,51911c24384,39719,24384,32099,22860,29051c22860,26003,21336,24479,19812,22955c18288,21431,16764,21431,15240,21431c12192,21431,7620,22955,1524,24479l0,21431l41243,0x">
                    <v:stroke weight="0pt" endcap="flat" joinstyle="miter" miterlimit="10" on="false" color="#000000" opacity="0"/>
                    <v:fill on="true" color="#000000"/>
                  </v:shape>
                  <v:shape id="Shape 131" style="position:absolute;width:1084;height:1741;left:19714;top:17426;" coordsize="108490,174117" path="m16859,0l108490,0l108490,4572l50387,174117l36671,174117l88583,19907l41243,19907c32099,19907,24479,21431,21431,22955c13811,27527,7620,33623,3048,41243l0,39719l16859,0x">
                    <v:stroke weight="0pt" endcap="flat" joinstyle="miter" miterlimit="10" on="false" color="#000000" opacity="0"/>
                    <v:fill on="true" color="#000000"/>
                  </v:shape>
                  <v:shape id="Shape 96040" style="position:absolute;width:655;height:198;left:21063;top:18450;" coordsize="65532,19812" path="m0,0l65532,0l65532,19812l0,19812l0,0">
                    <v:stroke weight="0pt" endcap="flat" joinstyle="miter" miterlimit="10" on="false" color="#000000" opacity="0"/>
                    <v:fill on="true" color="#000000"/>
                  </v:shape>
                  <v:shape id="Shape 133" style="position:absolute;width:550;height:1786;left:21914;top:17381;" coordsize="55007,178689" path="m54959,0l55007,14l55007,9162l54959,9144c48863,9144,44291,10668,39719,16859c33623,22955,29051,35147,27527,48863c26003,64198,24479,79439,24479,93154c24479,117634,27527,135922,32099,151257c38195,163449,44291,169545,53435,169545l55007,168916l55007,178389l53435,178689c38195,178689,24479,168021,13716,149733c4572,132874,0,113062,0,90107c0,71818,3048,54959,7620,39719c13716,26003,21336,15240,32099,9144c39719,3048,47339,0,54959,0x">
                    <v:stroke weight="0pt" endcap="flat" joinstyle="miter" miterlimit="10" on="false" color="#000000" opacity="0"/>
                    <v:fill on="true" color="#000000"/>
                  </v:shape>
                  <v:shape id="Shape 134" style="position:absolute;width:549;height:1783;left:22464;top:17381;" coordsize="54912,178375" path="m0,0l18669,5523c24408,9154,29766,14512,35100,21417c48816,36657,54912,59517,54912,88569c54912,108476,51864,125240,45768,138956c41196,152767,33576,161911,24432,168007c19812,171817,15597,174484,11394,176199l0,178375l0,168902l13668,163435c18336,160387,21384,152767,24432,143528c29004,129812,30528,108476,30528,82472c30528,62661,27480,47325,24432,33609c21384,24465,16812,16845,12144,13702l0,9148l0,0x">
                    <v:stroke weight="0pt" endcap="flat" joinstyle="miter" miterlimit="10" on="false" color="#000000" opacity="0"/>
                    <v:fill on="true" color="#000000"/>
                  </v:shape>
                  <v:shape id="Shape 135" style="position:absolute;width:1083;height:1741;left:23242;top:17426;" coordsize="108395,174117" path="m16764,0l108395,0l108395,4572l51911,174117l38195,174117l88583,19907l41243,19907c32004,19907,25908,21431,21336,22955c13716,27527,9144,33623,4572,41243l0,39719l16764,0x">
                    <v:stroke weight="0pt" endcap="flat" joinstyle="miter" miterlimit="10" on="false" color="#000000" opacity="0"/>
                    <v:fill on="true" color="#000000"/>
                  </v:shape>
                  <v:shape id="Shape 96041" style="position:absolute;width:655;height:198;left:24584;top:18450;" coordsize="65532,19812" path="m0,0l65532,0l65532,19812l0,19812l0,0">
                    <v:stroke weight="0pt" endcap="flat" joinstyle="miter" miterlimit="10" on="false" color="#000000" opacity="0"/>
                    <v:fill on="true" color="#000000"/>
                  </v:shape>
                  <v:shape id="Shape 137" style="position:absolute;width:1115;height:1756;left:25410;top:17381;" coordsize="111538,175641" path="m53530,0c67247,0,77915,4572,87059,13716c96203,22955,102394,33623,102394,45815c102394,53435,99346,62674,96203,71818c90107,85534,79439,99251,65722,114586c44291,137446,32099,151257,26003,155829l70295,155829c79439,155829,85535,155829,90107,154305c93154,154305,96203,152781,99346,151257c102394,148209,105442,146590,106966,142018l111538,142018l100870,175641l0,175641l0,171069c29051,143542,50387,120682,62674,103822c73342,87058,79439,71818,79439,56483c79439,45815,76391,36671,70295,30575c64198,22955,55054,19907,45815,19907c38195,19907,30575,22955,24479,27527c16859,32099,12287,39719,9239,48863l4667,48863c6191,33623,12287,21431,19907,13716c29051,4572,39719,0,53530,0x">
                    <v:stroke weight="0pt" endcap="flat" joinstyle="miter" miterlimit="10" on="false" color="#000000" opacity="0"/>
                    <v:fill on="true" color="#000000"/>
                  </v:shape>
                  <v:shape id="Shape 138" style="position:absolute;width:550;height:1786;left:26785;top:17381;" coordsize="55007,178670" path="m55007,0l55007,9134l46780,10661c44291,11816,42005,13745,39719,16840c33623,22936,29051,35128,27527,48844c26003,64179,24479,79420,24479,93135c24479,117615,27527,135903,33623,151238c35909,157334,38576,161906,42017,164954l55007,169509l55007,178372l53435,178670c38195,178670,24479,168002,13811,149714c4572,132855,0,113043,0,90088c0,71799,3048,54940,9239,39700c13811,25984,21431,15221,32099,9125l55007,0x">
                    <v:stroke weight="0pt" endcap="flat" joinstyle="miter" miterlimit="10" on="false" color="#000000" opacity="0"/>
                    <v:fill on="true" color="#000000"/>
                  </v:shape>
                  <v:shape id="Shape 139" style="position:absolute;width:550;height:1783;left:27335;top:17381;" coordsize="55007,178391" path="m48,0c13764,0,24432,7620,35100,21431c48911,36671,55007,59531,55007,88583c55007,108490,51959,125254,45768,138970c41196,152781,33576,161925,24432,168021c19860,171831,15669,174498,11466,176213l0,178391l0,169528l48,169545c4620,169545,9192,168021,13764,163449c18336,160401,21384,152781,24432,143542c29004,129826,30528,108490,30528,82486c30528,62674,29004,47339,24432,33623c21384,24479,16812,16859,12240,13716c9192,10668,4620,9144,48,9144l0,9153l0,19l48,0x">
                    <v:stroke weight="0pt" endcap="flat" joinstyle="miter" miterlimit="10" on="false" color="#000000" opacity="0"/>
                    <v:fill on="true" color="#000000"/>
                  </v:shape>
                  <v:shape id="Shape 140" style="position:absolute;width:1130;height:1756;left:28083;top:17381;" coordsize="113062,175641" path="m53435,0c67246,0,79439,4572,88583,13716c97727,22955,102298,33623,102298,45815c102298,53435,100774,62674,96202,71818c90107,85534,79439,99251,65627,114586c44291,137446,32099,151257,27527,155829l71818,155829c80963,155829,87059,155829,90107,154305c94678,154305,97727,152781,100774,151257c103822,148209,105346,146590,108395,142018l113062,142018l100774,175641l0,175641l0,171069c29051,143542,50387,120682,62579,103822c74866,87058,80963,71818,80963,56483c80963,45815,77915,36671,70295,30575c64103,22955,56483,19907,47339,19907c38195,19907,30575,22955,24479,27527c18288,32099,12192,39719,9144,48863l4572,48863c7620,33623,12192,21431,21431,13716c29051,4572,41243,0,53435,0x">
                    <v:stroke weight="0pt" endcap="flat" joinstyle="miter" miterlimit="10" on="false" color="#000000" opacity="0"/>
                    <v:fill on="true" color="#000000"/>
                  </v:shape>
                  <v:shape id="Shape 141" style="position:absolute;width:419;height:764;left:29412;top:17914;" coordsize="41958,76481" path="m41958,0l41958,16188l12192,58193l41958,58193l41958,76481l0,76481l0,59717l41958,0x">
                    <v:stroke weight="0pt" endcap="flat" joinstyle="miter" miterlimit="10" on="false" color="#000000" opacity="0"/>
                    <v:fill on="true" color="#000000"/>
                  </v:shape>
                  <v:shape id="Shape 142" style="position:absolute;width:740;height:1756;left:29831;top:17381;" coordsize="74057,175641" path="m37481,0l51197,0l51197,111538l74057,111538l74057,129826l51197,129826l51197,175641l29766,175641l29766,129826l0,129826l0,111538l29766,111538l29766,27527l0,69533l0,53345l37481,0x">
                    <v:stroke weight="0pt" endcap="flat" joinstyle="miter" miterlimit="10" on="false" color="#000000" opacity="0"/>
                    <v:fill on="true" color="#000000"/>
                  </v:shape>
                </v:group>
              </w:pict>
            </mc:Fallback>
          </mc:AlternateContent>
        </w:r>
      </w:ins>
    </w:p>
    <w:p w14:paraId="1F4634B8" w14:textId="77777777" w:rsidR="00030F3E" w:rsidRDefault="00B51CFB">
      <w:pPr>
        <w:spacing w:after="0"/>
        <w:ind w:left="-18"/>
        <w:rPr>
          <w:ins w:id="5" w:author="Other Author" w:date="2024-07-17T21:10:00Z" w16du:dateUtc="2024-07-17T15:40:00Z"/>
        </w:rPr>
      </w:pPr>
      <w:ins w:id="6" w:author="Other Author" w:date="2024-07-17T21:10:00Z" w16du:dateUtc="2024-07-17T15:40:00Z">
        <w:r>
          <w:rPr>
            <w:noProof/>
          </w:rPr>
          <w:drawing>
            <wp:inline distT="0" distB="0" distL="0" distR="0" wp14:anchorId="1B0D046B" wp14:editId="5D6F3810">
              <wp:extent cx="5711952" cy="8671561"/>
              <wp:effectExtent l="0" t="0" r="0" b="0"/>
              <wp:docPr id="95753" name="Picture 95753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53" name="Picture 95753"/>
                      <pic:cNvPicPr/>
                    </pic:nvPicPr>
                    <pic:blipFill>
                      <a:blip r:embed="rId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1952" cy="86715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613508" w14:textId="77777777" w:rsidR="00030F3E" w:rsidRDefault="00B51CFB">
      <w:pPr>
        <w:spacing w:after="658"/>
        <w:ind w:left="-37"/>
        <w:rPr>
          <w:ins w:id="7" w:author="Other Author" w:date="2024-07-17T21:10:00Z" w16du:dateUtc="2024-07-17T15:40:00Z"/>
        </w:rPr>
      </w:pPr>
      <w:ins w:id="8" w:author="Other Author" w:date="2024-07-17T21:10:00Z" w16du:dateUtc="2024-07-17T15:40:00Z">
        <w:r>
          <w:rPr>
            <w:noProof/>
          </w:rPr>
          <w:drawing>
            <wp:inline distT="0" distB="0" distL="0" distR="0" wp14:anchorId="0EC6AAB0" wp14:editId="768ED27D">
              <wp:extent cx="5797296" cy="5922264"/>
              <wp:effectExtent l="0" t="0" r="0" b="0"/>
              <wp:docPr id="95758" name="Picture 95758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58" name="Picture 95758"/>
                      <pic:cNvPicPr/>
                    </pic:nvPicPr>
                    <pic:blipFill>
                      <a:blip r:embed="rId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59222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33C6AF8" w14:textId="77777777" w:rsidR="00030F3E" w:rsidRDefault="00B51CFB">
      <w:pPr>
        <w:spacing w:after="0"/>
        <w:ind w:left="-37"/>
        <w:rPr>
          <w:ins w:id="9" w:author="Other Author" w:date="2024-07-17T21:10:00Z" w16du:dateUtc="2024-07-17T15:40:00Z"/>
        </w:rPr>
      </w:pPr>
      <w:ins w:id="10" w:author="Other Author" w:date="2024-07-17T21:10:00Z" w16du:dateUtc="2024-07-17T15:40:00Z">
        <w:r>
          <w:rPr>
            <w:noProof/>
          </w:rPr>
          <w:drawing>
            <wp:inline distT="0" distB="0" distL="0" distR="0" wp14:anchorId="602DFA39" wp14:editId="5EE53D70">
              <wp:extent cx="5797296" cy="2084832"/>
              <wp:effectExtent l="0" t="0" r="0" b="0"/>
              <wp:docPr id="95760" name="Picture 9576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60" name="Picture 95760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20848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FE0779F" w14:textId="77777777" w:rsidR="00030F3E" w:rsidRDefault="00B51CFB">
      <w:pPr>
        <w:spacing w:after="227"/>
        <w:ind w:left="-37"/>
        <w:rPr>
          <w:ins w:id="11" w:author="Other Author" w:date="2024-07-17T21:10:00Z" w16du:dateUtc="2024-07-17T15:40:00Z"/>
        </w:rPr>
      </w:pPr>
      <w:ins w:id="12" w:author="Other Author" w:date="2024-07-17T21:10:00Z" w16du:dateUtc="2024-07-17T15:40:00Z">
        <w:r>
          <w:rPr>
            <w:noProof/>
          </w:rPr>
          <w:drawing>
            <wp:inline distT="0" distB="0" distL="0" distR="0" wp14:anchorId="1B72DEA3" wp14:editId="20D3CABD">
              <wp:extent cx="5797296" cy="4855465"/>
              <wp:effectExtent l="0" t="0" r="0" b="0"/>
              <wp:docPr id="95765" name="Picture 95765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65" name="Picture 95765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4855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59EC33" w14:textId="77777777" w:rsidR="00030F3E" w:rsidRDefault="00B51CFB">
      <w:pPr>
        <w:spacing w:after="826"/>
        <w:ind w:left="-2"/>
        <w:rPr>
          <w:ins w:id="13" w:author="Other Author" w:date="2024-07-17T21:10:00Z" w16du:dateUtc="2024-07-17T15:40:00Z"/>
        </w:rPr>
      </w:pPr>
      <w:ins w:id="14" w:author="Other Author" w:date="2024-07-17T21:10:00Z" w16du:dateUtc="2024-07-17T15:40:00Z">
        <w:r>
          <w:rPr>
            <w:noProof/>
          </w:rPr>
          <w:drawing>
            <wp:inline distT="0" distB="0" distL="0" distR="0" wp14:anchorId="78157EFC" wp14:editId="6BB590F1">
              <wp:extent cx="1478280" cy="2206752"/>
              <wp:effectExtent l="0" t="0" r="0" b="0"/>
              <wp:docPr id="95767" name="Picture 95767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67" name="Picture 95767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78280" cy="22067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C72769" w14:textId="77777777" w:rsidR="00030F3E" w:rsidRDefault="00B51CFB">
      <w:pPr>
        <w:spacing w:after="0"/>
        <w:ind w:left="3"/>
        <w:rPr>
          <w:ins w:id="15" w:author="Other Author" w:date="2024-07-17T21:10:00Z" w16du:dateUtc="2024-07-17T15:40:00Z"/>
        </w:rPr>
      </w:pPr>
      <w:ins w:id="16" w:author="Other Author" w:date="2024-07-17T21:10:00Z" w16du:dateUtc="2024-07-17T15:40:00Z">
        <w:r>
          <w:rPr>
            <w:noProof/>
          </w:rPr>
          <w:drawing>
            <wp:inline distT="0" distB="0" distL="0" distR="0" wp14:anchorId="2F865015" wp14:editId="4EBB0A13">
              <wp:extent cx="5370576" cy="877824"/>
              <wp:effectExtent l="0" t="0" r="0" b="0"/>
              <wp:docPr id="95769" name="Picture 95769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69" name="Picture 95769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0576" cy="8778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03FBA8A" w14:textId="77777777" w:rsidR="00030F3E" w:rsidRDefault="00B51CFB">
      <w:pPr>
        <w:spacing w:after="1319"/>
        <w:ind w:left="-2"/>
        <w:rPr>
          <w:ins w:id="17" w:author="Other Author" w:date="2024-07-17T21:10:00Z" w16du:dateUtc="2024-07-17T15:40:00Z"/>
        </w:rPr>
      </w:pPr>
      <w:ins w:id="18" w:author="Other Author" w:date="2024-07-17T21:10:00Z" w16du:dateUtc="2024-07-17T15:40:00Z">
        <w:r>
          <w:rPr>
            <w:noProof/>
          </w:rPr>
          <w:drawing>
            <wp:inline distT="0" distB="0" distL="0" distR="0" wp14:anchorId="787E4993" wp14:editId="1FD981F8">
              <wp:extent cx="5696712" cy="1658112"/>
              <wp:effectExtent l="0" t="0" r="0" b="0"/>
              <wp:docPr id="95774" name="Picture 9577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74" name="Picture 95774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96712" cy="16581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E42057" w14:textId="77777777" w:rsidR="00030F3E" w:rsidRDefault="00B51CFB">
      <w:pPr>
        <w:spacing w:after="759"/>
        <w:ind w:left="1956"/>
        <w:rPr>
          <w:ins w:id="19" w:author="Other Author" w:date="2024-07-17T21:10:00Z" w16du:dateUtc="2024-07-17T15:40:00Z"/>
        </w:rPr>
      </w:pPr>
      <w:ins w:id="20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765BBA6B" wp14:editId="380B84F8">
                  <wp:extent cx="3439668" cy="162401"/>
                  <wp:effectExtent l="0" t="0" r="0" b="0"/>
                  <wp:docPr id="94693" name="Group 9469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439668" cy="162401"/>
                            <a:chOff x="0" y="0"/>
                            <a:chExt cx="3439668" cy="162401"/>
                          </a:xfrm>
                        </wpg:grpSpPr>
                        <wps:wsp>
                          <wps:cNvPr id="5319" name="Shape 5319"/>
                          <wps:cNvSpPr/>
                          <wps:spPr>
                            <a:xfrm>
                              <a:off x="151448" y="9707"/>
                              <a:ext cx="38862" cy="1151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862" h="115122">
                                  <a:moveTo>
                                    <a:pt x="38862" y="0"/>
                                  </a:moveTo>
                                  <a:lnTo>
                                    <a:pt x="38862" y="16735"/>
                                  </a:lnTo>
                                  <a:lnTo>
                                    <a:pt x="36576" y="19249"/>
                                  </a:lnTo>
                                  <a:cubicBezTo>
                                    <a:pt x="33528" y="25345"/>
                                    <a:pt x="30480" y="32965"/>
                                    <a:pt x="27432" y="42109"/>
                                  </a:cubicBezTo>
                                  <a:cubicBezTo>
                                    <a:pt x="30480" y="39061"/>
                                    <a:pt x="33528" y="39061"/>
                                    <a:pt x="35052" y="37537"/>
                                  </a:cubicBezTo>
                                  <a:lnTo>
                                    <a:pt x="38862" y="36993"/>
                                  </a:lnTo>
                                  <a:lnTo>
                                    <a:pt x="38862" y="46681"/>
                                  </a:lnTo>
                                  <a:lnTo>
                                    <a:pt x="36576" y="45157"/>
                                  </a:lnTo>
                                  <a:cubicBezTo>
                                    <a:pt x="33528" y="45157"/>
                                    <a:pt x="30480" y="46681"/>
                                    <a:pt x="27432" y="48205"/>
                                  </a:cubicBezTo>
                                  <a:cubicBezTo>
                                    <a:pt x="25908" y="57445"/>
                                    <a:pt x="25908" y="63540"/>
                                    <a:pt x="25908" y="66589"/>
                                  </a:cubicBezTo>
                                  <a:cubicBezTo>
                                    <a:pt x="25908" y="74209"/>
                                    <a:pt x="27432" y="83353"/>
                                    <a:pt x="28956" y="90972"/>
                                  </a:cubicBezTo>
                                  <a:cubicBezTo>
                                    <a:pt x="30480" y="98592"/>
                                    <a:pt x="32004" y="103165"/>
                                    <a:pt x="35052" y="106213"/>
                                  </a:cubicBezTo>
                                  <a:lnTo>
                                    <a:pt x="38862" y="108117"/>
                                  </a:lnTo>
                                  <a:lnTo>
                                    <a:pt x="38862" y="115122"/>
                                  </a:lnTo>
                                  <a:lnTo>
                                    <a:pt x="19812" y="109260"/>
                                  </a:lnTo>
                                  <a:cubicBezTo>
                                    <a:pt x="13716" y="104689"/>
                                    <a:pt x="7620" y="98592"/>
                                    <a:pt x="4572" y="90972"/>
                                  </a:cubicBezTo>
                                  <a:cubicBezTo>
                                    <a:pt x="1524" y="83353"/>
                                    <a:pt x="0" y="75733"/>
                                    <a:pt x="0" y="66589"/>
                                  </a:cubicBezTo>
                                  <a:cubicBezTo>
                                    <a:pt x="0" y="52777"/>
                                    <a:pt x="3048" y="40585"/>
                                    <a:pt x="9144" y="28393"/>
                                  </a:cubicBezTo>
                                  <a:cubicBezTo>
                                    <a:pt x="15240" y="16201"/>
                                    <a:pt x="24384" y="7057"/>
                                    <a:pt x="36576" y="961"/>
                                  </a:cubicBezTo>
                                  <a:lnTo>
                                    <a:pt x="388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0" name="Shape 5320"/>
                          <wps:cNvSpPr/>
                          <wps:spPr>
                            <a:xfrm>
                              <a:off x="190310" y="45720"/>
                              <a:ext cx="38957" cy="793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957" h="79343">
                                  <a:moveTo>
                                    <a:pt x="6858" y="0"/>
                                  </a:moveTo>
                                  <a:cubicBezTo>
                                    <a:pt x="16097" y="0"/>
                                    <a:pt x="23717" y="3048"/>
                                    <a:pt x="29813" y="10668"/>
                                  </a:cubicBezTo>
                                  <a:cubicBezTo>
                                    <a:pt x="35909" y="16764"/>
                                    <a:pt x="38957" y="26003"/>
                                    <a:pt x="38957" y="36671"/>
                                  </a:cubicBezTo>
                                  <a:cubicBezTo>
                                    <a:pt x="38957" y="44291"/>
                                    <a:pt x="37433" y="51911"/>
                                    <a:pt x="34385" y="58007"/>
                                  </a:cubicBezTo>
                                  <a:cubicBezTo>
                                    <a:pt x="31337" y="65627"/>
                                    <a:pt x="26765" y="70199"/>
                                    <a:pt x="20669" y="73247"/>
                                  </a:cubicBezTo>
                                  <a:cubicBezTo>
                                    <a:pt x="14573" y="77819"/>
                                    <a:pt x="8382" y="79343"/>
                                    <a:pt x="762" y="79343"/>
                                  </a:cubicBezTo>
                                  <a:lnTo>
                                    <a:pt x="0" y="79109"/>
                                  </a:lnTo>
                                  <a:lnTo>
                                    <a:pt x="0" y="72104"/>
                                  </a:lnTo>
                                  <a:lnTo>
                                    <a:pt x="2286" y="73247"/>
                                  </a:lnTo>
                                  <a:cubicBezTo>
                                    <a:pt x="5334" y="73247"/>
                                    <a:pt x="8382" y="71723"/>
                                    <a:pt x="9906" y="68675"/>
                                  </a:cubicBezTo>
                                  <a:cubicBezTo>
                                    <a:pt x="12954" y="65627"/>
                                    <a:pt x="12954" y="59531"/>
                                    <a:pt x="12954" y="48863"/>
                                  </a:cubicBezTo>
                                  <a:cubicBezTo>
                                    <a:pt x="12954" y="33623"/>
                                    <a:pt x="11430" y="21431"/>
                                    <a:pt x="6858" y="15240"/>
                                  </a:cubicBezTo>
                                  <a:lnTo>
                                    <a:pt x="0" y="10668"/>
                                  </a:lnTo>
                                  <a:lnTo>
                                    <a:pt x="0" y="980"/>
                                  </a:lnTo>
                                  <a:lnTo>
                                    <a:pt x="685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1" name="Shape 5321"/>
                          <wps:cNvSpPr/>
                          <wps:spPr>
                            <a:xfrm>
                              <a:off x="190310" y="0"/>
                              <a:ext cx="38957" cy="264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957" h="26441">
                                  <a:moveTo>
                                    <a:pt x="38957" y="0"/>
                                  </a:moveTo>
                                  <a:lnTo>
                                    <a:pt x="38957" y="3048"/>
                                  </a:lnTo>
                                  <a:cubicBezTo>
                                    <a:pt x="28289" y="4572"/>
                                    <a:pt x="19145" y="9144"/>
                                    <a:pt x="12954" y="12192"/>
                                  </a:cubicBezTo>
                                  <a:lnTo>
                                    <a:pt x="0" y="26441"/>
                                  </a:lnTo>
                                  <a:lnTo>
                                    <a:pt x="0" y="9707"/>
                                  </a:lnTo>
                                  <a:lnTo>
                                    <a:pt x="17193" y="2477"/>
                                  </a:lnTo>
                                  <a:cubicBezTo>
                                    <a:pt x="24075" y="762"/>
                                    <a:pt x="31337" y="0"/>
                                    <a:pt x="3895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2" name="Shape 5322"/>
                          <wps:cNvSpPr/>
                          <wps:spPr>
                            <a:xfrm>
                              <a:off x="247555" y="94583"/>
                              <a:ext cx="29051" cy="3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30480">
                                  <a:moveTo>
                                    <a:pt x="13811" y="0"/>
                                  </a:moveTo>
                                  <a:cubicBezTo>
                                    <a:pt x="18383" y="0"/>
                                    <a:pt x="21431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5240"/>
                                  </a:cubicBezTo>
                                  <a:cubicBezTo>
                                    <a:pt x="29051" y="19812"/>
                                    <a:pt x="27527" y="22860"/>
                                    <a:pt x="24479" y="25908"/>
                                  </a:cubicBezTo>
                                  <a:cubicBezTo>
                                    <a:pt x="21431" y="28956"/>
                                    <a:pt x="18383" y="30480"/>
                                    <a:pt x="13811" y="30480"/>
                                  </a:cubicBezTo>
                                  <a:cubicBezTo>
                                    <a:pt x="10763" y="30480"/>
                                    <a:pt x="6096" y="28956"/>
                                    <a:pt x="4572" y="25908"/>
                                  </a:cubicBezTo>
                                  <a:cubicBezTo>
                                    <a:pt x="1524" y="22860"/>
                                    <a:pt x="0" y="19812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6096" y="1524"/>
                                    <a:pt x="10763" y="0"/>
                                    <a:pt x="138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3" name="Shape 5323"/>
                          <wps:cNvSpPr/>
                          <wps:spPr>
                            <a:xfrm>
                              <a:off x="288798" y="23974"/>
                              <a:ext cx="51911" cy="980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98042">
                                  <a:moveTo>
                                    <a:pt x="51911" y="0"/>
                                  </a:moveTo>
                                  <a:lnTo>
                                    <a:pt x="51911" y="15651"/>
                                  </a:lnTo>
                                  <a:lnTo>
                                    <a:pt x="33623" y="58418"/>
                                  </a:lnTo>
                                  <a:lnTo>
                                    <a:pt x="51911" y="58418"/>
                                  </a:lnTo>
                                  <a:lnTo>
                                    <a:pt x="51911" y="64514"/>
                                  </a:lnTo>
                                  <a:lnTo>
                                    <a:pt x="30575" y="64514"/>
                                  </a:lnTo>
                                  <a:lnTo>
                                    <a:pt x="26003" y="76706"/>
                                  </a:lnTo>
                                  <a:cubicBezTo>
                                    <a:pt x="24479" y="79754"/>
                                    <a:pt x="22860" y="82802"/>
                                    <a:pt x="22860" y="85850"/>
                                  </a:cubicBezTo>
                                  <a:cubicBezTo>
                                    <a:pt x="22860" y="88898"/>
                                    <a:pt x="24479" y="91946"/>
                                    <a:pt x="27527" y="93470"/>
                                  </a:cubicBezTo>
                                  <a:cubicBezTo>
                                    <a:pt x="29051" y="93470"/>
                                    <a:pt x="33623" y="94994"/>
                                    <a:pt x="39719" y="94994"/>
                                  </a:cubicBezTo>
                                  <a:lnTo>
                                    <a:pt x="39719" y="98042"/>
                                  </a:lnTo>
                                  <a:lnTo>
                                    <a:pt x="0" y="98042"/>
                                  </a:lnTo>
                                  <a:lnTo>
                                    <a:pt x="0" y="94994"/>
                                  </a:lnTo>
                                  <a:cubicBezTo>
                                    <a:pt x="3048" y="94994"/>
                                    <a:pt x="7620" y="93470"/>
                                    <a:pt x="10668" y="90422"/>
                                  </a:cubicBezTo>
                                  <a:cubicBezTo>
                                    <a:pt x="12192" y="87374"/>
                                    <a:pt x="16764" y="81278"/>
                                    <a:pt x="19812" y="72134"/>
                                  </a:cubicBezTo>
                                  <a:lnTo>
                                    <a:pt x="5191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4" name="Shape 5324"/>
                          <wps:cNvSpPr/>
                          <wps:spPr>
                            <a:xfrm>
                              <a:off x="340709" y="0"/>
                              <a:ext cx="74771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22015">
                                  <a:moveTo>
                                    <a:pt x="10668" y="0"/>
                                  </a:moveTo>
                                  <a:lnTo>
                                    <a:pt x="13716" y="0"/>
                                  </a:lnTo>
                                  <a:lnTo>
                                    <a:pt x="56483" y="99155"/>
                                  </a:lnTo>
                                  <a:cubicBezTo>
                                    <a:pt x="61055" y="108299"/>
                                    <a:pt x="64103" y="112871"/>
                                    <a:pt x="67151" y="115919"/>
                                  </a:cubicBezTo>
                                  <a:cubicBezTo>
                                    <a:pt x="68675" y="117443"/>
                                    <a:pt x="71723" y="118967"/>
                                    <a:pt x="74771" y="118967"/>
                                  </a:cubicBezTo>
                                  <a:lnTo>
                                    <a:pt x="74771" y="122015"/>
                                  </a:lnTo>
                                  <a:lnTo>
                                    <a:pt x="16764" y="122015"/>
                                  </a:lnTo>
                                  <a:lnTo>
                                    <a:pt x="16764" y="118967"/>
                                  </a:lnTo>
                                  <a:lnTo>
                                    <a:pt x="19812" y="118967"/>
                                  </a:lnTo>
                                  <a:cubicBezTo>
                                    <a:pt x="24384" y="118967"/>
                                    <a:pt x="27527" y="118967"/>
                                    <a:pt x="29051" y="117443"/>
                                  </a:cubicBezTo>
                                  <a:cubicBezTo>
                                    <a:pt x="30575" y="115919"/>
                                    <a:pt x="30575" y="114395"/>
                                    <a:pt x="30575" y="112871"/>
                                  </a:cubicBezTo>
                                  <a:cubicBezTo>
                                    <a:pt x="30575" y="112871"/>
                                    <a:pt x="30575" y="111347"/>
                                    <a:pt x="30575" y="109823"/>
                                  </a:cubicBezTo>
                                  <a:cubicBezTo>
                                    <a:pt x="30575" y="109823"/>
                                    <a:pt x="29051" y="106775"/>
                                    <a:pt x="27527" y="103727"/>
                                  </a:cubicBezTo>
                                  <a:lnTo>
                                    <a:pt x="21336" y="88487"/>
                                  </a:lnTo>
                                  <a:lnTo>
                                    <a:pt x="0" y="88487"/>
                                  </a:lnTo>
                                  <a:lnTo>
                                    <a:pt x="0" y="82391"/>
                                  </a:lnTo>
                                  <a:lnTo>
                                    <a:pt x="18288" y="82391"/>
                                  </a:lnTo>
                                  <a:lnTo>
                                    <a:pt x="0" y="39624"/>
                                  </a:lnTo>
                                  <a:lnTo>
                                    <a:pt x="0" y="23973"/>
                                  </a:lnTo>
                                  <a:lnTo>
                                    <a:pt x="1066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5" name="Shape 5325"/>
                          <wps:cNvSpPr/>
                          <wps:spPr>
                            <a:xfrm>
                              <a:off x="429292" y="0"/>
                              <a:ext cx="85439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5439" h="125063">
                                  <a:moveTo>
                                    <a:pt x="38100" y="0"/>
                                  </a:moveTo>
                                  <a:cubicBezTo>
                                    <a:pt x="41148" y="0"/>
                                    <a:pt x="45720" y="0"/>
                                    <a:pt x="48863" y="1524"/>
                                  </a:cubicBezTo>
                                  <a:cubicBezTo>
                                    <a:pt x="51911" y="1524"/>
                                    <a:pt x="54959" y="3048"/>
                                    <a:pt x="59531" y="4572"/>
                                  </a:cubicBezTo>
                                  <a:cubicBezTo>
                                    <a:pt x="62579" y="7620"/>
                                    <a:pt x="65627" y="7620"/>
                                    <a:pt x="67151" y="7620"/>
                                  </a:cubicBezTo>
                                  <a:cubicBezTo>
                                    <a:pt x="68675" y="7620"/>
                                    <a:pt x="70199" y="7620"/>
                                    <a:pt x="71723" y="6096"/>
                                  </a:cubicBezTo>
                                  <a:cubicBezTo>
                                    <a:pt x="71723" y="6096"/>
                                    <a:pt x="73247" y="3048"/>
                                    <a:pt x="73247" y="0"/>
                                  </a:cubicBezTo>
                                  <a:lnTo>
                                    <a:pt x="76295" y="0"/>
                                  </a:lnTo>
                                  <a:lnTo>
                                    <a:pt x="77819" y="39624"/>
                                  </a:lnTo>
                                  <a:lnTo>
                                    <a:pt x="73247" y="39624"/>
                                  </a:lnTo>
                                  <a:cubicBezTo>
                                    <a:pt x="71723" y="28956"/>
                                    <a:pt x="67151" y="21336"/>
                                    <a:pt x="61055" y="15240"/>
                                  </a:cubicBezTo>
                                  <a:cubicBezTo>
                                    <a:pt x="54959" y="9144"/>
                                    <a:pt x="47339" y="6096"/>
                                    <a:pt x="39624" y="6096"/>
                                  </a:cubicBezTo>
                                  <a:cubicBezTo>
                                    <a:pt x="33528" y="6096"/>
                                    <a:pt x="28956" y="7620"/>
                                    <a:pt x="24384" y="10668"/>
                                  </a:cubicBezTo>
                                  <a:cubicBezTo>
                                    <a:pt x="21336" y="13716"/>
                                    <a:pt x="19812" y="18288"/>
                                    <a:pt x="19812" y="22860"/>
                                  </a:cubicBezTo>
                                  <a:cubicBezTo>
                                    <a:pt x="19812" y="24384"/>
                                    <a:pt x="19812" y="27432"/>
                                    <a:pt x="21336" y="28956"/>
                                  </a:cubicBezTo>
                                  <a:cubicBezTo>
                                    <a:pt x="22860" y="32004"/>
                                    <a:pt x="25908" y="35052"/>
                                    <a:pt x="30480" y="38100"/>
                                  </a:cubicBezTo>
                                  <a:cubicBezTo>
                                    <a:pt x="32004" y="39624"/>
                                    <a:pt x="39624" y="42672"/>
                                    <a:pt x="48863" y="47244"/>
                                  </a:cubicBezTo>
                                  <a:cubicBezTo>
                                    <a:pt x="62579" y="54864"/>
                                    <a:pt x="73247" y="60960"/>
                                    <a:pt x="77819" y="67151"/>
                                  </a:cubicBezTo>
                                  <a:cubicBezTo>
                                    <a:pt x="82391" y="73247"/>
                                    <a:pt x="85439" y="80867"/>
                                    <a:pt x="85439" y="88487"/>
                                  </a:cubicBezTo>
                                  <a:cubicBezTo>
                                    <a:pt x="85439" y="99155"/>
                                    <a:pt x="80867" y="106775"/>
                                    <a:pt x="73247" y="114395"/>
                                  </a:cubicBezTo>
                                  <a:cubicBezTo>
                                    <a:pt x="65627" y="122015"/>
                                    <a:pt x="54959" y="125063"/>
                                    <a:pt x="42672" y="125063"/>
                                  </a:cubicBezTo>
                                  <a:cubicBezTo>
                                    <a:pt x="39624" y="125063"/>
                                    <a:pt x="36576" y="125063"/>
                                    <a:pt x="32004" y="123539"/>
                                  </a:cubicBezTo>
                                  <a:cubicBezTo>
                                    <a:pt x="28956" y="123539"/>
                                    <a:pt x="24384" y="122015"/>
                                    <a:pt x="19812" y="120491"/>
                                  </a:cubicBezTo>
                                  <a:cubicBezTo>
                                    <a:pt x="16764" y="118967"/>
                                    <a:pt x="15240" y="117443"/>
                                    <a:pt x="12192" y="117443"/>
                                  </a:cubicBezTo>
                                  <a:cubicBezTo>
                                    <a:pt x="10668" y="117443"/>
                                    <a:pt x="9144" y="118967"/>
                                    <a:pt x="7620" y="120491"/>
                                  </a:cubicBezTo>
                                  <a:cubicBezTo>
                                    <a:pt x="6096" y="120491"/>
                                    <a:pt x="4572" y="123539"/>
                                    <a:pt x="4572" y="125063"/>
                                  </a:cubicBezTo>
                                  <a:lnTo>
                                    <a:pt x="0" y="125063"/>
                                  </a:lnTo>
                                  <a:lnTo>
                                    <a:pt x="0" y="79343"/>
                                  </a:lnTo>
                                  <a:lnTo>
                                    <a:pt x="4572" y="79343"/>
                                  </a:lnTo>
                                  <a:cubicBezTo>
                                    <a:pt x="6096" y="93059"/>
                                    <a:pt x="10668" y="102203"/>
                                    <a:pt x="18288" y="109823"/>
                                  </a:cubicBezTo>
                                  <a:cubicBezTo>
                                    <a:pt x="25908" y="115919"/>
                                    <a:pt x="33528" y="118967"/>
                                    <a:pt x="42672" y="118967"/>
                                  </a:cubicBezTo>
                                  <a:cubicBezTo>
                                    <a:pt x="48863" y="118967"/>
                                    <a:pt x="54959" y="117443"/>
                                    <a:pt x="58007" y="114395"/>
                                  </a:cubicBezTo>
                                  <a:cubicBezTo>
                                    <a:pt x="62579" y="109823"/>
                                    <a:pt x="64103" y="105251"/>
                                    <a:pt x="64103" y="100679"/>
                                  </a:cubicBezTo>
                                  <a:cubicBezTo>
                                    <a:pt x="64103" y="97631"/>
                                    <a:pt x="64103" y="96107"/>
                                    <a:pt x="62579" y="93059"/>
                                  </a:cubicBezTo>
                                  <a:cubicBezTo>
                                    <a:pt x="61055" y="90011"/>
                                    <a:pt x="58007" y="88487"/>
                                    <a:pt x="54959" y="85439"/>
                                  </a:cubicBezTo>
                                  <a:cubicBezTo>
                                    <a:pt x="51911" y="82391"/>
                                    <a:pt x="47339" y="79343"/>
                                    <a:pt x="39624" y="76295"/>
                                  </a:cubicBezTo>
                                  <a:cubicBezTo>
                                    <a:pt x="28956" y="70199"/>
                                    <a:pt x="19812" y="65627"/>
                                    <a:pt x="15240" y="62484"/>
                                  </a:cubicBezTo>
                                  <a:cubicBezTo>
                                    <a:pt x="10668" y="57912"/>
                                    <a:pt x="7620" y="54864"/>
                                    <a:pt x="4572" y="50292"/>
                                  </a:cubicBezTo>
                                  <a:cubicBezTo>
                                    <a:pt x="1524" y="44196"/>
                                    <a:pt x="0" y="39624"/>
                                    <a:pt x="0" y="33528"/>
                                  </a:cubicBezTo>
                                  <a:cubicBezTo>
                                    <a:pt x="0" y="24384"/>
                                    <a:pt x="4572" y="16764"/>
                                    <a:pt x="10668" y="9144"/>
                                  </a:cubicBezTo>
                                  <a:cubicBezTo>
                                    <a:pt x="18288" y="3048"/>
                                    <a:pt x="27432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6" name="Shape 5326"/>
                          <wps:cNvSpPr/>
                          <wps:spPr>
                            <a:xfrm>
                              <a:off x="534638" y="0"/>
                              <a:ext cx="83915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915" h="125063">
                                  <a:moveTo>
                                    <a:pt x="36576" y="0"/>
                                  </a:moveTo>
                                  <a:cubicBezTo>
                                    <a:pt x="41148" y="0"/>
                                    <a:pt x="44196" y="0"/>
                                    <a:pt x="48768" y="1524"/>
                                  </a:cubicBezTo>
                                  <a:cubicBezTo>
                                    <a:pt x="51911" y="1524"/>
                                    <a:pt x="54959" y="3048"/>
                                    <a:pt x="58007" y="4572"/>
                                  </a:cubicBezTo>
                                  <a:cubicBezTo>
                                    <a:pt x="62579" y="7620"/>
                                    <a:pt x="65627" y="7620"/>
                                    <a:pt x="67151" y="7620"/>
                                  </a:cubicBezTo>
                                  <a:cubicBezTo>
                                    <a:pt x="68675" y="7620"/>
                                    <a:pt x="70199" y="7620"/>
                                    <a:pt x="70199" y="6096"/>
                                  </a:cubicBezTo>
                                  <a:cubicBezTo>
                                    <a:pt x="71723" y="6096"/>
                                    <a:pt x="71723" y="3048"/>
                                    <a:pt x="73247" y="0"/>
                                  </a:cubicBezTo>
                                  <a:lnTo>
                                    <a:pt x="76295" y="0"/>
                                  </a:lnTo>
                                  <a:lnTo>
                                    <a:pt x="76295" y="39624"/>
                                  </a:lnTo>
                                  <a:lnTo>
                                    <a:pt x="73247" y="39624"/>
                                  </a:lnTo>
                                  <a:cubicBezTo>
                                    <a:pt x="71723" y="28956"/>
                                    <a:pt x="67151" y="21336"/>
                                    <a:pt x="61055" y="15240"/>
                                  </a:cubicBezTo>
                                  <a:cubicBezTo>
                                    <a:pt x="53435" y="9144"/>
                                    <a:pt x="47244" y="6096"/>
                                    <a:pt x="38100" y="6096"/>
                                  </a:cubicBezTo>
                                  <a:cubicBezTo>
                                    <a:pt x="33528" y="6096"/>
                                    <a:pt x="27432" y="7620"/>
                                    <a:pt x="24384" y="10668"/>
                                  </a:cubicBezTo>
                                  <a:cubicBezTo>
                                    <a:pt x="21336" y="13716"/>
                                    <a:pt x="19812" y="18288"/>
                                    <a:pt x="19812" y="22860"/>
                                  </a:cubicBezTo>
                                  <a:cubicBezTo>
                                    <a:pt x="19812" y="24384"/>
                                    <a:pt x="19812" y="27432"/>
                                    <a:pt x="21336" y="28956"/>
                                  </a:cubicBezTo>
                                  <a:cubicBezTo>
                                    <a:pt x="22860" y="32004"/>
                                    <a:pt x="25908" y="35052"/>
                                    <a:pt x="28956" y="38100"/>
                                  </a:cubicBezTo>
                                  <a:cubicBezTo>
                                    <a:pt x="32004" y="39624"/>
                                    <a:pt x="38100" y="42672"/>
                                    <a:pt x="48768" y="47244"/>
                                  </a:cubicBezTo>
                                  <a:cubicBezTo>
                                    <a:pt x="62579" y="54864"/>
                                    <a:pt x="71723" y="60960"/>
                                    <a:pt x="76295" y="67151"/>
                                  </a:cubicBezTo>
                                  <a:cubicBezTo>
                                    <a:pt x="82391" y="73247"/>
                                    <a:pt x="83915" y="80867"/>
                                    <a:pt x="83915" y="88487"/>
                                  </a:cubicBezTo>
                                  <a:cubicBezTo>
                                    <a:pt x="83915" y="99155"/>
                                    <a:pt x="80867" y="106775"/>
                                    <a:pt x="73247" y="114395"/>
                                  </a:cubicBezTo>
                                  <a:cubicBezTo>
                                    <a:pt x="64103" y="122015"/>
                                    <a:pt x="54959" y="125063"/>
                                    <a:pt x="42672" y="125063"/>
                                  </a:cubicBezTo>
                                  <a:cubicBezTo>
                                    <a:pt x="39624" y="125063"/>
                                    <a:pt x="35052" y="125063"/>
                                    <a:pt x="32004" y="123539"/>
                                  </a:cubicBezTo>
                                  <a:cubicBezTo>
                                    <a:pt x="28956" y="123539"/>
                                    <a:pt x="24384" y="122015"/>
                                    <a:pt x="19812" y="120491"/>
                                  </a:cubicBezTo>
                                  <a:cubicBezTo>
                                    <a:pt x="16764" y="118967"/>
                                    <a:pt x="13716" y="117443"/>
                                    <a:pt x="12192" y="117443"/>
                                  </a:cubicBezTo>
                                  <a:cubicBezTo>
                                    <a:pt x="10668" y="117443"/>
                                    <a:pt x="9144" y="118967"/>
                                    <a:pt x="7620" y="120491"/>
                                  </a:cubicBezTo>
                                  <a:cubicBezTo>
                                    <a:pt x="6096" y="120491"/>
                                    <a:pt x="4572" y="123539"/>
                                    <a:pt x="3048" y="125063"/>
                                  </a:cubicBezTo>
                                  <a:lnTo>
                                    <a:pt x="0" y="125063"/>
                                  </a:lnTo>
                                  <a:lnTo>
                                    <a:pt x="0" y="79343"/>
                                  </a:lnTo>
                                  <a:lnTo>
                                    <a:pt x="3048" y="79343"/>
                                  </a:lnTo>
                                  <a:cubicBezTo>
                                    <a:pt x="6096" y="93059"/>
                                    <a:pt x="10668" y="102203"/>
                                    <a:pt x="18288" y="109823"/>
                                  </a:cubicBezTo>
                                  <a:cubicBezTo>
                                    <a:pt x="25908" y="115919"/>
                                    <a:pt x="33528" y="118967"/>
                                    <a:pt x="42672" y="118967"/>
                                  </a:cubicBezTo>
                                  <a:cubicBezTo>
                                    <a:pt x="48768" y="118967"/>
                                    <a:pt x="54959" y="117443"/>
                                    <a:pt x="58007" y="114395"/>
                                  </a:cubicBezTo>
                                  <a:cubicBezTo>
                                    <a:pt x="62579" y="109823"/>
                                    <a:pt x="64103" y="105251"/>
                                    <a:pt x="64103" y="100679"/>
                                  </a:cubicBezTo>
                                  <a:cubicBezTo>
                                    <a:pt x="64103" y="97631"/>
                                    <a:pt x="62579" y="96107"/>
                                    <a:pt x="61055" y="93059"/>
                                  </a:cubicBezTo>
                                  <a:cubicBezTo>
                                    <a:pt x="59531" y="90011"/>
                                    <a:pt x="58007" y="88487"/>
                                    <a:pt x="54959" y="85439"/>
                                  </a:cubicBezTo>
                                  <a:cubicBezTo>
                                    <a:pt x="51911" y="82391"/>
                                    <a:pt x="45720" y="79343"/>
                                    <a:pt x="38100" y="76295"/>
                                  </a:cubicBezTo>
                                  <a:cubicBezTo>
                                    <a:pt x="27432" y="70199"/>
                                    <a:pt x="19812" y="65627"/>
                                    <a:pt x="15240" y="62484"/>
                                  </a:cubicBezTo>
                                  <a:cubicBezTo>
                                    <a:pt x="10668" y="57912"/>
                                    <a:pt x="6096" y="54864"/>
                                    <a:pt x="4572" y="50292"/>
                                  </a:cubicBezTo>
                                  <a:cubicBezTo>
                                    <a:pt x="1524" y="44196"/>
                                    <a:pt x="0" y="39624"/>
                                    <a:pt x="0" y="33528"/>
                                  </a:cubicBezTo>
                                  <a:cubicBezTo>
                                    <a:pt x="0" y="24384"/>
                                    <a:pt x="3048" y="16764"/>
                                    <a:pt x="10668" y="9144"/>
                                  </a:cubicBezTo>
                                  <a:cubicBezTo>
                                    <a:pt x="18288" y="3048"/>
                                    <a:pt x="25908" y="0"/>
                                    <a:pt x="3657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7" name="Shape 5327"/>
                          <wps:cNvSpPr/>
                          <wps:spPr>
                            <a:xfrm>
                              <a:off x="633794" y="3048"/>
                              <a:ext cx="123730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730" h="122015">
                                  <a:moveTo>
                                    <a:pt x="0" y="0"/>
                                  </a:moveTo>
                                  <a:lnTo>
                                    <a:pt x="62674" y="0"/>
                                  </a:lnTo>
                                  <a:lnTo>
                                    <a:pt x="62674" y="3048"/>
                                  </a:lnTo>
                                  <a:lnTo>
                                    <a:pt x="59627" y="3048"/>
                                  </a:lnTo>
                                  <a:cubicBezTo>
                                    <a:pt x="54959" y="3048"/>
                                    <a:pt x="51911" y="3048"/>
                                    <a:pt x="50387" y="4572"/>
                                  </a:cubicBezTo>
                                  <a:cubicBezTo>
                                    <a:pt x="47339" y="4572"/>
                                    <a:pt x="47339" y="6096"/>
                                    <a:pt x="45815" y="7620"/>
                                  </a:cubicBezTo>
                                  <a:cubicBezTo>
                                    <a:pt x="45815" y="9144"/>
                                    <a:pt x="44291" y="13716"/>
                                    <a:pt x="44291" y="21336"/>
                                  </a:cubicBezTo>
                                  <a:lnTo>
                                    <a:pt x="44291" y="79343"/>
                                  </a:lnTo>
                                  <a:cubicBezTo>
                                    <a:pt x="44291" y="90011"/>
                                    <a:pt x="45815" y="97631"/>
                                    <a:pt x="47339" y="100679"/>
                                  </a:cubicBezTo>
                                  <a:cubicBezTo>
                                    <a:pt x="48863" y="105251"/>
                                    <a:pt x="51911" y="106775"/>
                                    <a:pt x="54959" y="109823"/>
                                  </a:cubicBezTo>
                                  <a:cubicBezTo>
                                    <a:pt x="59627" y="112871"/>
                                    <a:pt x="64198" y="112871"/>
                                    <a:pt x="70295" y="112871"/>
                                  </a:cubicBezTo>
                                  <a:cubicBezTo>
                                    <a:pt x="76390" y="112871"/>
                                    <a:pt x="80963" y="111347"/>
                                    <a:pt x="85535" y="108299"/>
                                  </a:cubicBezTo>
                                  <a:cubicBezTo>
                                    <a:pt x="90107" y="105251"/>
                                    <a:pt x="94679" y="102203"/>
                                    <a:pt x="96202" y="96107"/>
                                  </a:cubicBezTo>
                                  <a:cubicBezTo>
                                    <a:pt x="99251" y="91535"/>
                                    <a:pt x="99251" y="82391"/>
                                    <a:pt x="99251" y="70199"/>
                                  </a:cubicBezTo>
                                  <a:lnTo>
                                    <a:pt x="99251" y="21336"/>
                                  </a:lnTo>
                                  <a:cubicBezTo>
                                    <a:pt x="99251" y="15240"/>
                                    <a:pt x="99251" y="12192"/>
                                    <a:pt x="97727" y="9144"/>
                                  </a:cubicBezTo>
                                  <a:cubicBezTo>
                                    <a:pt x="97727" y="7620"/>
                                    <a:pt x="96202" y="6096"/>
                                    <a:pt x="94679" y="4572"/>
                                  </a:cubicBezTo>
                                  <a:cubicBezTo>
                                    <a:pt x="91630" y="3048"/>
                                    <a:pt x="87058" y="3048"/>
                                    <a:pt x="82486" y="3048"/>
                                  </a:cubicBezTo>
                                  <a:lnTo>
                                    <a:pt x="82486" y="0"/>
                                  </a:lnTo>
                                  <a:lnTo>
                                    <a:pt x="123730" y="0"/>
                                  </a:lnTo>
                                  <a:lnTo>
                                    <a:pt x="123730" y="3048"/>
                                  </a:lnTo>
                                  <a:lnTo>
                                    <a:pt x="122206" y="3048"/>
                                  </a:lnTo>
                                  <a:cubicBezTo>
                                    <a:pt x="119158" y="3048"/>
                                    <a:pt x="116110" y="3048"/>
                                    <a:pt x="112967" y="4572"/>
                                  </a:cubicBezTo>
                                  <a:cubicBezTo>
                                    <a:pt x="111442" y="6096"/>
                                    <a:pt x="109918" y="7620"/>
                                    <a:pt x="108395" y="10668"/>
                                  </a:cubicBezTo>
                                  <a:cubicBezTo>
                                    <a:pt x="108395" y="12192"/>
                                    <a:pt x="106870" y="16764"/>
                                    <a:pt x="106870" y="21336"/>
                                  </a:cubicBezTo>
                                  <a:lnTo>
                                    <a:pt x="106870" y="67151"/>
                                  </a:lnTo>
                                  <a:cubicBezTo>
                                    <a:pt x="106870" y="80867"/>
                                    <a:pt x="106870" y="91535"/>
                                    <a:pt x="103823" y="97631"/>
                                  </a:cubicBezTo>
                                  <a:cubicBezTo>
                                    <a:pt x="102299" y="103727"/>
                                    <a:pt x="97727" y="109823"/>
                                    <a:pt x="91630" y="114395"/>
                                  </a:cubicBezTo>
                                  <a:cubicBezTo>
                                    <a:pt x="84011" y="118967"/>
                                    <a:pt x="73342" y="122015"/>
                                    <a:pt x="61151" y="122015"/>
                                  </a:cubicBezTo>
                                  <a:cubicBezTo>
                                    <a:pt x="50387" y="122015"/>
                                    <a:pt x="42767" y="120491"/>
                                    <a:pt x="36671" y="117443"/>
                                  </a:cubicBezTo>
                                  <a:cubicBezTo>
                                    <a:pt x="29051" y="114395"/>
                                    <a:pt x="24479" y="109823"/>
                                    <a:pt x="21431" y="103727"/>
                                  </a:cubicBezTo>
                                  <a:cubicBezTo>
                                    <a:pt x="18383" y="97631"/>
                                    <a:pt x="16859" y="90011"/>
                                    <a:pt x="16859" y="79343"/>
                                  </a:cubicBezTo>
                                  <a:lnTo>
                                    <a:pt x="16859" y="21336"/>
                                  </a:lnTo>
                                  <a:cubicBezTo>
                                    <a:pt x="16859" y="13716"/>
                                    <a:pt x="15335" y="9144"/>
                                    <a:pt x="15335" y="7620"/>
                                  </a:cubicBezTo>
                                  <a:cubicBezTo>
                                    <a:pt x="13811" y="6096"/>
                                    <a:pt x="12287" y="4572"/>
                                    <a:pt x="10763" y="4572"/>
                                  </a:cubicBezTo>
                                  <a:cubicBezTo>
                                    <a:pt x="9239" y="3048"/>
                                    <a:pt x="6191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8" name="Shape 5328"/>
                          <wps:cNvSpPr/>
                          <wps:spPr>
                            <a:xfrm>
                              <a:off x="766668" y="3048"/>
                              <a:ext cx="164878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4878" h="118967">
                                  <a:moveTo>
                                    <a:pt x="0" y="0"/>
                                  </a:moveTo>
                                  <a:lnTo>
                                    <a:pt x="50387" y="0"/>
                                  </a:lnTo>
                                  <a:lnTo>
                                    <a:pt x="83915" y="77819"/>
                                  </a:lnTo>
                                  <a:lnTo>
                                    <a:pt x="116014" y="0"/>
                                  </a:lnTo>
                                  <a:lnTo>
                                    <a:pt x="164878" y="0"/>
                                  </a:lnTo>
                                  <a:lnTo>
                                    <a:pt x="164878" y="3048"/>
                                  </a:lnTo>
                                  <a:lnTo>
                                    <a:pt x="161830" y="3048"/>
                                  </a:lnTo>
                                  <a:cubicBezTo>
                                    <a:pt x="157258" y="3048"/>
                                    <a:pt x="154210" y="3048"/>
                                    <a:pt x="152686" y="4572"/>
                                  </a:cubicBezTo>
                                  <a:cubicBezTo>
                                    <a:pt x="151162" y="4572"/>
                                    <a:pt x="149638" y="6096"/>
                                    <a:pt x="149638" y="9144"/>
                                  </a:cubicBezTo>
                                  <a:cubicBezTo>
                                    <a:pt x="148114" y="10668"/>
                                    <a:pt x="148114" y="13716"/>
                                    <a:pt x="148114" y="19812"/>
                                  </a:cubicBezTo>
                                  <a:lnTo>
                                    <a:pt x="148114" y="99155"/>
                                  </a:lnTo>
                                  <a:cubicBezTo>
                                    <a:pt x="148114" y="105251"/>
                                    <a:pt x="148114" y="108299"/>
                                    <a:pt x="149638" y="109823"/>
                                  </a:cubicBezTo>
                                  <a:cubicBezTo>
                                    <a:pt x="149638" y="111347"/>
                                    <a:pt x="151162" y="112871"/>
                                    <a:pt x="152686" y="114395"/>
                                  </a:cubicBezTo>
                                  <a:cubicBezTo>
                                    <a:pt x="155734" y="115919"/>
                                    <a:pt x="157258" y="115919"/>
                                    <a:pt x="161830" y="115919"/>
                                  </a:cubicBezTo>
                                  <a:lnTo>
                                    <a:pt x="164878" y="115919"/>
                                  </a:lnTo>
                                  <a:lnTo>
                                    <a:pt x="164878" y="118967"/>
                                  </a:lnTo>
                                  <a:lnTo>
                                    <a:pt x="102298" y="118967"/>
                                  </a:lnTo>
                                  <a:lnTo>
                                    <a:pt x="102298" y="115919"/>
                                  </a:lnTo>
                                  <a:lnTo>
                                    <a:pt x="106870" y="115919"/>
                                  </a:lnTo>
                                  <a:cubicBezTo>
                                    <a:pt x="109918" y="115919"/>
                                    <a:pt x="112967" y="115919"/>
                                    <a:pt x="114490" y="114395"/>
                                  </a:cubicBezTo>
                                  <a:cubicBezTo>
                                    <a:pt x="116014" y="112871"/>
                                    <a:pt x="117539" y="112871"/>
                                    <a:pt x="119063" y="109823"/>
                                  </a:cubicBezTo>
                                  <a:cubicBezTo>
                                    <a:pt x="119063" y="108299"/>
                                    <a:pt x="119063" y="105251"/>
                                    <a:pt x="119063" y="99155"/>
                                  </a:cubicBezTo>
                                  <a:lnTo>
                                    <a:pt x="119063" y="9144"/>
                                  </a:lnTo>
                                  <a:lnTo>
                                    <a:pt x="73247" y="118967"/>
                                  </a:lnTo>
                                  <a:lnTo>
                                    <a:pt x="71723" y="118967"/>
                                  </a:lnTo>
                                  <a:lnTo>
                                    <a:pt x="24384" y="10668"/>
                                  </a:lnTo>
                                  <a:lnTo>
                                    <a:pt x="24384" y="94583"/>
                                  </a:lnTo>
                                  <a:cubicBezTo>
                                    <a:pt x="24384" y="100679"/>
                                    <a:pt x="24384" y="105251"/>
                                    <a:pt x="24384" y="106775"/>
                                  </a:cubicBezTo>
                                  <a:cubicBezTo>
                                    <a:pt x="25908" y="109823"/>
                                    <a:pt x="27432" y="111347"/>
                                    <a:pt x="28956" y="112871"/>
                                  </a:cubicBezTo>
                                  <a:cubicBezTo>
                                    <a:pt x="32004" y="115919"/>
                                    <a:pt x="36671" y="115919"/>
                                    <a:pt x="41243" y="115919"/>
                                  </a:cubicBezTo>
                                  <a:lnTo>
                                    <a:pt x="41243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1524" y="115919"/>
                                  </a:lnTo>
                                  <a:cubicBezTo>
                                    <a:pt x="4572" y="115919"/>
                                    <a:pt x="7620" y="115919"/>
                                    <a:pt x="9144" y="114395"/>
                                  </a:cubicBezTo>
                                  <a:cubicBezTo>
                                    <a:pt x="12192" y="114395"/>
                                    <a:pt x="13716" y="112871"/>
                                    <a:pt x="15240" y="111347"/>
                                  </a:cubicBezTo>
                                  <a:cubicBezTo>
                                    <a:pt x="15240" y="109823"/>
                                    <a:pt x="16764" y="108299"/>
                                    <a:pt x="16764" y="105251"/>
                                  </a:cubicBezTo>
                                  <a:cubicBezTo>
                                    <a:pt x="16764" y="103727"/>
                                    <a:pt x="16764" y="100679"/>
                                    <a:pt x="16764" y="96107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9144"/>
                                    <a:pt x="16764" y="7620"/>
                                  </a:cubicBezTo>
                                  <a:cubicBezTo>
                                    <a:pt x="15240" y="6096"/>
                                    <a:pt x="15240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29" name="Shape 5329"/>
                          <wps:cNvSpPr/>
                          <wps:spPr>
                            <a:xfrm>
                              <a:off x="940689" y="3048"/>
                              <a:ext cx="57245" cy="118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7245" h="118968">
                                  <a:moveTo>
                                    <a:pt x="0" y="0"/>
                                  </a:moveTo>
                                  <a:lnTo>
                                    <a:pt x="51911" y="0"/>
                                  </a:lnTo>
                                  <a:lnTo>
                                    <a:pt x="57245" y="560"/>
                                  </a:lnTo>
                                  <a:lnTo>
                                    <a:pt x="57245" y="9398"/>
                                  </a:lnTo>
                                  <a:lnTo>
                                    <a:pt x="47339" y="6096"/>
                                  </a:lnTo>
                                  <a:lnTo>
                                    <a:pt x="44291" y="6096"/>
                                  </a:lnTo>
                                  <a:lnTo>
                                    <a:pt x="44291" y="57912"/>
                                  </a:lnTo>
                                  <a:cubicBezTo>
                                    <a:pt x="45815" y="57912"/>
                                    <a:pt x="47339" y="57912"/>
                                    <a:pt x="48863" y="57912"/>
                                  </a:cubicBezTo>
                                  <a:lnTo>
                                    <a:pt x="57245" y="54864"/>
                                  </a:lnTo>
                                  <a:lnTo>
                                    <a:pt x="57245" y="64916"/>
                                  </a:lnTo>
                                  <a:lnTo>
                                    <a:pt x="44291" y="65627"/>
                                  </a:lnTo>
                                  <a:lnTo>
                                    <a:pt x="44291" y="99156"/>
                                  </a:lnTo>
                                  <a:cubicBezTo>
                                    <a:pt x="44291" y="105251"/>
                                    <a:pt x="44291" y="108299"/>
                                    <a:pt x="44291" y="111347"/>
                                  </a:cubicBezTo>
                                  <a:cubicBezTo>
                                    <a:pt x="45815" y="112871"/>
                                    <a:pt x="47339" y="114395"/>
                                    <a:pt x="48863" y="114395"/>
                                  </a:cubicBezTo>
                                  <a:lnTo>
                                    <a:pt x="57245" y="115443"/>
                                  </a:lnTo>
                                  <a:lnTo>
                                    <a:pt x="57245" y="118968"/>
                                  </a:lnTo>
                                  <a:lnTo>
                                    <a:pt x="0" y="118968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4572" y="115919"/>
                                    <a:pt x="9144" y="115919"/>
                                    <a:pt x="10668" y="114395"/>
                                  </a:cubicBezTo>
                                  <a:cubicBezTo>
                                    <a:pt x="12192" y="112871"/>
                                    <a:pt x="13716" y="112871"/>
                                    <a:pt x="15240" y="111347"/>
                                  </a:cubicBezTo>
                                  <a:cubicBezTo>
                                    <a:pt x="15240" y="108299"/>
                                    <a:pt x="16764" y="105251"/>
                                    <a:pt x="16764" y="99156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5240" y="9144"/>
                                    <a:pt x="15240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0" name="Shape 5330"/>
                          <wps:cNvSpPr/>
                          <wps:spPr>
                            <a:xfrm>
                              <a:off x="997934" y="118491"/>
                              <a:ext cx="3810" cy="3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10" h="3525">
                                  <a:moveTo>
                                    <a:pt x="0" y="0"/>
                                  </a:moveTo>
                                  <a:lnTo>
                                    <a:pt x="3810" y="476"/>
                                  </a:lnTo>
                                  <a:lnTo>
                                    <a:pt x="3810" y="3525"/>
                                  </a:lnTo>
                                  <a:lnTo>
                                    <a:pt x="0" y="352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1" name="Shape 5331"/>
                          <wps:cNvSpPr/>
                          <wps:spPr>
                            <a:xfrm>
                              <a:off x="997934" y="3608"/>
                              <a:ext cx="43529" cy="643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529" h="64355">
                                  <a:moveTo>
                                    <a:pt x="0" y="0"/>
                                  </a:moveTo>
                                  <a:lnTo>
                                    <a:pt x="16431" y="1725"/>
                                  </a:lnTo>
                                  <a:cubicBezTo>
                                    <a:pt x="22550" y="3250"/>
                                    <a:pt x="27527" y="5536"/>
                                    <a:pt x="31337" y="8584"/>
                                  </a:cubicBezTo>
                                  <a:cubicBezTo>
                                    <a:pt x="38957" y="14680"/>
                                    <a:pt x="43529" y="22300"/>
                                    <a:pt x="43529" y="31444"/>
                                  </a:cubicBezTo>
                                  <a:cubicBezTo>
                                    <a:pt x="43529" y="39064"/>
                                    <a:pt x="40481" y="45160"/>
                                    <a:pt x="35909" y="51256"/>
                                  </a:cubicBezTo>
                                  <a:cubicBezTo>
                                    <a:pt x="31337" y="55828"/>
                                    <a:pt x="23717" y="60400"/>
                                    <a:pt x="16002" y="62019"/>
                                  </a:cubicBezTo>
                                  <a:cubicBezTo>
                                    <a:pt x="12954" y="62781"/>
                                    <a:pt x="9144" y="63543"/>
                                    <a:pt x="4382" y="64115"/>
                                  </a:cubicBezTo>
                                  <a:lnTo>
                                    <a:pt x="0" y="64355"/>
                                  </a:lnTo>
                                  <a:lnTo>
                                    <a:pt x="0" y="54304"/>
                                  </a:lnTo>
                                  <a:lnTo>
                                    <a:pt x="8382" y="51256"/>
                                  </a:lnTo>
                                  <a:cubicBezTo>
                                    <a:pt x="11430" y="46684"/>
                                    <a:pt x="12954" y="40588"/>
                                    <a:pt x="12954" y="31444"/>
                                  </a:cubicBezTo>
                                  <a:cubicBezTo>
                                    <a:pt x="12954" y="22300"/>
                                    <a:pt x="11430" y="16204"/>
                                    <a:pt x="8382" y="11632"/>
                                  </a:cubicBezTo>
                                  <a:lnTo>
                                    <a:pt x="0" y="883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2" name="Shape 5332"/>
                          <wps:cNvSpPr/>
                          <wps:spPr>
                            <a:xfrm>
                              <a:off x="1047560" y="3048"/>
                              <a:ext cx="106870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6870" h="118967">
                                  <a:moveTo>
                                    <a:pt x="0" y="0"/>
                                  </a:moveTo>
                                  <a:lnTo>
                                    <a:pt x="106870" y="0"/>
                                  </a:lnTo>
                                  <a:lnTo>
                                    <a:pt x="106870" y="32004"/>
                                  </a:lnTo>
                                  <a:lnTo>
                                    <a:pt x="103823" y="32004"/>
                                  </a:lnTo>
                                  <a:cubicBezTo>
                                    <a:pt x="102299" y="24384"/>
                                    <a:pt x="100774" y="18288"/>
                                    <a:pt x="97726" y="15240"/>
                                  </a:cubicBezTo>
                                  <a:cubicBezTo>
                                    <a:pt x="96202" y="12192"/>
                                    <a:pt x="93155" y="9144"/>
                                    <a:pt x="88582" y="7620"/>
                                  </a:cubicBezTo>
                                  <a:cubicBezTo>
                                    <a:pt x="87058" y="6096"/>
                                    <a:pt x="82486" y="6096"/>
                                    <a:pt x="76295" y="6096"/>
                                  </a:cubicBezTo>
                                  <a:lnTo>
                                    <a:pt x="67151" y="6096"/>
                                  </a:lnTo>
                                  <a:lnTo>
                                    <a:pt x="67151" y="99155"/>
                                  </a:lnTo>
                                  <a:cubicBezTo>
                                    <a:pt x="67151" y="105251"/>
                                    <a:pt x="68675" y="108299"/>
                                    <a:pt x="68675" y="109823"/>
                                  </a:cubicBezTo>
                                  <a:cubicBezTo>
                                    <a:pt x="68675" y="111347"/>
                                    <a:pt x="70199" y="112871"/>
                                    <a:pt x="73247" y="114395"/>
                                  </a:cubicBezTo>
                                  <a:cubicBezTo>
                                    <a:pt x="74771" y="115919"/>
                                    <a:pt x="77819" y="115919"/>
                                    <a:pt x="80962" y="115919"/>
                                  </a:cubicBezTo>
                                  <a:lnTo>
                                    <a:pt x="85535" y="115919"/>
                                  </a:lnTo>
                                  <a:lnTo>
                                    <a:pt x="85535" y="118967"/>
                                  </a:lnTo>
                                  <a:lnTo>
                                    <a:pt x="21336" y="118967"/>
                                  </a:lnTo>
                                  <a:lnTo>
                                    <a:pt x="21336" y="115919"/>
                                  </a:lnTo>
                                  <a:lnTo>
                                    <a:pt x="26003" y="115919"/>
                                  </a:lnTo>
                                  <a:cubicBezTo>
                                    <a:pt x="29051" y="115919"/>
                                    <a:pt x="32099" y="115919"/>
                                    <a:pt x="33623" y="114395"/>
                                  </a:cubicBezTo>
                                  <a:cubicBezTo>
                                    <a:pt x="35147" y="112871"/>
                                    <a:pt x="36671" y="112871"/>
                                    <a:pt x="38195" y="109823"/>
                                  </a:cubicBezTo>
                                  <a:cubicBezTo>
                                    <a:pt x="38195" y="108299"/>
                                    <a:pt x="38195" y="105251"/>
                                    <a:pt x="38195" y="99155"/>
                                  </a:cubicBezTo>
                                  <a:lnTo>
                                    <a:pt x="38195" y="6096"/>
                                  </a:lnTo>
                                  <a:lnTo>
                                    <a:pt x="30575" y="6096"/>
                                  </a:lnTo>
                                  <a:cubicBezTo>
                                    <a:pt x="22860" y="6096"/>
                                    <a:pt x="16764" y="7620"/>
                                    <a:pt x="12192" y="10668"/>
                                  </a:cubicBezTo>
                                  <a:cubicBezTo>
                                    <a:pt x="7620" y="16764"/>
                                    <a:pt x="4572" y="22860"/>
                                    <a:pt x="3048" y="32004"/>
                                  </a:cubicBezTo>
                                  <a:lnTo>
                                    <a:pt x="0" y="320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3" name="Shape 5333"/>
                          <wps:cNvSpPr/>
                          <wps:spPr>
                            <a:xfrm>
                              <a:off x="1168146" y="3048"/>
                              <a:ext cx="62579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18967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4959" y="3048"/>
                                    <a:pt x="53435" y="3048"/>
                                    <a:pt x="50387" y="4572"/>
                                  </a:cubicBezTo>
                                  <a:cubicBezTo>
                                    <a:pt x="48863" y="4572"/>
                                    <a:pt x="47339" y="6096"/>
                                    <a:pt x="47339" y="9144"/>
                                  </a:cubicBezTo>
                                  <a:cubicBezTo>
                                    <a:pt x="45815" y="10668"/>
                                    <a:pt x="45815" y="13716"/>
                                    <a:pt x="45815" y="19812"/>
                                  </a:cubicBez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5815" y="108299"/>
                                    <a:pt x="47339" y="109823"/>
                                  </a:cubicBezTo>
                                  <a:cubicBezTo>
                                    <a:pt x="47339" y="111347"/>
                                    <a:pt x="48863" y="112871"/>
                                    <a:pt x="50387" y="114395"/>
                                  </a:cubicBezTo>
                                  <a:cubicBezTo>
                                    <a:pt x="53435" y="115919"/>
                                    <a:pt x="54959" y="115919"/>
                                    <a:pt x="59531" y="115919"/>
                                  </a:cubicBezTo>
                                  <a:lnTo>
                                    <a:pt x="62579" y="115919"/>
                                  </a:lnTo>
                                  <a:lnTo>
                                    <a:pt x="62579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811" y="112871"/>
                                    <a:pt x="15335" y="112871"/>
                                    <a:pt x="16859" y="109823"/>
                                  </a:cubicBezTo>
                                  <a:cubicBezTo>
                                    <a:pt x="16859" y="108299"/>
                                    <a:pt x="16859" y="105251"/>
                                    <a:pt x="16859" y="99155"/>
                                  </a:cubicBezTo>
                                  <a:lnTo>
                                    <a:pt x="16859" y="19812"/>
                                  </a:lnTo>
                                  <a:cubicBezTo>
                                    <a:pt x="16859" y="13716"/>
                                    <a:pt x="16859" y="10668"/>
                                    <a:pt x="16859" y="7620"/>
                                  </a:cubicBezTo>
                                  <a:cubicBezTo>
                                    <a:pt x="15335" y="7620"/>
                                    <a:pt x="13811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4" name="Shape 5334"/>
                          <wps:cNvSpPr/>
                          <wps:spPr>
                            <a:xfrm>
                              <a:off x="1238441" y="0"/>
                              <a:ext cx="64056" cy="12505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056" h="125054">
                                  <a:moveTo>
                                    <a:pt x="62579" y="0"/>
                                  </a:moveTo>
                                  <a:lnTo>
                                    <a:pt x="64056" y="244"/>
                                  </a:lnTo>
                                  <a:lnTo>
                                    <a:pt x="64056" y="6110"/>
                                  </a:lnTo>
                                  <a:lnTo>
                                    <a:pt x="49578" y="10478"/>
                                  </a:lnTo>
                                  <a:cubicBezTo>
                                    <a:pt x="45363" y="13335"/>
                                    <a:pt x="41910" y="17526"/>
                                    <a:pt x="39624" y="22860"/>
                                  </a:cubicBezTo>
                                  <a:cubicBezTo>
                                    <a:pt x="35052" y="32004"/>
                                    <a:pt x="32004" y="45720"/>
                                    <a:pt x="32004" y="62484"/>
                                  </a:cubicBezTo>
                                  <a:cubicBezTo>
                                    <a:pt x="32004" y="83915"/>
                                    <a:pt x="35052" y="99155"/>
                                    <a:pt x="42672" y="108299"/>
                                  </a:cubicBezTo>
                                  <a:cubicBezTo>
                                    <a:pt x="44958" y="112109"/>
                                    <a:pt x="48030" y="114776"/>
                                    <a:pt x="51673" y="116491"/>
                                  </a:cubicBezTo>
                                  <a:lnTo>
                                    <a:pt x="64056" y="118958"/>
                                  </a:lnTo>
                                  <a:lnTo>
                                    <a:pt x="64056" y="125054"/>
                                  </a:lnTo>
                                  <a:lnTo>
                                    <a:pt x="35445" y="119539"/>
                                  </a:lnTo>
                                  <a:cubicBezTo>
                                    <a:pt x="27051" y="115919"/>
                                    <a:pt x="19812" y="110586"/>
                                    <a:pt x="13716" y="103727"/>
                                  </a:cubicBezTo>
                                  <a:cubicBezTo>
                                    <a:pt x="4572" y="91535"/>
                                    <a:pt x="0" y="77819"/>
                                    <a:pt x="0" y="62484"/>
                                  </a:cubicBezTo>
                                  <a:cubicBezTo>
                                    <a:pt x="0" y="44196"/>
                                    <a:pt x="6096" y="28956"/>
                                    <a:pt x="18288" y="16764"/>
                                  </a:cubicBezTo>
                                  <a:cubicBezTo>
                                    <a:pt x="30480" y="6096"/>
                                    <a:pt x="45720" y="0"/>
                                    <a:pt x="625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5" name="Shape 5335"/>
                          <wps:cNvSpPr/>
                          <wps:spPr>
                            <a:xfrm>
                              <a:off x="1302497" y="244"/>
                              <a:ext cx="64151" cy="1248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4819">
                                  <a:moveTo>
                                    <a:pt x="0" y="0"/>
                                  </a:moveTo>
                                  <a:lnTo>
                                    <a:pt x="25015" y="4137"/>
                                  </a:lnTo>
                                  <a:cubicBezTo>
                                    <a:pt x="32837" y="6995"/>
                                    <a:pt x="39719" y="11186"/>
                                    <a:pt x="45863" y="16520"/>
                                  </a:cubicBezTo>
                                  <a:cubicBezTo>
                                    <a:pt x="58055" y="28712"/>
                                    <a:pt x="64151" y="43952"/>
                                    <a:pt x="64151" y="62240"/>
                                  </a:cubicBezTo>
                                  <a:cubicBezTo>
                                    <a:pt x="64151" y="77575"/>
                                    <a:pt x="59579" y="89767"/>
                                    <a:pt x="50435" y="101959"/>
                                  </a:cubicBezTo>
                                  <a:cubicBezTo>
                                    <a:pt x="38147" y="117199"/>
                                    <a:pt x="21383" y="124819"/>
                                    <a:pt x="47" y="124819"/>
                                  </a:cubicBezTo>
                                  <a:lnTo>
                                    <a:pt x="0" y="124810"/>
                                  </a:lnTo>
                                  <a:lnTo>
                                    <a:pt x="0" y="118714"/>
                                  </a:lnTo>
                                  <a:lnTo>
                                    <a:pt x="47" y="118723"/>
                                  </a:lnTo>
                                  <a:cubicBezTo>
                                    <a:pt x="6143" y="118723"/>
                                    <a:pt x="10715" y="117199"/>
                                    <a:pt x="15287" y="114151"/>
                                  </a:cubicBezTo>
                                  <a:cubicBezTo>
                                    <a:pt x="19859" y="109579"/>
                                    <a:pt x="24431" y="103483"/>
                                    <a:pt x="27479" y="95863"/>
                                  </a:cubicBezTo>
                                  <a:cubicBezTo>
                                    <a:pt x="30527" y="88243"/>
                                    <a:pt x="32052" y="76051"/>
                                    <a:pt x="32052" y="63764"/>
                                  </a:cubicBezTo>
                                  <a:cubicBezTo>
                                    <a:pt x="32052" y="47000"/>
                                    <a:pt x="30527" y="34808"/>
                                    <a:pt x="27479" y="27188"/>
                                  </a:cubicBezTo>
                                  <a:cubicBezTo>
                                    <a:pt x="24431" y="19568"/>
                                    <a:pt x="21383" y="14996"/>
                                    <a:pt x="15287" y="10424"/>
                                  </a:cubicBezTo>
                                  <a:cubicBezTo>
                                    <a:pt x="12239" y="7376"/>
                                    <a:pt x="6143" y="5852"/>
                                    <a:pt x="47" y="5852"/>
                                  </a:cubicBezTo>
                                  <a:lnTo>
                                    <a:pt x="0" y="586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6" name="Shape 5336"/>
                          <wps:cNvSpPr/>
                          <wps:spPr>
                            <a:xfrm>
                              <a:off x="1377315" y="3048"/>
                              <a:ext cx="123634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634" h="122015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3247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4010" y="3048"/>
                                  </a:cubicBezTo>
                                  <a:lnTo>
                                    <a:pt x="84010" y="0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23634" y="3048"/>
                                  </a:lnTo>
                                  <a:cubicBezTo>
                                    <a:pt x="119063" y="3048"/>
                                    <a:pt x="116014" y="4572"/>
                                    <a:pt x="114490" y="4572"/>
                                  </a:cubicBezTo>
                                  <a:cubicBezTo>
                                    <a:pt x="112966" y="6096"/>
                                    <a:pt x="111442" y="7620"/>
                                    <a:pt x="109918" y="10668"/>
                                  </a:cubicBezTo>
                                  <a:cubicBezTo>
                                    <a:pt x="108395" y="12192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2015"/>
                                  </a:lnTo>
                                  <a:lnTo>
                                    <a:pt x="105346" y="122015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5251"/>
                                    <a:pt x="26003" y="109823"/>
                                    <a:pt x="29051" y="112871"/>
                                  </a:cubicBezTo>
                                  <a:cubicBezTo>
                                    <a:pt x="32099" y="114395"/>
                                    <a:pt x="35147" y="115919"/>
                                    <a:pt x="39719" y="115919"/>
                                  </a:cubicBezTo>
                                  <a:lnTo>
                                    <a:pt x="42767" y="115919"/>
                                  </a:lnTo>
                                  <a:lnTo>
                                    <a:pt x="4276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10668" y="114395"/>
                                    <a:pt x="13716" y="112871"/>
                                  </a:cubicBezTo>
                                  <a:cubicBezTo>
                                    <a:pt x="16764" y="109823"/>
                                    <a:pt x="18288" y="105251"/>
                                    <a:pt x="18288" y="99155"/>
                                  </a:cubicBezTo>
                                  <a:lnTo>
                                    <a:pt x="18288" y="13716"/>
                                  </a:lnTo>
                                  <a:lnTo>
                                    <a:pt x="15240" y="10668"/>
                                  </a:lnTo>
                                  <a:cubicBezTo>
                                    <a:pt x="12192" y="7620"/>
                                    <a:pt x="10668" y="4572"/>
                                    <a:pt x="9144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7" name="Shape 5337"/>
                          <wps:cNvSpPr/>
                          <wps:spPr>
                            <a:xfrm>
                              <a:off x="1557433" y="24081"/>
                              <a:ext cx="53483" cy="979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83" h="97935">
                                  <a:moveTo>
                                    <a:pt x="53483" y="0"/>
                                  </a:moveTo>
                                  <a:lnTo>
                                    <a:pt x="53483" y="15654"/>
                                  </a:lnTo>
                                  <a:lnTo>
                                    <a:pt x="53435" y="15544"/>
                                  </a:lnTo>
                                  <a:lnTo>
                                    <a:pt x="35147" y="58311"/>
                                  </a:lnTo>
                                  <a:lnTo>
                                    <a:pt x="53483" y="58311"/>
                                  </a:lnTo>
                                  <a:lnTo>
                                    <a:pt x="53483" y="64407"/>
                                  </a:lnTo>
                                  <a:lnTo>
                                    <a:pt x="32099" y="64407"/>
                                  </a:lnTo>
                                  <a:lnTo>
                                    <a:pt x="26003" y="76599"/>
                                  </a:lnTo>
                                  <a:cubicBezTo>
                                    <a:pt x="24479" y="79647"/>
                                    <a:pt x="24479" y="82695"/>
                                    <a:pt x="24479" y="85743"/>
                                  </a:cubicBezTo>
                                  <a:cubicBezTo>
                                    <a:pt x="24479" y="88791"/>
                                    <a:pt x="26003" y="91839"/>
                                    <a:pt x="27527" y="93363"/>
                                  </a:cubicBezTo>
                                  <a:cubicBezTo>
                                    <a:pt x="30575" y="93363"/>
                                    <a:pt x="33623" y="94887"/>
                                    <a:pt x="39719" y="94887"/>
                                  </a:cubicBezTo>
                                  <a:lnTo>
                                    <a:pt x="39719" y="97935"/>
                                  </a:lnTo>
                                  <a:lnTo>
                                    <a:pt x="0" y="97935"/>
                                  </a:lnTo>
                                  <a:lnTo>
                                    <a:pt x="0" y="94887"/>
                                  </a:lnTo>
                                  <a:cubicBezTo>
                                    <a:pt x="4667" y="94887"/>
                                    <a:pt x="7715" y="93363"/>
                                    <a:pt x="10763" y="90315"/>
                                  </a:cubicBezTo>
                                  <a:cubicBezTo>
                                    <a:pt x="13811" y="87267"/>
                                    <a:pt x="16859" y="81171"/>
                                    <a:pt x="21431" y="72027"/>
                                  </a:cubicBezTo>
                                  <a:lnTo>
                                    <a:pt x="5348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8" name="Shape 5338"/>
                          <wps:cNvSpPr/>
                          <wps:spPr>
                            <a:xfrm>
                              <a:off x="1610916" y="0"/>
                              <a:ext cx="74819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19" h="122015">
                                  <a:moveTo>
                                    <a:pt x="10716" y="0"/>
                                  </a:moveTo>
                                  <a:lnTo>
                                    <a:pt x="12240" y="0"/>
                                  </a:lnTo>
                                  <a:lnTo>
                                    <a:pt x="54912" y="99155"/>
                                  </a:lnTo>
                                  <a:cubicBezTo>
                                    <a:pt x="59579" y="108299"/>
                                    <a:pt x="62627" y="112871"/>
                                    <a:pt x="65675" y="115919"/>
                                  </a:cubicBezTo>
                                  <a:cubicBezTo>
                                    <a:pt x="67199" y="117443"/>
                                    <a:pt x="70247" y="118967"/>
                                    <a:pt x="74819" y="118967"/>
                                  </a:cubicBezTo>
                                  <a:lnTo>
                                    <a:pt x="74819" y="122015"/>
                                  </a:lnTo>
                                  <a:lnTo>
                                    <a:pt x="16812" y="122015"/>
                                  </a:lnTo>
                                  <a:lnTo>
                                    <a:pt x="16812" y="118967"/>
                                  </a:lnTo>
                                  <a:lnTo>
                                    <a:pt x="18336" y="118967"/>
                                  </a:lnTo>
                                  <a:cubicBezTo>
                                    <a:pt x="22908" y="118967"/>
                                    <a:pt x="25955" y="118967"/>
                                    <a:pt x="29004" y="117443"/>
                                  </a:cubicBezTo>
                                  <a:cubicBezTo>
                                    <a:pt x="29004" y="115919"/>
                                    <a:pt x="30528" y="114395"/>
                                    <a:pt x="30528" y="112871"/>
                                  </a:cubicBezTo>
                                  <a:cubicBezTo>
                                    <a:pt x="30528" y="112871"/>
                                    <a:pt x="30528" y="111347"/>
                                    <a:pt x="29004" y="109823"/>
                                  </a:cubicBezTo>
                                  <a:cubicBezTo>
                                    <a:pt x="29004" y="109823"/>
                                    <a:pt x="29004" y="106775"/>
                                    <a:pt x="27480" y="103727"/>
                                  </a:cubicBezTo>
                                  <a:lnTo>
                                    <a:pt x="21384" y="88487"/>
                                  </a:lnTo>
                                  <a:lnTo>
                                    <a:pt x="0" y="88487"/>
                                  </a:lnTo>
                                  <a:lnTo>
                                    <a:pt x="0" y="82391"/>
                                  </a:lnTo>
                                  <a:lnTo>
                                    <a:pt x="18336" y="82391"/>
                                  </a:lnTo>
                                  <a:lnTo>
                                    <a:pt x="0" y="39735"/>
                                  </a:lnTo>
                                  <a:lnTo>
                                    <a:pt x="0" y="24080"/>
                                  </a:lnTo>
                                  <a:lnTo>
                                    <a:pt x="1071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39" name="Shape 5339"/>
                          <wps:cNvSpPr/>
                          <wps:spPr>
                            <a:xfrm>
                              <a:off x="1691831" y="3048"/>
                              <a:ext cx="125158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158" h="122015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3247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5439" y="3048"/>
                                  </a:cubicBezTo>
                                  <a:lnTo>
                                    <a:pt x="85439" y="0"/>
                                  </a:lnTo>
                                  <a:lnTo>
                                    <a:pt x="125158" y="0"/>
                                  </a:lnTo>
                                  <a:lnTo>
                                    <a:pt x="125158" y="3048"/>
                                  </a:lnTo>
                                  <a:cubicBezTo>
                                    <a:pt x="119063" y="3048"/>
                                    <a:pt x="116014" y="4572"/>
                                    <a:pt x="114490" y="4572"/>
                                  </a:cubicBezTo>
                                  <a:cubicBezTo>
                                    <a:pt x="112966" y="6096"/>
                                    <a:pt x="111442" y="7620"/>
                                    <a:pt x="109918" y="10668"/>
                                  </a:cubicBezTo>
                                  <a:cubicBezTo>
                                    <a:pt x="109918" y="12192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2015"/>
                                  </a:lnTo>
                                  <a:lnTo>
                                    <a:pt x="105346" y="122015"/>
                                  </a:lnTo>
                                  <a:lnTo>
                                    <a:pt x="24384" y="22860"/>
                                  </a:lnTo>
                                  <a:lnTo>
                                    <a:pt x="24384" y="99155"/>
                                  </a:lnTo>
                                  <a:cubicBezTo>
                                    <a:pt x="24384" y="105251"/>
                                    <a:pt x="25908" y="109823"/>
                                    <a:pt x="28956" y="112871"/>
                                  </a:cubicBezTo>
                                  <a:cubicBezTo>
                                    <a:pt x="32004" y="114395"/>
                                    <a:pt x="36671" y="115919"/>
                                    <a:pt x="39719" y="115919"/>
                                  </a:cubicBezTo>
                                  <a:lnTo>
                                    <a:pt x="42767" y="115919"/>
                                  </a:lnTo>
                                  <a:lnTo>
                                    <a:pt x="4276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7620" y="115919"/>
                                    <a:pt x="12192" y="114395"/>
                                    <a:pt x="13716" y="112871"/>
                                  </a:cubicBezTo>
                                  <a:cubicBezTo>
                                    <a:pt x="16764" y="109823"/>
                                    <a:pt x="18288" y="105251"/>
                                    <a:pt x="18288" y="99155"/>
                                  </a:cubicBezTo>
                                  <a:lnTo>
                                    <a:pt x="18288" y="13716"/>
                                  </a:lnTo>
                                  <a:lnTo>
                                    <a:pt x="15240" y="10668"/>
                                  </a:lnTo>
                                  <a:cubicBezTo>
                                    <a:pt x="13716" y="7620"/>
                                    <a:pt x="10668" y="4572"/>
                                    <a:pt x="9144" y="4572"/>
                                  </a:cubicBezTo>
                                  <a:cubicBezTo>
                                    <a:pt x="7620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0" name="Shape 5340"/>
                          <wps:cNvSpPr/>
                          <wps:spPr>
                            <a:xfrm>
                              <a:off x="1826133" y="3048"/>
                              <a:ext cx="67199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99" h="118967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67199" y="1790"/>
                                  </a:lnTo>
                                  <a:lnTo>
                                    <a:pt x="67199" y="9137"/>
                                  </a:lnTo>
                                  <a:lnTo>
                                    <a:pt x="45815" y="6096"/>
                                  </a:ln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5815" y="108299"/>
                                    <a:pt x="45815" y="108299"/>
                                  </a:cubicBezTo>
                                  <a:cubicBezTo>
                                    <a:pt x="47339" y="109823"/>
                                    <a:pt x="47339" y="111347"/>
                                    <a:pt x="48863" y="111347"/>
                                  </a:cubicBezTo>
                                  <a:cubicBezTo>
                                    <a:pt x="50387" y="112871"/>
                                    <a:pt x="51911" y="112871"/>
                                    <a:pt x="54959" y="112871"/>
                                  </a:cubicBezTo>
                                  <a:lnTo>
                                    <a:pt x="67199" y="110675"/>
                                  </a:lnTo>
                                  <a:lnTo>
                                    <a:pt x="67199" y="118967"/>
                                  </a:lnTo>
                                  <a:lnTo>
                                    <a:pt x="53435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3048" y="115919"/>
                                  </a:lnTo>
                                  <a:cubicBezTo>
                                    <a:pt x="7715" y="115919"/>
                                    <a:pt x="9239" y="115919"/>
                                    <a:pt x="12287" y="114395"/>
                                  </a:cubicBezTo>
                                  <a:cubicBezTo>
                                    <a:pt x="13811" y="112871"/>
                                    <a:pt x="15335" y="111347"/>
                                    <a:pt x="15335" y="109823"/>
                                  </a:cubicBezTo>
                                  <a:cubicBezTo>
                                    <a:pt x="16859" y="108299"/>
                                    <a:pt x="16859" y="105251"/>
                                    <a:pt x="16859" y="99155"/>
                                  </a:cubicBezTo>
                                  <a:lnTo>
                                    <a:pt x="16859" y="19812"/>
                                  </a:lnTo>
                                  <a:cubicBezTo>
                                    <a:pt x="16859" y="13716"/>
                                    <a:pt x="16859" y="10668"/>
                                    <a:pt x="15335" y="7620"/>
                                  </a:cubicBezTo>
                                  <a:cubicBezTo>
                                    <a:pt x="15335" y="7620"/>
                                    <a:pt x="13811" y="6096"/>
                                    <a:pt x="12287" y="4572"/>
                                  </a:cubicBezTo>
                                  <a:cubicBezTo>
                                    <a:pt x="9239" y="3048"/>
                                    <a:pt x="7715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1" name="Shape 5341"/>
                          <wps:cNvSpPr/>
                          <wps:spPr>
                            <a:xfrm>
                              <a:off x="1893332" y="4838"/>
                              <a:ext cx="53483" cy="1171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83" h="117177">
                                  <a:moveTo>
                                    <a:pt x="0" y="0"/>
                                  </a:moveTo>
                                  <a:lnTo>
                                    <a:pt x="21384" y="2782"/>
                                  </a:lnTo>
                                  <a:cubicBezTo>
                                    <a:pt x="32052" y="8878"/>
                                    <a:pt x="39672" y="14974"/>
                                    <a:pt x="45767" y="25642"/>
                                  </a:cubicBezTo>
                                  <a:cubicBezTo>
                                    <a:pt x="50435" y="34786"/>
                                    <a:pt x="53483" y="45454"/>
                                    <a:pt x="53483" y="57646"/>
                                  </a:cubicBezTo>
                                  <a:cubicBezTo>
                                    <a:pt x="53483" y="66885"/>
                                    <a:pt x="51959" y="74505"/>
                                    <a:pt x="48911" y="80601"/>
                                  </a:cubicBezTo>
                                  <a:cubicBezTo>
                                    <a:pt x="47292" y="88221"/>
                                    <a:pt x="42719" y="94317"/>
                                    <a:pt x="39672" y="98889"/>
                                  </a:cubicBezTo>
                                  <a:cubicBezTo>
                                    <a:pt x="35099" y="103461"/>
                                    <a:pt x="29004" y="108033"/>
                                    <a:pt x="24431" y="109557"/>
                                  </a:cubicBezTo>
                                  <a:cubicBezTo>
                                    <a:pt x="18335" y="112605"/>
                                    <a:pt x="10716" y="115653"/>
                                    <a:pt x="3096" y="117177"/>
                                  </a:cubicBezTo>
                                  <a:lnTo>
                                    <a:pt x="0" y="117177"/>
                                  </a:lnTo>
                                  <a:lnTo>
                                    <a:pt x="0" y="108884"/>
                                  </a:lnTo>
                                  <a:lnTo>
                                    <a:pt x="1560" y="108604"/>
                                  </a:lnTo>
                                  <a:cubicBezTo>
                                    <a:pt x="5381" y="106890"/>
                                    <a:pt x="8429" y="104223"/>
                                    <a:pt x="10716" y="100413"/>
                                  </a:cubicBezTo>
                                  <a:cubicBezTo>
                                    <a:pt x="18335" y="91269"/>
                                    <a:pt x="21384" y="77553"/>
                                    <a:pt x="21384" y="59170"/>
                                  </a:cubicBezTo>
                                  <a:cubicBezTo>
                                    <a:pt x="21384" y="43930"/>
                                    <a:pt x="19860" y="30214"/>
                                    <a:pt x="13764" y="21070"/>
                                  </a:cubicBezTo>
                                  <a:cubicBezTo>
                                    <a:pt x="10716" y="14974"/>
                                    <a:pt x="6143" y="8878"/>
                                    <a:pt x="48" y="7354"/>
                                  </a:cubicBezTo>
                                  <a:lnTo>
                                    <a:pt x="0" y="734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2" name="Shape 5342"/>
                          <wps:cNvSpPr/>
                          <wps:spPr>
                            <a:xfrm>
                              <a:off x="2007870" y="3048"/>
                              <a:ext cx="62579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18967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6483" y="3048"/>
                                    <a:pt x="53435" y="3048"/>
                                    <a:pt x="50387" y="4572"/>
                                  </a:cubicBezTo>
                                  <a:cubicBezTo>
                                    <a:pt x="48863" y="4572"/>
                                    <a:pt x="48863" y="6096"/>
                                    <a:pt x="47339" y="9144"/>
                                  </a:cubicBezTo>
                                  <a:cubicBezTo>
                                    <a:pt x="47339" y="10668"/>
                                    <a:pt x="45815" y="13716"/>
                                    <a:pt x="45815" y="19812"/>
                                  </a:cubicBez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7339" y="108299"/>
                                    <a:pt x="47339" y="109823"/>
                                  </a:cubicBezTo>
                                  <a:cubicBezTo>
                                    <a:pt x="47339" y="111347"/>
                                    <a:pt x="48863" y="112871"/>
                                    <a:pt x="51911" y="114395"/>
                                  </a:cubicBezTo>
                                  <a:cubicBezTo>
                                    <a:pt x="53435" y="115919"/>
                                    <a:pt x="56483" y="115919"/>
                                    <a:pt x="59531" y="115919"/>
                                  </a:cubicBezTo>
                                  <a:lnTo>
                                    <a:pt x="62579" y="115919"/>
                                  </a:lnTo>
                                  <a:lnTo>
                                    <a:pt x="62579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2871"/>
                                    <a:pt x="15240" y="112871"/>
                                    <a:pt x="16764" y="109823"/>
                                  </a:cubicBezTo>
                                  <a:cubicBezTo>
                                    <a:pt x="16764" y="108299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10668"/>
                                    <a:pt x="16764" y="7620"/>
                                  </a:cubicBezTo>
                                  <a:cubicBezTo>
                                    <a:pt x="15240" y="7620"/>
                                    <a:pt x="13716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3" name="Shape 5343"/>
                          <wps:cNvSpPr/>
                          <wps:spPr>
                            <a:xfrm>
                              <a:off x="2075021" y="3048"/>
                              <a:ext cx="164878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4878" h="118967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391" y="77819"/>
                                  </a:lnTo>
                                  <a:lnTo>
                                    <a:pt x="116014" y="0"/>
                                  </a:lnTo>
                                  <a:lnTo>
                                    <a:pt x="164878" y="0"/>
                                  </a:lnTo>
                                  <a:lnTo>
                                    <a:pt x="164878" y="3048"/>
                                  </a:lnTo>
                                  <a:lnTo>
                                    <a:pt x="160306" y="3048"/>
                                  </a:lnTo>
                                  <a:cubicBezTo>
                                    <a:pt x="157257" y="3048"/>
                                    <a:pt x="154210" y="3048"/>
                                    <a:pt x="152686" y="4572"/>
                                  </a:cubicBezTo>
                                  <a:cubicBezTo>
                                    <a:pt x="151162" y="4572"/>
                                    <a:pt x="149638" y="6096"/>
                                    <a:pt x="148113" y="9144"/>
                                  </a:cubicBezTo>
                                  <a:cubicBezTo>
                                    <a:pt x="148113" y="10668"/>
                                    <a:pt x="148113" y="13716"/>
                                    <a:pt x="148113" y="19812"/>
                                  </a:cubicBezTo>
                                  <a:lnTo>
                                    <a:pt x="148113" y="99155"/>
                                  </a:lnTo>
                                  <a:cubicBezTo>
                                    <a:pt x="148113" y="105251"/>
                                    <a:pt x="148113" y="108299"/>
                                    <a:pt x="148113" y="109823"/>
                                  </a:cubicBezTo>
                                  <a:cubicBezTo>
                                    <a:pt x="149638" y="111347"/>
                                    <a:pt x="151162" y="112871"/>
                                    <a:pt x="152686" y="114395"/>
                                  </a:cubicBezTo>
                                  <a:cubicBezTo>
                                    <a:pt x="154210" y="115919"/>
                                    <a:pt x="157257" y="115919"/>
                                    <a:pt x="160306" y="115919"/>
                                  </a:cubicBezTo>
                                  <a:lnTo>
                                    <a:pt x="164878" y="115919"/>
                                  </a:lnTo>
                                  <a:lnTo>
                                    <a:pt x="164878" y="118967"/>
                                  </a:lnTo>
                                  <a:lnTo>
                                    <a:pt x="102298" y="118967"/>
                                  </a:lnTo>
                                  <a:lnTo>
                                    <a:pt x="102298" y="115919"/>
                                  </a:lnTo>
                                  <a:lnTo>
                                    <a:pt x="105346" y="115919"/>
                                  </a:lnTo>
                                  <a:cubicBezTo>
                                    <a:pt x="109918" y="115919"/>
                                    <a:pt x="111442" y="115919"/>
                                    <a:pt x="114490" y="114395"/>
                                  </a:cubicBezTo>
                                  <a:cubicBezTo>
                                    <a:pt x="116014" y="112871"/>
                                    <a:pt x="117538" y="112871"/>
                                    <a:pt x="117538" y="109823"/>
                                  </a:cubicBezTo>
                                  <a:cubicBezTo>
                                    <a:pt x="119063" y="108299"/>
                                    <a:pt x="119063" y="105251"/>
                                    <a:pt x="119063" y="99155"/>
                                  </a:cubicBezTo>
                                  <a:lnTo>
                                    <a:pt x="119063" y="9144"/>
                                  </a:lnTo>
                                  <a:lnTo>
                                    <a:pt x="73247" y="118967"/>
                                  </a:lnTo>
                                  <a:lnTo>
                                    <a:pt x="70199" y="118967"/>
                                  </a:lnTo>
                                  <a:lnTo>
                                    <a:pt x="24384" y="10668"/>
                                  </a:lnTo>
                                  <a:lnTo>
                                    <a:pt x="24384" y="94583"/>
                                  </a:lnTo>
                                  <a:cubicBezTo>
                                    <a:pt x="24384" y="100679"/>
                                    <a:pt x="24384" y="105251"/>
                                    <a:pt x="24384" y="106775"/>
                                  </a:cubicBezTo>
                                  <a:cubicBezTo>
                                    <a:pt x="24384" y="109823"/>
                                    <a:pt x="25908" y="111347"/>
                                    <a:pt x="28956" y="112871"/>
                                  </a:cubicBezTo>
                                  <a:cubicBezTo>
                                    <a:pt x="32099" y="115919"/>
                                    <a:pt x="35147" y="115919"/>
                                    <a:pt x="41243" y="115919"/>
                                  </a:cubicBezTo>
                                  <a:lnTo>
                                    <a:pt x="41243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1524" y="115919"/>
                                  </a:lnTo>
                                  <a:cubicBezTo>
                                    <a:pt x="4572" y="115919"/>
                                    <a:pt x="6096" y="115919"/>
                                    <a:pt x="9144" y="114395"/>
                                  </a:cubicBezTo>
                                  <a:cubicBezTo>
                                    <a:pt x="10668" y="114395"/>
                                    <a:pt x="12192" y="112871"/>
                                    <a:pt x="13716" y="111347"/>
                                  </a:cubicBezTo>
                                  <a:cubicBezTo>
                                    <a:pt x="15240" y="109823"/>
                                    <a:pt x="16764" y="108299"/>
                                    <a:pt x="16764" y="105251"/>
                                  </a:cubicBezTo>
                                  <a:cubicBezTo>
                                    <a:pt x="16764" y="103727"/>
                                    <a:pt x="16764" y="100679"/>
                                    <a:pt x="16764" y="96107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9144"/>
                                    <a:pt x="15240" y="7620"/>
                                  </a:cubicBezTo>
                                  <a:cubicBezTo>
                                    <a:pt x="15240" y="6096"/>
                                    <a:pt x="13716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4" name="Shape 5344"/>
                          <wps:cNvSpPr/>
                          <wps:spPr>
                            <a:xfrm>
                              <a:off x="2247520" y="3048"/>
                              <a:ext cx="58007" cy="118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18968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58007" y="480"/>
                                  </a:lnTo>
                                  <a:lnTo>
                                    <a:pt x="58007" y="9422"/>
                                  </a:lnTo>
                                  <a:lnTo>
                                    <a:pt x="48863" y="6096"/>
                                  </a:lnTo>
                                  <a:lnTo>
                                    <a:pt x="44291" y="6096"/>
                                  </a:lnTo>
                                  <a:lnTo>
                                    <a:pt x="44291" y="57912"/>
                                  </a:lnTo>
                                  <a:cubicBezTo>
                                    <a:pt x="47339" y="57912"/>
                                    <a:pt x="48863" y="57912"/>
                                    <a:pt x="48863" y="57912"/>
                                  </a:cubicBezTo>
                                  <a:lnTo>
                                    <a:pt x="58007" y="54587"/>
                                  </a:lnTo>
                                  <a:lnTo>
                                    <a:pt x="58007" y="64898"/>
                                  </a:lnTo>
                                  <a:lnTo>
                                    <a:pt x="44291" y="65627"/>
                                  </a:lnTo>
                                  <a:lnTo>
                                    <a:pt x="44291" y="99156"/>
                                  </a:lnTo>
                                  <a:cubicBezTo>
                                    <a:pt x="44291" y="105251"/>
                                    <a:pt x="45815" y="108299"/>
                                    <a:pt x="45815" y="111347"/>
                                  </a:cubicBezTo>
                                  <a:cubicBezTo>
                                    <a:pt x="47339" y="112871"/>
                                    <a:pt x="48863" y="114395"/>
                                    <a:pt x="50387" y="114395"/>
                                  </a:cubicBezTo>
                                  <a:lnTo>
                                    <a:pt x="58007" y="115484"/>
                                  </a:lnTo>
                                  <a:lnTo>
                                    <a:pt x="58007" y="118968"/>
                                  </a:lnTo>
                                  <a:lnTo>
                                    <a:pt x="0" y="118968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9144" y="115919"/>
                                    <a:pt x="12192" y="114395"/>
                                  </a:cubicBezTo>
                                  <a:cubicBezTo>
                                    <a:pt x="13716" y="112871"/>
                                    <a:pt x="15240" y="112871"/>
                                    <a:pt x="15240" y="111347"/>
                                  </a:cubicBezTo>
                                  <a:cubicBezTo>
                                    <a:pt x="16764" y="108299"/>
                                    <a:pt x="16764" y="105251"/>
                                    <a:pt x="16764" y="99156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9144"/>
                                    <a:pt x="15240" y="7620"/>
                                  </a:cubicBezTo>
                                  <a:cubicBezTo>
                                    <a:pt x="15240" y="6096"/>
                                    <a:pt x="13716" y="4572"/>
                                    <a:pt x="12192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5" name="Shape 5345"/>
                          <wps:cNvSpPr/>
                          <wps:spPr>
                            <a:xfrm>
                              <a:off x="2305527" y="118532"/>
                              <a:ext cx="3048" cy="34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48" h="3484">
                                  <a:moveTo>
                                    <a:pt x="0" y="0"/>
                                  </a:moveTo>
                                  <a:lnTo>
                                    <a:pt x="3048" y="435"/>
                                  </a:lnTo>
                                  <a:lnTo>
                                    <a:pt x="3048" y="3484"/>
                                  </a:lnTo>
                                  <a:lnTo>
                                    <a:pt x="0" y="348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6" name="Shape 5346"/>
                          <wps:cNvSpPr/>
                          <wps:spPr>
                            <a:xfrm>
                              <a:off x="2305527" y="3528"/>
                              <a:ext cx="42767" cy="64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767" h="64418">
                                  <a:moveTo>
                                    <a:pt x="0" y="0"/>
                                  </a:moveTo>
                                  <a:lnTo>
                                    <a:pt x="17192" y="1806"/>
                                  </a:lnTo>
                                  <a:cubicBezTo>
                                    <a:pt x="23313" y="3330"/>
                                    <a:pt x="28289" y="5616"/>
                                    <a:pt x="32099" y="8664"/>
                                  </a:cubicBezTo>
                                  <a:cubicBezTo>
                                    <a:pt x="39719" y="14760"/>
                                    <a:pt x="42767" y="22380"/>
                                    <a:pt x="42767" y="31524"/>
                                  </a:cubicBezTo>
                                  <a:cubicBezTo>
                                    <a:pt x="42767" y="39144"/>
                                    <a:pt x="41243" y="45240"/>
                                    <a:pt x="36671" y="51336"/>
                                  </a:cubicBezTo>
                                  <a:cubicBezTo>
                                    <a:pt x="30575" y="55908"/>
                                    <a:pt x="24479" y="60480"/>
                                    <a:pt x="15240" y="62099"/>
                                  </a:cubicBezTo>
                                  <a:cubicBezTo>
                                    <a:pt x="12954" y="62861"/>
                                    <a:pt x="9144" y="63623"/>
                                    <a:pt x="4191" y="64195"/>
                                  </a:cubicBezTo>
                                  <a:lnTo>
                                    <a:pt x="0" y="64418"/>
                                  </a:lnTo>
                                  <a:lnTo>
                                    <a:pt x="0" y="54107"/>
                                  </a:lnTo>
                                  <a:lnTo>
                                    <a:pt x="7620" y="51336"/>
                                  </a:lnTo>
                                  <a:cubicBezTo>
                                    <a:pt x="12192" y="46764"/>
                                    <a:pt x="13716" y="40668"/>
                                    <a:pt x="13716" y="31524"/>
                                  </a:cubicBezTo>
                                  <a:cubicBezTo>
                                    <a:pt x="13716" y="22380"/>
                                    <a:pt x="12192" y="16284"/>
                                    <a:pt x="7620" y="11712"/>
                                  </a:cubicBezTo>
                                  <a:lnTo>
                                    <a:pt x="0" y="894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7" name="Shape 5347"/>
                          <wps:cNvSpPr/>
                          <wps:spPr>
                            <a:xfrm>
                              <a:off x="2351341" y="3048"/>
                              <a:ext cx="64151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18967">
                                  <a:moveTo>
                                    <a:pt x="0" y="0"/>
                                  </a:moveTo>
                                  <a:lnTo>
                                    <a:pt x="56483" y="0"/>
                                  </a:lnTo>
                                  <a:lnTo>
                                    <a:pt x="64151" y="728"/>
                                  </a:lnTo>
                                  <a:lnTo>
                                    <a:pt x="64151" y="7101"/>
                                  </a:lnTo>
                                  <a:lnTo>
                                    <a:pt x="54959" y="6096"/>
                                  </a:lnTo>
                                  <a:lnTo>
                                    <a:pt x="45815" y="6096"/>
                                  </a:lnTo>
                                  <a:lnTo>
                                    <a:pt x="45815" y="57912"/>
                                  </a:lnTo>
                                  <a:lnTo>
                                    <a:pt x="50387" y="57912"/>
                                  </a:lnTo>
                                  <a:lnTo>
                                    <a:pt x="64151" y="56765"/>
                                  </a:lnTo>
                                  <a:lnTo>
                                    <a:pt x="64151" y="79495"/>
                                  </a:lnTo>
                                  <a:lnTo>
                                    <a:pt x="53436" y="64103"/>
                                  </a:lnTo>
                                  <a:lnTo>
                                    <a:pt x="45815" y="64103"/>
                                  </a:ln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5815" y="108299"/>
                                    <a:pt x="45815" y="111347"/>
                                  </a:cubicBezTo>
                                  <a:cubicBezTo>
                                    <a:pt x="47339" y="112871"/>
                                    <a:pt x="48863" y="114395"/>
                                    <a:pt x="50387" y="114395"/>
                                  </a:cubicBezTo>
                                  <a:cubicBezTo>
                                    <a:pt x="51912" y="115919"/>
                                    <a:pt x="56483" y="115919"/>
                                    <a:pt x="61056" y="115919"/>
                                  </a:cubicBezTo>
                                  <a:lnTo>
                                    <a:pt x="61056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9144" y="115919"/>
                                    <a:pt x="12192" y="114395"/>
                                  </a:cubicBezTo>
                                  <a:cubicBezTo>
                                    <a:pt x="13716" y="112871"/>
                                    <a:pt x="15240" y="112871"/>
                                    <a:pt x="15240" y="111347"/>
                                  </a:cubicBezTo>
                                  <a:cubicBezTo>
                                    <a:pt x="16764" y="108299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9144"/>
                                    <a:pt x="15240" y="7620"/>
                                  </a:cubicBezTo>
                                  <a:cubicBezTo>
                                    <a:pt x="15240" y="6096"/>
                                    <a:pt x="13716" y="4572"/>
                                    <a:pt x="12192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8" name="Shape 5348"/>
                          <wps:cNvSpPr/>
                          <wps:spPr>
                            <a:xfrm>
                              <a:off x="2415493" y="3777"/>
                              <a:ext cx="65580" cy="1182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580" h="118239">
                                  <a:moveTo>
                                    <a:pt x="0" y="0"/>
                                  </a:moveTo>
                                  <a:lnTo>
                                    <a:pt x="24431" y="2320"/>
                                  </a:lnTo>
                                  <a:cubicBezTo>
                                    <a:pt x="30528" y="3844"/>
                                    <a:pt x="36624" y="6891"/>
                                    <a:pt x="39672" y="12988"/>
                                  </a:cubicBezTo>
                                  <a:cubicBezTo>
                                    <a:pt x="44243" y="17559"/>
                                    <a:pt x="47292" y="25179"/>
                                    <a:pt x="47292" y="31276"/>
                                  </a:cubicBezTo>
                                  <a:cubicBezTo>
                                    <a:pt x="47292" y="40420"/>
                                    <a:pt x="44243" y="48040"/>
                                    <a:pt x="36624" y="54135"/>
                                  </a:cubicBezTo>
                                  <a:cubicBezTo>
                                    <a:pt x="33575" y="57184"/>
                                    <a:pt x="27480" y="60232"/>
                                    <a:pt x="19860" y="61851"/>
                                  </a:cubicBezTo>
                                  <a:lnTo>
                                    <a:pt x="48816" y="102999"/>
                                  </a:lnTo>
                                  <a:cubicBezTo>
                                    <a:pt x="53387" y="107571"/>
                                    <a:pt x="54911" y="110619"/>
                                    <a:pt x="56436" y="112143"/>
                                  </a:cubicBezTo>
                                  <a:cubicBezTo>
                                    <a:pt x="59484" y="113667"/>
                                    <a:pt x="62531" y="115191"/>
                                    <a:pt x="65580" y="115191"/>
                                  </a:cubicBezTo>
                                  <a:lnTo>
                                    <a:pt x="65580" y="118239"/>
                                  </a:lnTo>
                                  <a:lnTo>
                                    <a:pt x="27480" y="118239"/>
                                  </a:lnTo>
                                  <a:lnTo>
                                    <a:pt x="0" y="78767"/>
                                  </a:lnTo>
                                  <a:lnTo>
                                    <a:pt x="0" y="56037"/>
                                  </a:lnTo>
                                  <a:lnTo>
                                    <a:pt x="4524" y="55659"/>
                                  </a:lnTo>
                                  <a:cubicBezTo>
                                    <a:pt x="9096" y="54135"/>
                                    <a:pt x="12144" y="51088"/>
                                    <a:pt x="13668" y="46515"/>
                                  </a:cubicBezTo>
                                  <a:cubicBezTo>
                                    <a:pt x="16811" y="43468"/>
                                    <a:pt x="18336" y="38896"/>
                                    <a:pt x="18336" y="31276"/>
                                  </a:cubicBezTo>
                                  <a:cubicBezTo>
                                    <a:pt x="18336" y="22132"/>
                                    <a:pt x="15287" y="16035"/>
                                    <a:pt x="10620" y="11464"/>
                                  </a:cubicBezTo>
                                  <a:cubicBezTo>
                                    <a:pt x="9096" y="9178"/>
                                    <a:pt x="6429" y="7653"/>
                                    <a:pt x="3000" y="6701"/>
                                  </a:cubicBezTo>
                                  <a:lnTo>
                                    <a:pt x="0" y="637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49" name="Shape 5349"/>
                          <wps:cNvSpPr/>
                          <wps:spPr>
                            <a:xfrm>
                              <a:off x="2488788" y="0"/>
                              <a:ext cx="64056" cy="12505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056" h="125054">
                                  <a:moveTo>
                                    <a:pt x="62579" y="0"/>
                                  </a:moveTo>
                                  <a:lnTo>
                                    <a:pt x="64056" y="244"/>
                                  </a:lnTo>
                                  <a:lnTo>
                                    <a:pt x="64056" y="6110"/>
                                  </a:lnTo>
                                  <a:lnTo>
                                    <a:pt x="49578" y="10478"/>
                                  </a:lnTo>
                                  <a:cubicBezTo>
                                    <a:pt x="45363" y="13335"/>
                                    <a:pt x="41910" y="17526"/>
                                    <a:pt x="39624" y="22860"/>
                                  </a:cubicBezTo>
                                  <a:cubicBezTo>
                                    <a:pt x="35052" y="32004"/>
                                    <a:pt x="32004" y="45720"/>
                                    <a:pt x="32004" y="62484"/>
                                  </a:cubicBezTo>
                                  <a:cubicBezTo>
                                    <a:pt x="32004" y="83915"/>
                                    <a:pt x="35052" y="99155"/>
                                    <a:pt x="42672" y="108299"/>
                                  </a:cubicBezTo>
                                  <a:cubicBezTo>
                                    <a:pt x="45720" y="112109"/>
                                    <a:pt x="48792" y="114776"/>
                                    <a:pt x="52244" y="116491"/>
                                  </a:cubicBezTo>
                                  <a:lnTo>
                                    <a:pt x="64056" y="118957"/>
                                  </a:lnTo>
                                  <a:lnTo>
                                    <a:pt x="64056" y="125054"/>
                                  </a:lnTo>
                                  <a:lnTo>
                                    <a:pt x="35445" y="119539"/>
                                  </a:lnTo>
                                  <a:cubicBezTo>
                                    <a:pt x="27051" y="115919"/>
                                    <a:pt x="19812" y="110586"/>
                                    <a:pt x="13716" y="103727"/>
                                  </a:cubicBezTo>
                                  <a:cubicBezTo>
                                    <a:pt x="4572" y="91535"/>
                                    <a:pt x="0" y="77819"/>
                                    <a:pt x="0" y="62484"/>
                                  </a:cubicBezTo>
                                  <a:cubicBezTo>
                                    <a:pt x="0" y="44196"/>
                                    <a:pt x="6096" y="28956"/>
                                    <a:pt x="18288" y="16764"/>
                                  </a:cubicBezTo>
                                  <a:cubicBezTo>
                                    <a:pt x="30480" y="6096"/>
                                    <a:pt x="45720" y="0"/>
                                    <a:pt x="625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0" name="Shape 5350"/>
                          <wps:cNvSpPr/>
                          <wps:spPr>
                            <a:xfrm>
                              <a:off x="2552844" y="244"/>
                              <a:ext cx="64151" cy="1248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4819">
                                  <a:moveTo>
                                    <a:pt x="0" y="0"/>
                                  </a:moveTo>
                                  <a:lnTo>
                                    <a:pt x="25015" y="4137"/>
                                  </a:lnTo>
                                  <a:cubicBezTo>
                                    <a:pt x="32837" y="6995"/>
                                    <a:pt x="39719" y="11186"/>
                                    <a:pt x="45863" y="16520"/>
                                  </a:cubicBezTo>
                                  <a:cubicBezTo>
                                    <a:pt x="58055" y="28712"/>
                                    <a:pt x="64151" y="43952"/>
                                    <a:pt x="64151" y="62240"/>
                                  </a:cubicBezTo>
                                  <a:cubicBezTo>
                                    <a:pt x="64151" y="77575"/>
                                    <a:pt x="59579" y="89767"/>
                                    <a:pt x="50435" y="101959"/>
                                  </a:cubicBezTo>
                                  <a:cubicBezTo>
                                    <a:pt x="38147" y="117199"/>
                                    <a:pt x="21383" y="124819"/>
                                    <a:pt x="47" y="124819"/>
                                  </a:cubicBezTo>
                                  <a:lnTo>
                                    <a:pt x="0" y="124810"/>
                                  </a:lnTo>
                                  <a:lnTo>
                                    <a:pt x="0" y="118713"/>
                                  </a:lnTo>
                                  <a:lnTo>
                                    <a:pt x="47" y="118723"/>
                                  </a:lnTo>
                                  <a:cubicBezTo>
                                    <a:pt x="6143" y="118723"/>
                                    <a:pt x="10715" y="117199"/>
                                    <a:pt x="15287" y="114151"/>
                                  </a:cubicBezTo>
                                  <a:cubicBezTo>
                                    <a:pt x="19859" y="109579"/>
                                    <a:pt x="24431" y="103483"/>
                                    <a:pt x="27479" y="95863"/>
                                  </a:cubicBezTo>
                                  <a:cubicBezTo>
                                    <a:pt x="30527" y="88243"/>
                                    <a:pt x="32052" y="76051"/>
                                    <a:pt x="32052" y="63764"/>
                                  </a:cubicBezTo>
                                  <a:cubicBezTo>
                                    <a:pt x="32052" y="47000"/>
                                    <a:pt x="30527" y="34808"/>
                                    <a:pt x="27479" y="27188"/>
                                  </a:cubicBezTo>
                                  <a:cubicBezTo>
                                    <a:pt x="24431" y="19568"/>
                                    <a:pt x="21383" y="14996"/>
                                    <a:pt x="16811" y="10424"/>
                                  </a:cubicBezTo>
                                  <a:cubicBezTo>
                                    <a:pt x="12239" y="7376"/>
                                    <a:pt x="6143" y="5852"/>
                                    <a:pt x="47" y="5852"/>
                                  </a:cubicBezTo>
                                  <a:lnTo>
                                    <a:pt x="0" y="586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1" name="Shape 5351"/>
                          <wps:cNvSpPr/>
                          <wps:spPr>
                            <a:xfrm>
                              <a:off x="2626138" y="3048"/>
                              <a:ext cx="128207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8207" h="122015">
                                  <a:moveTo>
                                    <a:pt x="0" y="0"/>
                                  </a:moveTo>
                                  <a:lnTo>
                                    <a:pt x="58007" y="0"/>
                                  </a:lnTo>
                                  <a:lnTo>
                                    <a:pt x="58007" y="3048"/>
                                  </a:lnTo>
                                  <a:lnTo>
                                    <a:pt x="56483" y="3048"/>
                                  </a:lnTo>
                                  <a:cubicBezTo>
                                    <a:pt x="50387" y="3048"/>
                                    <a:pt x="47339" y="3048"/>
                                    <a:pt x="45815" y="4572"/>
                                  </a:cubicBezTo>
                                  <a:cubicBezTo>
                                    <a:pt x="44291" y="6096"/>
                                    <a:pt x="42767" y="6096"/>
                                    <a:pt x="42767" y="9144"/>
                                  </a:cubicBezTo>
                                  <a:cubicBezTo>
                                    <a:pt x="42767" y="9144"/>
                                    <a:pt x="44291" y="10668"/>
                                    <a:pt x="44291" y="12192"/>
                                  </a:cubicBezTo>
                                  <a:cubicBezTo>
                                    <a:pt x="44291" y="13716"/>
                                    <a:pt x="45815" y="18288"/>
                                    <a:pt x="48863" y="24384"/>
                                  </a:cubicBezTo>
                                  <a:lnTo>
                                    <a:pt x="74771" y="83915"/>
                                  </a:lnTo>
                                  <a:lnTo>
                                    <a:pt x="97727" y="30480"/>
                                  </a:lnTo>
                                  <a:cubicBezTo>
                                    <a:pt x="100774" y="24384"/>
                                    <a:pt x="102298" y="19812"/>
                                    <a:pt x="103822" y="16764"/>
                                  </a:cubicBezTo>
                                  <a:cubicBezTo>
                                    <a:pt x="103822" y="15240"/>
                                    <a:pt x="103822" y="13716"/>
                                    <a:pt x="103822" y="12192"/>
                                  </a:cubicBezTo>
                                  <a:cubicBezTo>
                                    <a:pt x="103822" y="10668"/>
                                    <a:pt x="103822" y="9144"/>
                                    <a:pt x="103822" y="7620"/>
                                  </a:cubicBezTo>
                                  <a:cubicBezTo>
                                    <a:pt x="102298" y="6096"/>
                                    <a:pt x="100774" y="4572"/>
                                    <a:pt x="99251" y="4572"/>
                                  </a:cubicBezTo>
                                  <a:cubicBezTo>
                                    <a:pt x="96203" y="3048"/>
                                    <a:pt x="93154" y="3048"/>
                                    <a:pt x="88583" y="3048"/>
                                  </a:cubicBezTo>
                                  <a:lnTo>
                                    <a:pt x="88583" y="0"/>
                                  </a:lnTo>
                                  <a:lnTo>
                                    <a:pt x="128207" y="0"/>
                                  </a:lnTo>
                                  <a:lnTo>
                                    <a:pt x="128207" y="3048"/>
                                  </a:lnTo>
                                  <a:cubicBezTo>
                                    <a:pt x="123635" y="3048"/>
                                    <a:pt x="120586" y="6096"/>
                                    <a:pt x="116015" y="9144"/>
                                  </a:cubicBezTo>
                                  <a:cubicBezTo>
                                    <a:pt x="114491" y="12192"/>
                                    <a:pt x="109918" y="19812"/>
                                    <a:pt x="105347" y="30480"/>
                                  </a:cubicBezTo>
                                  <a:lnTo>
                                    <a:pt x="64103" y="122015"/>
                                  </a:lnTo>
                                  <a:lnTo>
                                    <a:pt x="61055" y="122015"/>
                                  </a:lnTo>
                                  <a:lnTo>
                                    <a:pt x="19812" y="27432"/>
                                  </a:lnTo>
                                  <a:cubicBezTo>
                                    <a:pt x="15240" y="15240"/>
                                    <a:pt x="12192" y="9144"/>
                                    <a:pt x="10668" y="6096"/>
                                  </a:cubicBezTo>
                                  <a:cubicBezTo>
                                    <a:pt x="7620" y="4572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2" name="Shape 5352"/>
                          <wps:cNvSpPr/>
                          <wps:spPr>
                            <a:xfrm>
                              <a:off x="2762060" y="3048"/>
                              <a:ext cx="109918" cy="118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9918" h="118968">
                                  <a:moveTo>
                                    <a:pt x="0" y="0"/>
                                  </a:moveTo>
                                  <a:lnTo>
                                    <a:pt x="100680" y="0"/>
                                  </a:lnTo>
                                  <a:lnTo>
                                    <a:pt x="100680" y="35052"/>
                                  </a:lnTo>
                                  <a:lnTo>
                                    <a:pt x="97631" y="35052"/>
                                  </a:lnTo>
                                  <a:cubicBezTo>
                                    <a:pt x="96107" y="25908"/>
                                    <a:pt x="93059" y="19812"/>
                                    <a:pt x="90011" y="16764"/>
                                  </a:cubicBezTo>
                                  <a:cubicBezTo>
                                    <a:pt x="86963" y="12192"/>
                                    <a:pt x="82391" y="9144"/>
                                    <a:pt x="77819" y="7620"/>
                                  </a:cubicBezTo>
                                  <a:cubicBezTo>
                                    <a:pt x="74771" y="6096"/>
                                    <a:pt x="67151" y="6096"/>
                                    <a:pt x="58007" y="6096"/>
                                  </a:cubicBezTo>
                                  <a:lnTo>
                                    <a:pt x="45720" y="6096"/>
                                  </a:lnTo>
                                  <a:lnTo>
                                    <a:pt x="45720" y="54864"/>
                                  </a:lnTo>
                                  <a:lnTo>
                                    <a:pt x="48863" y="54864"/>
                                  </a:lnTo>
                                  <a:cubicBezTo>
                                    <a:pt x="56483" y="54864"/>
                                    <a:pt x="62580" y="53340"/>
                                    <a:pt x="65627" y="47244"/>
                                  </a:cubicBezTo>
                                  <a:cubicBezTo>
                                    <a:pt x="68675" y="42672"/>
                                    <a:pt x="70199" y="36576"/>
                                    <a:pt x="71723" y="27432"/>
                                  </a:cubicBezTo>
                                  <a:lnTo>
                                    <a:pt x="74771" y="27432"/>
                                  </a:lnTo>
                                  <a:lnTo>
                                    <a:pt x="74771" y="90012"/>
                                  </a:lnTo>
                                  <a:lnTo>
                                    <a:pt x="71723" y="90012"/>
                                  </a:lnTo>
                                  <a:cubicBezTo>
                                    <a:pt x="71723" y="82391"/>
                                    <a:pt x="70199" y="77819"/>
                                    <a:pt x="67151" y="73247"/>
                                  </a:cubicBezTo>
                                  <a:cubicBezTo>
                                    <a:pt x="65627" y="68675"/>
                                    <a:pt x="62580" y="65627"/>
                                    <a:pt x="59531" y="64103"/>
                                  </a:cubicBezTo>
                                  <a:cubicBezTo>
                                    <a:pt x="56483" y="62580"/>
                                    <a:pt x="51911" y="62580"/>
                                    <a:pt x="45720" y="62580"/>
                                  </a:cubicBezTo>
                                  <a:lnTo>
                                    <a:pt x="45720" y="96107"/>
                                  </a:lnTo>
                                  <a:cubicBezTo>
                                    <a:pt x="45720" y="102203"/>
                                    <a:pt x="47244" y="106775"/>
                                    <a:pt x="47244" y="108299"/>
                                  </a:cubicBezTo>
                                  <a:cubicBezTo>
                                    <a:pt x="47244" y="109824"/>
                                    <a:pt x="48863" y="109824"/>
                                    <a:pt x="50387" y="111347"/>
                                  </a:cubicBezTo>
                                  <a:cubicBezTo>
                                    <a:pt x="51911" y="112871"/>
                                    <a:pt x="54959" y="112871"/>
                                    <a:pt x="58007" y="112871"/>
                                  </a:cubicBezTo>
                                  <a:lnTo>
                                    <a:pt x="65627" y="112871"/>
                                  </a:lnTo>
                                  <a:cubicBezTo>
                                    <a:pt x="76295" y="112871"/>
                                    <a:pt x="85439" y="109824"/>
                                    <a:pt x="91536" y="105251"/>
                                  </a:cubicBezTo>
                                  <a:cubicBezTo>
                                    <a:pt x="99155" y="99156"/>
                                    <a:pt x="103823" y="91536"/>
                                    <a:pt x="106871" y="80868"/>
                                  </a:cubicBezTo>
                                  <a:lnTo>
                                    <a:pt x="109918" y="80868"/>
                                  </a:lnTo>
                                  <a:lnTo>
                                    <a:pt x="103823" y="118968"/>
                                  </a:lnTo>
                                  <a:lnTo>
                                    <a:pt x="0" y="118968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2871"/>
                                    <a:pt x="15240" y="112871"/>
                                    <a:pt x="16764" y="109824"/>
                                  </a:cubicBezTo>
                                  <a:cubicBezTo>
                                    <a:pt x="16764" y="108299"/>
                                    <a:pt x="16764" y="105251"/>
                                    <a:pt x="16764" y="99156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5240"/>
                                    <a:pt x="16764" y="10668"/>
                                    <a:pt x="16764" y="9144"/>
                                  </a:cubicBezTo>
                                  <a:cubicBezTo>
                                    <a:pt x="16764" y="7620"/>
                                    <a:pt x="15240" y="6096"/>
                                    <a:pt x="13716" y="4572"/>
                                  </a:cubicBezTo>
                                  <a:cubicBezTo>
                                    <a:pt x="12192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3" name="Shape 5353"/>
                          <wps:cNvSpPr/>
                          <wps:spPr>
                            <a:xfrm>
                              <a:off x="2887218" y="3048"/>
                              <a:ext cx="163354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3354" h="118967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391" y="77819"/>
                                  </a:lnTo>
                                  <a:lnTo>
                                    <a:pt x="114490" y="0"/>
                                  </a:lnTo>
                                  <a:lnTo>
                                    <a:pt x="163354" y="0"/>
                                  </a:lnTo>
                                  <a:lnTo>
                                    <a:pt x="163354" y="3048"/>
                                  </a:lnTo>
                                  <a:lnTo>
                                    <a:pt x="160306" y="3048"/>
                                  </a:lnTo>
                                  <a:cubicBezTo>
                                    <a:pt x="157257" y="3048"/>
                                    <a:pt x="154210" y="3048"/>
                                    <a:pt x="151162" y="4572"/>
                                  </a:cubicBezTo>
                                  <a:cubicBezTo>
                                    <a:pt x="149638" y="4572"/>
                                    <a:pt x="149638" y="6096"/>
                                    <a:pt x="148113" y="9144"/>
                                  </a:cubicBezTo>
                                  <a:cubicBezTo>
                                    <a:pt x="148113" y="10668"/>
                                    <a:pt x="146590" y="13716"/>
                                    <a:pt x="146590" y="19812"/>
                                  </a:cubicBezTo>
                                  <a:lnTo>
                                    <a:pt x="146590" y="99155"/>
                                  </a:lnTo>
                                  <a:cubicBezTo>
                                    <a:pt x="146590" y="105251"/>
                                    <a:pt x="148113" y="108299"/>
                                    <a:pt x="148113" y="109823"/>
                                  </a:cubicBezTo>
                                  <a:cubicBezTo>
                                    <a:pt x="148113" y="111347"/>
                                    <a:pt x="149638" y="112871"/>
                                    <a:pt x="152686" y="114395"/>
                                  </a:cubicBezTo>
                                  <a:cubicBezTo>
                                    <a:pt x="154210" y="115919"/>
                                    <a:pt x="157257" y="115919"/>
                                    <a:pt x="160306" y="115919"/>
                                  </a:cubicBezTo>
                                  <a:lnTo>
                                    <a:pt x="163354" y="115919"/>
                                  </a:lnTo>
                                  <a:lnTo>
                                    <a:pt x="163354" y="118967"/>
                                  </a:lnTo>
                                  <a:lnTo>
                                    <a:pt x="100774" y="118967"/>
                                  </a:lnTo>
                                  <a:lnTo>
                                    <a:pt x="100774" y="115919"/>
                                  </a:lnTo>
                                  <a:lnTo>
                                    <a:pt x="105346" y="115919"/>
                                  </a:lnTo>
                                  <a:cubicBezTo>
                                    <a:pt x="108394" y="115919"/>
                                    <a:pt x="111442" y="115919"/>
                                    <a:pt x="112966" y="114395"/>
                                  </a:cubicBezTo>
                                  <a:cubicBezTo>
                                    <a:pt x="114490" y="112871"/>
                                    <a:pt x="116014" y="112871"/>
                                    <a:pt x="117538" y="109823"/>
                                  </a:cubicBezTo>
                                  <a:cubicBezTo>
                                    <a:pt x="117538" y="108299"/>
                                    <a:pt x="117538" y="105251"/>
                                    <a:pt x="117538" y="99155"/>
                                  </a:cubicBezTo>
                                  <a:lnTo>
                                    <a:pt x="117538" y="9144"/>
                                  </a:lnTo>
                                  <a:lnTo>
                                    <a:pt x="71723" y="118967"/>
                                  </a:lnTo>
                                  <a:lnTo>
                                    <a:pt x="70199" y="118967"/>
                                  </a:lnTo>
                                  <a:lnTo>
                                    <a:pt x="22860" y="10668"/>
                                  </a:lnTo>
                                  <a:lnTo>
                                    <a:pt x="22860" y="94583"/>
                                  </a:lnTo>
                                  <a:cubicBezTo>
                                    <a:pt x="22860" y="100679"/>
                                    <a:pt x="22860" y="105251"/>
                                    <a:pt x="22860" y="106775"/>
                                  </a:cubicBezTo>
                                  <a:cubicBezTo>
                                    <a:pt x="24384" y="109823"/>
                                    <a:pt x="25908" y="111347"/>
                                    <a:pt x="28956" y="112871"/>
                                  </a:cubicBezTo>
                                  <a:cubicBezTo>
                                    <a:pt x="30480" y="115919"/>
                                    <a:pt x="35147" y="115919"/>
                                    <a:pt x="41243" y="115919"/>
                                  </a:cubicBezTo>
                                  <a:lnTo>
                                    <a:pt x="41243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3048" y="115919"/>
                                    <a:pt x="6096" y="115919"/>
                                    <a:pt x="7620" y="114395"/>
                                  </a:cubicBezTo>
                                  <a:cubicBezTo>
                                    <a:pt x="10668" y="114395"/>
                                    <a:pt x="12192" y="112871"/>
                                    <a:pt x="13716" y="111347"/>
                                  </a:cubicBezTo>
                                  <a:cubicBezTo>
                                    <a:pt x="15240" y="109823"/>
                                    <a:pt x="15240" y="108299"/>
                                    <a:pt x="16764" y="105251"/>
                                  </a:cubicBezTo>
                                  <a:cubicBezTo>
                                    <a:pt x="16764" y="103727"/>
                                    <a:pt x="16764" y="100679"/>
                                    <a:pt x="16764" y="96107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9144"/>
                                    <a:pt x="15240" y="7620"/>
                                  </a:cubicBezTo>
                                  <a:cubicBezTo>
                                    <a:pt x="15240" y="6096"/>
                                    <a:pt x="13716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4" name="Shape 5354"/>
                          <wps:cNvSpPr/>
                          <wps:spPr>
                            <a:xfrm>
                              <a:off x="3058192" y="3048"/>
                              <a:ext cx="109918" cy="118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9918" h="118968">
                                  <a:moveTo>
                                    <a:pt x="0" y="0"/>
                                  </a:moveTo>
                                  <a:lnTo>
                                    <a:pt x="100775" y="0"/>
                                  </a:lnTo>
                                  <a:lnTo>
                                    <a:pt x="100775" y="35052"/>
                                  </a:lnTo>
                                  <a:lnTo>
                                    <a:pt x="97727" y="35052"/>
                                  </a:lnTo>
                                  <a:cubicBezTo>
                                    <a:pt x="96203" y="25908"/>
                                    <a:pt x="93155" y="19812"/>
                                    <a:pt x="90107" y="16764"/>
                                  </a:cubicBezTo>
                                  <a:cubicBezTo>
                                    <a:pt x="87059" y="12192"/>
                                    <a:pt x="82487" y="9144"/>
                                    <a:pt x="77819" y="7620"/>
                                  </a:cubicBezTo>
                                  <a:cubicBezTo>
                                    <a:pt x="73247" y="6096"/>
                                    <a:pt x="67151" y="6096"/>
                                    <a:pt x="58007" y="6096"/>
                                  </a:cubicBezTo>
                                  <a:lnTo>
                                    <a:pt x="45815" y="6096"/>
                                  </a:lnTo>
                                  <a:lnTo>
                                    <a:pt x="45815" y="54864"/>
                                  </a:lnTo>
                                  <a:lnTo>
                                    <a:pt x="48863" y="54864"/>
                                  </a:lnTo>
                                  <a:cubicBezTo>
                                    <a:pt x="56483" y="54864"/>
                                    <a:pt x="61056" y="53340"/>
                                    <a:pt x="65627" y="47244"/>
                                  </a:cubicBezTo>
                                  <a:cubicBezTo>
                                    <a:pt x="68675" y="42672"/>
                                    <a:pt x="70200" y="36576"/>
                                    <a:pt x="71724" y="27432"/>
                                  </a:cubicBezTo>
                                  <a:lnTo>
                                    <a:pt x="74771" y="27432"/>
                                  </a:lnTo>
                                  <a:lnTo>
                                    <a:pt x="74771" y="90012"/>
                                  </a:lnTo>
                                  <a:lnTo>
                                    <a:pt x="71724" y="90012"/>
                                  </a:lnTo>
                                  <a:cubicBezTo>
                                    <a:pt x="71724" y="82391"/>
                                    <a:pt x="70200" y="77819"/>
                                    <a:pt x="67151" y="73247"/>
                                  </a:cubicBezTo>
                                  <a:cubicBezTo>
                                    <a:pt x="65627" y="68675"/>
                                    <a:pt x="62580" y="65627"/>
                                    <a:pt x="59531" y="64103"/>
                                  </a:cubicBezTo>
                                  <a:cubicBezTo>
                                    <a:pt x="56483" y="62580"/>
                                    <a:pt x="51912" y="62580"/>
                                    <a:pt x="45815" y="62580"/>
                                  </a:cubicBezTo>
                                  <a:lnTo>
                                    <a:pt x="45815" y="96107"/>
                                  </a:lnTo>
                                  <a:cubicBezTo>
                                    <a:pt x="45815" y="102203"/>
                                    <a:pt x="45815" y="106775"/>
                                    <a:pt x="47339" y="108299"/>
                                  </a:cubicBezTo>
                                  <a:cubicBezTo>
                                    <a:pt x="47339" y="109824"/>
                                    <a:pt x="48863" y="109824"/>
                                    <a:pt x="50387" y="111347"/>
                                  </a:cubicBezTo>
                                  <a:cubicBezTo>
                                    <a:pt x="51912" y="112871"/>
                                    <a:pt x="53436" y="112871"/>
                                    <a:pt x="58007" y="112871"/>
                                  </a:cubicBezTo>
                                  <a:lnTo>
                                    <a:pt x="64103" y="112871"/>
                                  </a:lnTo>
                                  <a:cubicBezTo>
                                    <a:pt x="76295" y="112871"/>
                                    <a:pt x="85535" y="109824"/>
                                    <a:pt x="91631" y="105251"/>
                                  </a:cubicBezTo>
                                  <a:cubicBezTo>
                                    <a:pt x="99251" y="99156"/>
                                    <a:pt x="103823" y="91536"/>
                                    <a:pt x="106871" y="80868"/>
                                  </a:cubicBezTo>
                                  <a:lnTo>
                                    <a:pt x="109918" y="80868"/>
                                  </a:lnTo>
                                  <a:lnTo>
                                    <a:pt x="103823" y="118968"/>
                                  </a:lnTo>
                                  <a:lnTo>
                                    <a:pt x="0" y="118968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2871"/>
                                    <a:pt x="15240" y="112871"/>
                                    <a:pt x="16764" y="109824"/>
                                  </a:cubicBezTo>
                                  <a:cubicBezTo>
                                    <a:pt x="16764" y="108299"/>
                                    <a:pt x="16764" y="105251"/>
                                    <a:pt x="16764" y="99156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5240"/>
                                    <a:pt x="16764" y="10668"/>
                                    <a:pt x="16764" y="9144"/>
                                  </a:cubicBezTo>
                                  <a:cubicBezTo>
                                    <a:pt x="16764" y="7620"/>
                                    <a:pt x="15240" y="6096"/>
                                    <a:pt x="13716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5" name="Shape 5355"/>
                          <wps:cNvSpPr/>
                          <wps:spPr>
                            <a:xfrm>
                              <a:off x="3181827" y="3048"/>
                              <a:ext cx="123730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730" h="122015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3247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4010" y="3048"/>
                                  </a:cubicBezTo>
                                  <a:lnTo>
                                    <a:pt x="84010" y="0"/>
                                  </a:lnTo>
                                  <a:lnTo>
                                    <a:pt x="123730" y="0"/>
                                  </a:lnTo>
                                  <a:lnTo>
                                    <a:pt x="123730" y="3048"/>
                                  </a:lnTo>
                                  <a:cubicBezTo>
                                    <a:pt x="119158" y="3048"/>
                                    <a:pt x="116014" y="4572"/>
                                    <a:pt x="114490" y="4572"/>
                                  </a:cubicBezTo>
                                  <a:cubicBezTo>
                                    <a:pt x="111442" y="6096"/>
                                    <a:pt x="111442" y="7620"/>
                                    <a:pt x="109918" y="10668"/>
                                  </a:cubicBezTo>
                                  <a:cubicBezTo>
                                    <a:pt x="108395" y="12192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2015"/>
                                  </a:lnTo>
                                  <a:lnTo>
                                    <a:pt x="105346" y="122015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5251"/>
                                    <a:pt x="26003" y="109823"/>
                                    <a:pt x="29051" y="112871"/>
                                  </a:cubicBezTo>
                                  <a:cubicBezTo>
                                    <a:pt x="32099" y="114395"/>
                                    <a:pt x="35147" y="115919"/>
                                    <a:pt x="39719" y="115919"/>
                                  </a:cubicBezTo>
                                  <a:lnTo>
                                    <a:pt x="42767" y="115919"/>
                                  </a:lnTo>
                                  <a:lnTo>
                                    <a:pt x="4276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10763" y="114395"/>
                                    <a:pt x="13811" y="112871"/>
                                  </a:cubicBezTo>
                                  <a:cubicBezTo>
                                    <a:pt x="16859" y="109823"/>
                                    <a:pt x="16859" y="105251"/>
                                    <a:pt x="16859" y="99155"/>
                                  </a:cubicBezTo>
                                  <a:lnTo>
                                    <a:pt x="16859" y="13716"/>
                                  </a:lnTo>
                                  <a:lnTo>
                                    <a:pt x="15335" y="10668"/>
                                  </a:lnTo>
                                  <a:cubicBezTo>
                                    <a:pt x="12287" y="7620"/>
                                    <a:pt x="10763" y="4572"/>
                                    <a:pt x="7620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356" name="Shape 5356"/>
                          <wps:cNvSpPr/>
                          <wps:spPr>
                            <a:xfrm>
                              <a:off x="3319272" y="3048"/>
                              <a:ext cx="108395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18967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2004"/>
                                  </a:lnTo>
                                  <a:lnTo>
                                    <a:pt x="105347" y="32004"/>
                                  </a:lnTo>
                                  <a:cubicBezTo>
                                    <a:pt x="102298" y="24384"/>
                                    <a:pt x="100774" y="18288"/>
                                    <a:pt x="99251" y="15240"/>
                                  </a:cubicBezTo>
                                  <a:cubicBezTo>
                                    <a:pt x="96203" y="12192"/>
                                    <a:pt x="93154" y="9144"/>
                                    <a:pt x="88487" y="7620"/>
                                  </a:cubicBezTo>
                                  <a:cubicBezTo>
                                    <a:pt x="86963" y="6096"/>
                                    <a:pt x="82391" y="6096"/>
                                    <a:pt x="77819" y="6096"/>
                                  </a:cubicBezTo>
                                  <a:lnTo>
                                    <a:pt x="68675" y="6096"/>
                                  </a:lnTo>
                                  <a:lnTo>
                                    <a:pt x="68675" y="99155"/>
                                  </a:lnTo>
                                  <a:cubicBezTo>
                                    <a:pt x="68675" y="105251"/>
                                    <a:pt x="68675" y="108299"/>
                                    <a:pt x="68675" y="109823"/>
                                  </a:cubicBezTo>
                                  <a:cubicBezTo>
                                    <a:pt x="70199" y="111347"/>
                                    <a:pt x="71723" y="112871"/>
                                    <a:pt x="73247" y="114395"/>
                                  </a:cubicBezTo>
                                  <a:cubicBezTo>
                                    <a:pt x="74771" y="115919"/>
                                    <a:pt x="77819" y="115919"/>
                                    <a:pt x="80867" y="115919"/>
                                  </a:cubicBezTo>
                                  <a:lnTo>
                                    <a:pt x="85439" y="115919"/>
                                  </a:lnTo>
                                  <a:lnTo>
                                    <a:pt x="85439" y="118967"/>
                                  </a:lnTo>
                                  <a:lnTo>
                                    <a:pt x="22860" y="118967"/>
                                  </a:lnTo>
                                  <a:lnTo>
                                    <a:pt x="22860" y="115919"/>
                                  </a:lnTo>
                                  <a:lnTo>
                                    <a:pt x="25908" y="115919"/>
                                  </a:lnTo>
                                  <a:cubicBezTo>
                                    <a:pt x="30480" y="115919"/>
                                    <a:pt x="32004" y="115919"/>
                                    <a:pt x="35147" y="114395"/>
                                  </a:cubicBezTo>
                                  <a:cubicBezTo>
                                    <a:pt x="36671" y="112871"/>
                                    <a:pt x="38195" y="112871"/>
                                    <a:pt x="38195" y="109823"/>
                                  </a:cubicBezTo>
                                  <a:cubicBezTo>
                                    <a:pt x="39719" y="108299"/>
                                    <a:pt x="39719" y="105251"/>
                                    <a:pt x="39719" y="99155"/>
                                  </a:cubicBezTo>
                                  <a:lnTo>
                                    <a:pt x="39719" y="6096"/>
                                  </a:lnTo>
                                  <a:lnTo>
                                    <a:pt x="30480" y="6096"/>
                                  </a:lnTo>
                                  <a:cubicBezTo>
                                    <a:pt x="22860" y="6096"/>
                                    <a:pt x="16764" y="7620"/>
                                    <a:pt x="13716" y="10668"/>
                                  </a:cubicBezTo>
                                  <a:cubicBezTo>
                                    <a:pt x="7620" y="16764"/>
                                    <a:pt x="4572" y="22860"/>
                                    <a:pt x="3048" y="32004"/>
                                  </a:cubicBezTo>
                                  <a:lnTo>
                                    <a:pt x="0" y="320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42" name="Shape 96042"/>
                          <wps:cNvSpPr/>
                          <wps:spPr>
                            <a:xfrm>
                              <a:off x="0" y="142589"/>
                              <a:ext cx="3439668" cy="19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439668" h="19812">
                                  <a:moveTo>
                                    <a:pt x="0" y="0"/>
                                  </a:moveTo>
                                  <a:lnTo>
                                    <a:pt x="3439668" y="0"/>
                                  </a:lnTo>
                                  <a:lnTo>
                                    <a:pt x="3439668" y="19812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4693" style="width:270.84pt;height:12.7875pt;mso-position-horizontal-relative:char;mso-position-vertical-relative:line" coordsize="34396,1624">
                  <v:shape id="Shape 5319" style="position:absolute;width:388;height:1151;left:1514;top:97;" coordsize="38862,115122" path="m38862,0l38862,16735l36576,19249c33528,25345,30480,32965,27432,42109c30480,39061,33528,39061,35052,37537l38862,36993l38862,46681l36576,45157c33528,45157,30480,46681,27432,48205c25908,57445,25908,63540,25908,66589c25908,74209,27432,83353,28956,90972c30480,98592,32004,103165,35052,106213l38862,108117l38862,115122l19812,109260c13716,104689,7620,98592,4572,90972c1524,83353,0,75733,0,66589c0,52777,3048,40585,9144,28393c15240,16201,24384,7057,36576,961l38862,0x">
                    <v:stroke weight="0pt" endcap="flat" joinstyle="miter" miterlimit="10" on="false" color="#000000" opacity="0"/>
                    <v:fill on="true" color="#ff4d4f"/>
                  </v:shape>
                  <v:shape id="Shape 5320" style="position:absolute;width:389;height:793;left:1903;top:457;" coordsize="38957,79343" path="m6858,0c16097,0,23717,3048,29813,10668c35909,16764,38957,26003,38957,36671c38957,44291,37433,51911,34385,58007c31337,65627,26765,70199,20669,73247c14573,77819,8382,79343,762,79343l0,79109l0,72104l2286,73247c5334,73247,8382,71723,9906,68675c12954,65627,12954,59531,12954,48863c12954,33623,11430,21431,6858,15240l0,10668l0,980l6858,0x">
                    <v:stroke weight="0pt" endcap="flat" joinstyle="miter" miterlimit="10" on="false" color="#000000" opacity="0"/>
                    <v:fill on="true" color="#ff4d4f"/>
                  </v:shape>
                  <v:shape id="Shape 5321" style="position:absolute;width:389;height:264;left:1903;top:0;" coordsize="38957,26441" path="m38957,0l38957,3048c28289,4572,19145,9144,12954,12192l0,26441l0,9707l17193,2477c24075,762,31337,0,38957,0x">
                    <v:stroke weight="0pt" endcap="flat" joinstyle="miter" miterlimit="10" on="false" color="#000000" opacity="0"/>
                    <v:fill on="true" color="#ff4d4f"/>
                  </v:shape>
                  <v:shape id="Shape 5322" style="position:absolute;width:290;height:304;left:2475;top:945;" coordsize="29051,30480" path="m13811,0c18383,0,21431,1524,24479,4572c27527,7620,29051,10668,29051,15240c29051,19812,27527,22860,24479,25908c21431,28956,18383,30480,13811,30480c10763,30480,6096,28956,4572,25908c1524,22860,0,19812,0,15240c0,10668,1524,7620,4572,4572c6096,1524,10763,0,13811,0x">
                    <v:stroke weight="0pt" endcap="flat" joinstyle="miter" miterlimit="10" on="false" color="#000000" opacity="0"/>
                    <v:fill on="true" color="#ff4d4f"/>
                  </v:shape>
                  <v:shape id="Shape 5323" style="position:absolute;width:519;height:980;left:2887;top:239;" coordsize="51911,98042" path="m51911,0l51911,15651l33623,58418l51911,58418l51911,64514l30575,64514l26003,76706c24479,79754,22860,82802,22860,85850c22860,88898,24479,91946,27527,93470c29051,93470,33623,94994,39719,94994l39719,98042l0,98042l0,94994c3048,94994,7620,93470,10668,90422c12192,87374,16764,81278,19812,72134l51911,0x">
                    <v:stroke weight="0pt" endcap="flat" joinstyle="miter" miterlimit="10" on="false" color="#000000" opacity="0"/>
                    <v:fill on="true" color="#ff4d4f"/>
                  </v:shape>
                  <v:shape id="Shape 5324" style="position:absolute;width:747;height:1220;left:3407;top:0;" coordsize="74771,122015" path="m10668,0l13716,0l56483,99155c61055,108299,64103,112871,67151,115919c68675,117443,71723,118967,74771,118967l74771,122015l16764,122015l16764,118967l19812,118967c24384,118967,27527,118967,29051,117443c30575,115919,30575,114395,30575,112871c30575,112871,30575,111347,30575,109823c30575,109823,29051,106775,27527,103727l21336,88487l0,88487l0,82391l18288,82391l0,39624l0,23973l10668,0x">
                    <v:stroke weight="0pt" endcap="flat" joinstyle="miter" miterlimit="10" on="false" color="#000000" opacity="0"/>
                    <v:fill on="true" color="#ff4d4f"/>
                  </v:shape>
                  <v:shape id="Shape 5325" style="position:absolute;width:854;height:1250;left:4292;top:0;" coordsize="85439,125063" path="m38100,0c41148,0,45720,0,48863,1524c51911,1524,54959,3048,59531,4572c62579,7620,65627,7620,67151,7620c68675,7620,70199,7620,71723,6096c71723,6096,73247,3048,73247,0l76295,0l77819,39624l73247,39624c71723,28956,67151,21336,61055,15240c54959,9144,47339,6096,39624,6096c33528,6096,28956,7620,24384,10668c21336,13716,19812,18288,19812,22860c19812,24384,19812,27432,21336,28956c22860,32004,25908,35052,30480,38100c32004,39624,39624,42672,48863,47244c62579,54864,73247,60960,77819,67151c82391,73247,85439,80867,85439,88487c85439,99155,80867,106775,73247,114395c65627,122015,54959,125063,42672,125063c39624,125063,36576,125063,32004,123539c28956,123539,24384,122015,19812,120491c16764,118967,15240,117443,12192,117443c10668,117443,9144,118967,7620,120491c6096,120491,4572,123539,4572,125063l0,125063l0,79343l4572,79343c6096,93059,10668,102203,18288,109823c25908,115919,33528,118967,42672,118967c48863,118967,54959,117443,58007,114395c62579,109823,64103,105251,64103,100679c64103,97631,64103,96107,62579,93059c61055,90011,58007,88487,54959,85439c51911,82391,47339,79343,39624,76295c28956,70199,19812,65627,15240,62484c10668,57912,7620,54864,4572,50292c1524,44196,0,39624,0,33528c0,24384,4572,16764,10668,9144c18288,3048,27432,0,38100,0x">
                    <v:stroke weight="0pt" endcap="flat" joinstyle="miter" miterlimit="10" on="false" color="#000000" opacity="0"/>
                    <v:fill on="true" color="#ff4d4f"/>
                  </v:shape>
                  <v:shape id="Shape 5326" style="position:absolute;width:839;height:1250;left:5346;top:0;" coordsize="83915,125063" path="m36576,0c41148,0,44196,0,48768,1524c51911,1524,54959,3048,58007,4572c62579,7620,65627,7620,67151,7620c68675,7620,70199,7620,70199,6096c71723,6096,71723,3048,73247,0l76295,0l76295,39624l73247,39624c71723,28956,67151,21336,61055,15240c53435,9144,47244,6096,38100,6096c33528,6096,27432,7620,24384,10668c21336,13716,19812,18288,19812,22860c19812,24384,19812,27432,21336,28956c22860,32004,25908,35052,28956,38100c32004,39624,38100,42672,48768,47244c62579,54864,71723,60960,76295,67151c82391,73247,83915,80867,83915,88487c83915,99155,80867,106775,73247,114395c64103,122015,54959,125063,42672,125063c39624,125063,35052,125063,32004,123539c28956,123539,24384,122015,19812,120491c16764,118967,13716,117443,12192,117443c10668,117443,9144,118967,7620,120491c6096,120491,4572,123539,3048,125063l0,125063l0,79343l3048,79343c6096,93059,10668,102203,18288,109823c25908,115919,33528,118967,42672,118967c48768,118967,54959,117443,58007,114395c62579,109823,64103,105251,64103,100679c64103,97631,62579,96107,61055,93059c59531,90011,58007,88487,54959,85439c51911,82391,45720,79343,38100,76295c27432,70199,19812,65627,15240,62484c10668,57912,6096,54864,4572,50292c1524,44196,0,39624,0,33528c0,24384,3048,16764,10668,9144c18288,3048,25908,0,36576,0x">
                    <v:stroke weight="0pt" endcap="flat" joinstyle="miter" miterlimit="10" on="false" color="#000000" opacity="0"/>
                    <v:fill on="true" color="#ff4d4f"/>
                  </v:shape>
                  <v:shape id="Shape 5327" style="position:absolute;width:1237;height:1220;left:6337;top:30;" coordsize="123730,122015" path="m0,0l62674,0l62674,3048l59627,3048c54959,3048,51911,3048,50387,4572c47339,4572,47339,6096,45815,7620c45815,9144,44291,13716,44291,21336l44291,79343c44291,90011,45815,97631,47339,100679c48863,105251,51911,106775,54959,109823c59627,112871,64198,112871,70295,112871c76390,112871,80963,111347,85535,108299c90107,105251,94679,102203,96202,96107c99251,91535,99251,82391,99251,70199l99251,21336c99251,15240,99251,12192,97727,9144c97727,7620,96202,6096,94679,4572c91630,3048,87058,3048,82486,3048l82486,0l123730,0l123730,3048l122206,3048c119158,3048,116110,3048,112967,4572c111442,6096,109918,7620,108395,10668c108395,12192,106870,16764,106870,21336l106870,67151c106870,80867,106870,91535,103823,97631c102299,103727,97727,109823,91630,114395c84011,118967,73342,122015,61151,122015c50387,122015,42767,120491,36671,117443c29051,114395,24479,109823,21431,103727c18383,97631,16859,90011,16859,79343l16859,21336c16859,13716,15335,9144,15335,7620c13811,6096,12287,4572,10763,4572c9239,3048,6191,3048,0,3048l0,0x">
                    <v:stroke weight="0pt" endcap="flat" joinstyle="miter" miterlimit="10" on="false" color="#000000" opacity="0"/>
                    <v:fill on="true" color="#ff4d4f"/>
                  </v:shape>
                  <v:shape id="Shape 5328" style="position:absolute;width:1648;height:1189;left:7666;top:30;" coordsize="164878,118967" path="m0,0l50387,0l83915,77819l116014,0l164878,0l164878,3048l161830,3048c157258,3048,154210,3048,152686,4572c151162,4572,149638,6096,149638,9144c148114,10668,148114,13716,148114,19812l148114,99155c148114,105251,148114,108299,149638,109823c149638,111347,151162,112871,152686,114395c155734,115919,157258,115919,161830,115919l164878,115919l164878,118967l102298,118967l102298,115919l106870,115919c109918,115919,112967,115919,114490,114395c116014,112871,117539,112871,119063,109823c119063,108299,119063,105251,119063,99155l119063,9144l73247,118967l71723,118967l24384,10668l24384,94583c24384,100679,24384,105251,24384,106775c25908,109823,27432,111347,28956,112871c32004,115919,36671,115919,41243,115919l41243,118967l0,118967l0,115919l1524,115919c4572,115919,7620,115919,9144,114395c12192,114395,13716,112871,15240,111347c15240,109823,16764,108299,16764,105251c16764,103727,16764,100679,16764,96107l16764,19812c16764,13716,16764,9144,16764,7620c15240,6096,15240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5329" style="position:absolute;width:572;height:1189;left:9406;top:30;" coordsize="57245,118968" path="m0,0l51911,0l57245,560l57245,9398l47339,6096l44291,6096l44291,57912c45815,57912,47339,57912,48863,57912l57245,54864l57245,64916l44291,65627l44291,99156c44291,105251,44291,108299,44291,111347c45815,112871,47339,114395,48863,114395l57245,115443l57245,118968l0,118968l0,115919c4572,115919,9144,115919,10668,114395c12192,112871,13716,112871,15240,111347c15240,108299,16764,105251,16764,99156l16764,19812c16764,13716,15240,9144,15240,7620c13716,6096,12192,4572,10668,4572c9144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5330" style="position:absolute;width:38;height:35;left:9979;top:1184;" coordsize="3810,3525" path="m0,0l3810,476l3810,3525l0,3525l0,0x">
                    <v:stroke weight="0pt" endcap="flat" joinstyle="miter" miterlimit="10" on="false" color="#000000" opacity="0"/>
                    <v:fill on="true" color="#ff4d4f"/>
                  </v:shape>
                  <v:shape id="Shape 5331" style="position:absolute;width:435;height:643;left:9979;top:36;" coordsize="43529,64355" path="m0,0l16431,1725c22550,3250,27527,5536,31337,8584c38957,14680,43529,22300,43529,31444c43529,39064,40481,45160,35909,51256c31337,55828,23717,60400,16002,62019c12954,62781,9144,63543,4382,64115l0,64355l0,54304l8382,51256c11430,46684,12954,40588,12954,31444c12954,22300,11430,16204,8382,11632l0,8838l0,0x">
                    <v:stroke weight="0pt" endcap="flat" joinstyle="miter" miterlimit="10" on="false" color="#000000" opacity="0"/>
                    <v:fill on="true" color="#ff4d4f"/>
                  </v:shape>
                  <v:shape id="Shape 5332" style="position:absolute;width:1068;height:1189;left:10475;top:30;" coordsize="106870,118967" path="m0,0l106870,0l106870,32004l103823,32004c102299,24384,100774,18288,97726,15240c96202,12192,93155,9144,88582,7620c87058,6096,82486,6096,76295,6096l67151,6096l67151,99155c67151,105251,68675,108299,68675,109823c68675,111347,70199,112871,73247,114395c74771,115919,77819,115919,80962,115919l85535,115919l85535,118967l21336,118967l21336,115919l26003,115919c29051,115919,32099,115919,33623,114395c35147,112871,36671,112871,38195,109823c38195,108299,38195,105251,38195,99155l38195,6096l30575,6096c22860,6096,16764,7620,12192,10668c7620,16764,4572,22860,3048,32004l0,32004l0,0x">
                    <v:stroke weight="0pt" endcap="flat" joinstyle="miter" miterlimit="10" on="false" color="#000000" opacity="0"/>
                    <v:fill on="true" color="#ff4d4f"/>
                  </v:shape>
                  <v:shape id="Shape 5333" style="position:absolute;width:625;height:1189;left:11681;top:30;" coordsize="62579,118967" path="m0,0l62579,0l62579,3048l59531,3048c54959,3048,53435,3048,50387,4572c48863,4572,47339,6096,47339,9144c45815,10668,45815,13716,45815,19812l45815,99155c45815,105251,45815,108299,47339,109823c47339,111347,48863,112871,50387,114395c53435,115919,54959,115919,59531,115919l62579,115919l62579,118967l0,118967l0,115919l4572,115919c7620,115919,10668,115919,12192,114395c13811,112871,15335,112871,16859,109823c16859,108299,16859,105251,16859,99155l16859,19812c16859,13716,16859,10668,16859,7620c15335,7620,13811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5334" style="position:absolute;width:640;height:1250;left:12384;top:0;" coordsize="64056,125054" path="m62579,0l64056,244l64056,6110l49578,10478c45363,13335,41910,17526,39624,22860c35052,32004,32004,45720,32004,62484c32004,83915,35052,99155,42672,108299c44958,112109,48030,114776,51673,116491l64056,118958l64056,125054l35445,119539c27051,115919,19812,110586,13716,103727c4572,91535,0,77819,0,62484c0,44196,6096,28956,18288,16764c30480,6096,45720,0,62579,0x">
                    <v:stroke weight="0pt" endcap="flat" joinstyle="miter" miterlimit="10" on="false" color="#000000" opacity="0"/>
                    <v:fill on="true" color="#ff4d4f"/>
                  </v:shape>
                  <v:shape id="Shape 5335" style="position:absolute;width:641;height:1248;left:13024;top:2;" coordsize="64151,124819" path="m0,0l25015,4137c32837,6995,39719,11186,45863,16520c58055,28712,64151,43952,64151,62240c64151,77575,59579,89767,50435,101959c38147,117199,21383,124819,47,124819l0,124810l0,118714l47,118723c6143,118723,10715,117199,15287,114151c19859,109579,24431,103483,27479,95863c30527,88243,32052,76051,32052,63764c32052,47000,30527,34808,27479,27188c24431,19568,21383,14996,15287,10424c12239,7376,6143,5852,47,5852l0,5866l0,0x">
                    <v:stroke weight="0pt" endcap="flat" joinstyle="miter" miterlimit="10" on="false" color="#000000" opacity="0"/>
                    <v:fill on="true" color="#ff4d4f"/>
                  </v:shape>
                  <v:shape id="Shape 5336" style="position:absolute;width:1236;height:1220;left:13773;top:30;" coordsize="123634,122015" path="m0,0l42767,0l102298,73247l102298,22860c102298,15240,100774,10668,99251,7620c96202,4572,91630,3048,84010,3048l84010,0l123634,0l123634,3048c119063,3048,116014,4572,114490,4572c112966,6096,111442,7620,109918,10668c108395,12192,108395,16764,108395,22860l108395,122015l105346,122015l24479,22860l24479,99155c24479,105251,26003,109823,29051,112871c32099,114395,35147,115919,39719,115919l42767,115919l42767,118967l0,118967l0,115919c6096,115919,10668,114395,13716,112871c16764,109823,18288,105251,18288,99155l18288,13716l15240,10668c12192,7620,10668,4572,9144,4572c6096,3048,3048,3048,0,3048l0,0x">
                    <v:stroke weight="0pt" endcap="flat" joinstyle="miter" miterlimit="10" on="false" color="#000000" opacity="0"/>
                    <v:fill on="true" color="#ff4d4f"/>
                  </v:shape>
                  <v:shape id="Shape 5337" style="position:absolute;width:534;height:979;left:15574;top:240;" coordsize="53483,97935" path="m53483,0l53483,15654l53435,15544l35147,58311l53483,58311l53483,64407l32099,64407l26003,76599c24479,79647,24479,82695,24479,85743c24479,88791,26003,91839,27527,93363c30575,93363,33623,94887,39719,94887l39719,97935l0,97935l0,94887c4667,94887,7715,93363,10763,90315c13811,87267,16859,81171,21431,72027l53483,0x">
                    <v:stroke weight="0pt" endcap="flat" joinstyle="miter" miterlimit="10" on="false" color="#000000" opacity="0"/>
                    <v:fill on="true" color="#ff4d4f"/>
                  </v:shape>
                  <v:shape id="Shape 5338" style="position:absolute;width:748;height:1220;left:16109;top:0;" coordsize="74819,122015" path="m10716,0l12240,0l54912,99155c59579,108299,62627,112871,65675,115919c67199,117443,70247,118967,74819,118967l74819,122015l16812,122015l16812,118967l18336,118967c22908,118967,25955,118967,29004,117443c29004,115919,30528,114395,30528,112871c30528,112871,30528,111347,29004,109823c29004,109823,29004,106775,27480,103727l21384,88487l0,88487l0,82391l18336,82391l0,39735l0,24080l10716,0x">
                    <v:stroke weight="0pt" endcap="flat" joinstyle="miter" miterlimit="10" on="false" color="#000000" opacity="0"/>
                    <v:fill on="true" color="#ff4d4f"/>
                  </v:shape>
                  <v:shape id="Shape 5339" style="position:absolute;width:1251;height:1220;left:16918;top:30;" coordsize="125158,122015" path="m0,0l42767,0l102298,73247l102298,22860c102298,15240,100774,10668,99251,7620c96202,4572,91630,3048,85439,3048l85439,0l125158,0l125158,3048c119063,3048,116014,4572,114490,4572c112966,6096,111442,7620,109918,10668c109918,12192,108395,16764,108395,22860l108395,122015l105346,122015l24384,22860l24384,99155c24384,105251,25908,109823,28956,112871c32004,114395,36671,115919,39719,115919l42767,115919l42767,118967l0,118967l0,115919c7620,115919,12192,114395,13716,112871c16764,109823,18288,105251,18288,99155l18288,13716l15240,10668c13716,7620,10668,4572,9144,4572c7620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5340" style="position:absolute;width:671;height:1189;left:18261;top:30;" coordsize="67199,118967" path="m0,0l53435,0l67199,1790l67199,9137l45815,6096l45815,99155c45815,105251,45815,108299,45815,108299c47339,109823,47339,111347,48863,111347c50387,112871,51911,112871,54959,112871l67199,110675l67199,118967l53435,118967l0,118967l0,115919l3048,115919c7715,115919,9239,115919,12287,114395c13811,112871,15335,111347,15335,109823c16859,108299,16859,105251,16859,99155l16859,19812c16859,13716,16859,10668,15335,7620c15335,7620,13811,6096,12287,4572c9239,3048,7715,3048,3048,3048l0,3048l0,0x">
                    <v:stroke weight="0pt" endcap="flat" joinstyle="miter" miterlimit="10" on="false" color="#000000" opacity="0"/>
                    <v:fill on="true" color="#ff4d4f"/>
                  </v:shape>
                  <v:shape id="Shape 5341" style="position:absolute;width:534;height:1171;left:18933;top:48;" coordsize="53483,117177" path="m0,0l21384,2782c32052,8878,39672,14974,45767,25642c50435,34786,53483,45454,53483,57646c53483,66885,51959,74505,48911,80601c47292,88221,42719,94317,39672,98889c35099,103461,29004,108033,24431,109557c18335,112605,10716,115653,3096,117177l0,117177l0,108884l1560,108604c5381,106890,8429,104223,10716,100413c18335,91269,21384,77553,21384,59170c21384,43930,19860,30214,13764,21070c10716,14974,6143,8878,48,7354l0,7347l0,0x">
                    <v:stroke weight="0pt" endcap="flat" joinstyle="miter" miterlimit="10" on="false" color="#000000" opacity="0"/>
                    <v:fill on="true" color="#ff4d4f"/>
                  </v:shape>
                  <v:shape id="Shape 5342" style="position:absolute;width:625;height:1189;left:20078;top:30;" coordsize="62579,118967" path="m0,0l62579,0l62579,3048l59531,3048c56483,3048,53435,3048,50387,4572c48863,4572,48863,6096,47339,9144c47339,10668,45815,13716,45815,19812l45815,99155c45815,105251,47339,108299,47339,109823c47339,111347,48863,112871,51911,114395c53435,115919,56483,115919,59531,115919l62579,115919l62579,118967l0,118967l0,115919l4572,115919c7620,115919,10668,115919,12192,114395c13716,112871,15240,112871,16764,109823c16764,108299,16764,105251,16764,99155l16764,19812c16764,13716,16764,10668,16764,7620c15240,7620,13716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5343" style="position:absolute;width:1648;height:1189;left:20750;top:30;" coordsize="164878,118967" path="m0,0l48863,0l82391,77819l116014,0l164878,0l164878,3048l160306,3048c157257,3048,154210,3048,152686,4572c151162,4572,149638,6096,148113,9144c148113,10668,148113,13716,148113,19812l148113,99155c148113,105251,148113,108299,148113,109823c149638,111347,151162,112871,152686,114395c154210,115919,157257,115919,160306,115919l164878,115919l164878,118967l102298,118967l102298,115919l105346,115919c109918,115919,111442,115919,114490,114395c116014,112871,117538,112871,117538,109823c119063,108299,119063,105251,119063,99155l119063,9144l73247,118967l70199,118967l24384,10668l24384,94583c24384,100679,24384,105251,24384,106775c24384,109823,25908,111347,28956,112871c32099,115919,35147,115919,41243,115919l41243,118967l0,118967l0,115919l1524,115919c4572,115919,6096,115919,9144,114395c10668,114395,12192,112871,13716,111347c15240,109823,16764,108299,16764,105251c16764,103727,16764,100679,16764,96107l16764,19812c16764,13716,16764,9144,15240,7620c15240,6096,13716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5344" style="position:absolute;width:580;height:1189;left:22475;top:30;" coordsize="58007,118968" path="m0,0l53435,0l58007,480l58007,9422l48863,6096l44291,6096l44291,57912c47339,57912,48863,57912,48863,57912l58007,54587l58007,64898l44291,65627l44291,99156c44291,105251,45815,108299,45815,111347c47339,112871,48863,114395,50387,114395l58007,115484l58007,118968l0,118968l0,115919c6096,115919,9144,115919,12192,114395c13716,112871,15240,112871,15240,111347c16764,108299,16764,105251,16764,99156l16764,19812c16764,13716,16764,9144,15240,7620c15240,6096,13716,4572,12192,4572c9144,3048,6096,3048,0,3048l0,0x">
                    <v:stroke weight="0pt" endcap="flat" joinstyle="miter" miterlimit="10" on="false" color="#000000" opacity="0"/>
                    <v:fill on="true" color="#ff4d4f"/>
                  </v:shape>
                  <v:shape id="Shape 5345" style="position:absolute;width:30;height:34;left:23055;top:1185;" coordsize="3048,3484" path="m0,0l3048,435l3048,3484l0,3484l0,0x">
                    <v:stroke weight="0pt" endcap="flat" joinstyle="miter" miterlimit="10" on="false" color="#000000" opacity="0"/>
                    <v:fill on="true" color="#ff4d4f"/>
                  </v:shape>
                  <v:shape id="Shape 5346" style="position:absolute;width:427;height:644;left:23055;top:35;" coordsize="42767,64418" path="m0,0l17192,1806c23313,3330,28289,5616,32099,8664c39719,14760,42767,22380,42767,31524c42767,39144,41243,45240,36671,51336c30575,55908,24479,60480,15240,62099c12954,62861,9144,63623,4191,64195l0,64418l0,54107l7620,51336c12192,46764,13716,40668,13716,31524c13716,22380,12192,16284,7620,11712l0,8941l0,0x">
                    <v:stroke weight="0pt" endcap="flat" joinstyle="miter" miterlimit="10" on="false" color="#000000" opacity="0"/>
                    <v:fill on="true" color="#ff4d4f"/>
                  </v:shape>
                  <v:shape id="Shape 5347" style="position:absolute;width:641;height:1189;left:23513;top:30;" coordsize="64151,118967" path="m0,0l56483,0l64151,728l64151,7101l54959,6096l45815,6096l45815,57912l50387,57912l64151,56765l64151,79495l53436,64103l45815,64103l45815,99155c45815,105251,45815,108299,45815,111347c47339,112871,48863,114395,50387,114395c51912,115919,56483,115919,61056,115919l61056,118967l0,118967l0,115919c6096,115919,9144,115919,12192,114395c13716,112871,15240,112871,15240,111347c16764,108299,16764,105251,16764,99155l16764,19812c16764,13716,16764,9144,15240,7620c15240,6096,13716,4572,12192,4572c9144,3048,6096,3048,0,3048l0,0x">
                    <v:stroke weight="0pt" endcap="flat" joinstyle="miter" miterlimit="10" on="false" color="#000000" opacity="0"/>
                    <v:fill on="true" color="#ff4d4f"/>
                  </v:shape>
                  <v:shape id="Shape 5348" style="position:absolute;width:655;height:1182;left:24154;top:37;" coordsize="65580,118239" path="m0,0l24431,2320c30528,3844,36624,6891,39672,12988c44243,17559,47292,25179,47292,31276c47292,40420,44243,48040,36624,54135c33575,57184,27480,60232,19860,61851l48816,102999c53387,107571,54911,110619,56436,112143c59484,113667,62531,115191,65580,115191l65580,118239l27480,118239l0,78767l0,56037l4524,55659c9096,54135,12144,51088,13668,46515c16811,43468,18336,38896,18336,31276c18336,22132,15287,16035,10620,11464c9096,9178,6429,7653,3000,6701l0,6373l0,0x">
                    <v:stroke weight="0pt" endcap="flat" joinstyle="miter" miterlimit="10" on="false" color="#000000" opacity="0"/>
                    <v:fill on="true" color="#ff4d4f"/>
                  </v:shape>
                  <v:shape id="Shape 5349" style="position:absolute;width:640;height:1250;left:24887;top:0;" coordsize="64056,125054" path="m62579,0l64056,244l64056,6110l49578,10478c45363,13335,41910,17526,39624,22860c35052,32004,32004,45720,32004,62484c32004,83915,35052,99155,42672,108299c45720,112109,48792,114776,52244,116491l64056,118957l64056,125054l35445,119539c27051,115919,19812,110586,13716,103727c4572,91535,0,77819,0,62484c0,44196,6096,28956,18288,16764c30480,6096,45720,0,62579,0x">
                    <v:stroke weight="0pt" endcap="flat" joinstyle="miter" miterlimit="10" on="false" color="#000000" opacity="0"/>
                    <v:fill on="true" color="#ff4d4f"/>
                  </v:shape>
                  <v:shape id="Shape 5350" style="position:absolute;width:641;height:1248;left:25528;top:2;" coordsize="64151,124819" path="m0,0l25015,4137c32837,6995,39719,11186,45863,16520c58055,28712,64151,43952,64151,62240c64151,77575,59579,89767,50435,101959c38147,117199,21383,124819,47,124819l0,124810l0,118713l47,118723c6143,118723,10715,117199,15287,114151c19859,109579,24431,103483,27479,95863c30527,88243,32052,76051,32052,63764c32052,47000,30527,34808,27479,27188c24431,19568,21383,14996,16811,10424c12239,7376,6143,5852,47,5852l0,5866l0,0x">
                    <v:stroke weight="0pt" endcap="flat" joinstyle="miter" miterlimit="10" on="false" color="#000000" opacity="0"/>
                    <v:fill on="true" color="#ff4d4f"/>
                  </v:shape>
                  <v:shape id="Shape 5351" style="position:absolute;width:1282;height:1220;left:26261;top:30;" coordsize="128207,122015" path="m0,0l58007,0l58007,3048l56483,3048c50387,3048,47339,3048,45815,4572c44291,6096,42767,6096,42767,9144c42767,9144,44291,10668,44291,12192c44291,13716,45815,18288,48863,24384l74771,83915l97727,30480c100774,24384,102298,19812,103822,16764c103822,15240,103822,13716,103822,12192c103822,10668,103822,9144,103822,7620c102298,6096,100774,4572,99251,4572c96203,3048,93154,3048,88583,3048l88583,0l128207,0l128207,3048c123635,3048,120586,6096,116015,9144c114491,12192,109918,19812,105347,30480l64103,122015l61055,122015l19812,27432c15240,15240,12192,9144,10668,6096c7620,4572,4572,3048,0,3048l0,0x">
                    <v:stroke weight="0pt" endcap="flat" joinstyle="miter" miterlimit="10" on="false" color="#000000" opacity="0"/>
                    <v:fill on="true" color="#ff4d4f"/>
                  </v:shape>
                  <v:shape id="Shape 5352" style="position:absolute;width:1099;height:1189;left:27620;top:30;" coordsize="109918,118968" path="m0,0l100680,0l100680,35052l97631,35052c96107,25908,93059,19812,90011,16764c86963,12192,82391,9144,77819,7620c74771,6096,67151,6096,58007,6096l45720,6096l45720,54864l48863,54864c56483,54864,62580,53340,65627,47244c68675,42672,70199,36576,71723,27432l74771,27432l74771,90012l71723,90012c71723,82391,70199,77819,67151,73247c65627,68675,62580,65627,59531,64103c56483,62580,51911,62580,45720,62580l45720,96107c45720,102203,47244,106775,47244,108299c47244,109824,48863,109824,50387,111347c51911,112871,54959,112871,58007,112871l65627,112871c76295,112871,85439,109824,91536,105251c99155,99156,103823,91536,106871,80868l109918,80868l103823,118968l0,118968l0,115919l4572,115919c7620,115919,10668,115919,12192,114395c13716,112871,15240,112871,16764,109824c16764,108299,16764,105251,16764,99156l16764,19812c16764,15240,16764,10668,16764,9144c16764,7620,15240,6096,13716,4572c12192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5353" style="position:absolute;width:1633;height:1189;left:28872;top:30;" coordsize="163354,118967" path="m0,0l48863,0l82391,77819l114490,0l163354,0l163354,3048l160306,3048c157257,3048,154210,3048,151162,4572c149638,4572,149638,6096,148113,9144c148113,10668,146590,13716,146590,19812l146590,99155c146590,105251,148113,108299,148113,109823c148113,111347,149638,112871,152686,114395c154210,115919,157257,115919,160306,115919l163354,115919l163354,118967l100774,118967l100774,115919l105346,115919c108394,115919,111442,115919,112966,114395c114490,112871,116014,112871,117538,109823c117538,108299,117538,105251,117538,99155l117538,9144l71723,118967l70199,118967l22860,10668l22860,94583c22860,100679,22860,105251,22860,106775c24384,109823,25908,111347,28956,112871c30480,115919,35147,115919,41243,115919l41243,118967l0,118967l0,115919c3048,115919,6096,115919,7620,114395c10668,114395,12192,112871,13716,111347c15240,109823,15240,108299,16764,105251c16764,103727,16764,100679,16764,96107l16764,19812c16764,13716,16764,9144,15240,7620c15240,6096,13716,6096,10668,4572c9144,3048,6096,3048,3048,3048l0,3048l0,0x">
                    <v:stroke weight="0pt" endcap="flat" joinstyle="miter" miterlimit="10" on="false" color="#000000" opacity="0"/>
                    <v:fill on="true" color="#ff4d4f"/>
                  </v:shape>
                  <v:shape id="Shape 5354" style="position:absolute;width:1099;height:1189;left:30581;top:30;" coordsize="109918,118968" path="m0,0l100775,0l100775,35052l97727,35052c96203,25908,93155,19812,90107,16764c87059,12192,82487,9144,77819,7620c73247,6096,67151,6096,58007,6096l45815,6096l45815,54864l48863,54864c56483,54864,61056,53340,65627,47244c68675,42672,70200,36576,71724,27432l74771,27432l74771,90012l71724,90012c71724,82391,70200,77819,67151,73247c65627,68675,62580,65627,59531,64103c56483,62580,51912,62580,45815,62580l45815,96107c45815,102203,45815,106775,47339,108299c47339,109824,48863,109824,50387,111347c51912,112871,53436,112871,58007,112871l64103,112871c76295,112871,85535,109824,91631,105251c99251,99156,103823,91536,106871,80868l109918,80868l103823,118968l0,118968l0,115919l4572,115919c7620,115919,10668,115919,12192,114395c13716,112871,15240,112871,16764,109824c16764,108299,16764,105251,16764,99156l16764,19812c16764,15240,16764,10668,16764,9144c16764,7620,15240,6096,13716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5355" style="position:absolute;width:1237;height:1220;left:31818;top:30;" coordsize="123730,122015" path="m0,0l42767,0l102298,73247l102298,22860c102298,15240,100774,10668,99251,7620c96202,4572,91630,3048,84010,3048l84010,0l123730,0l123730,3048c119158,3048,116014,4572,114490,4572c111442,6096,111442,7620,109918,10668c108395,12192,108395,16764,108395,22860l108395,122015l105346,122015l24479,22860l24479,99155c24479,105251,26003,109823,29051,112871c32099,114395,35147,115919,39719,115919l42767,115919l42767,118967l0,118967l0,115919c6096,115919,10763,114395,13811,112871c16859,109823,16859,105251,16859,99155l16859,13716l15335,10668c12287,7620,10763,4572,7620,4572c6096,3048,3048,3048,0,3048l0,0x">
                    <v:stroke weight="0pt" endcap="flat" joinstyle="miter" miterlimit="10" on="false" color="#000000" opacity="0"/>
                    <v:fill on="true" color="#ff4d4f"/>
                  </v:shape>
                  <v:shape id="Shape 5356" style="position:absolute;width:1083;height:1189;left:33192;top:30;" coordsize="108395,118967" path="m0,0l108395,0l108395,32004l105347,32004c102298,24384,100774,18288,99251,15240c96203,12192,93154,9144,88487,7620c86963,6096,82391,6096,77819,6096l68675,6096l68675,99155c68675,105251,68675,108299,68675,109823c70199,111347,71723,112871,73247,114395c74771,115919,77819,115919,80867,115919l85439,115919l85439,118967l22860,118967l22860,115919l25908,115919c30480,115919,32004,115919,35147,114395c36671,112871,38195,112871,38195,109823c39719,108299,39719,105251,39719,99155l39719,6096l30480,6096c22860,6096,16764,7620,13716,10668c7620,16764,4572,22860,3048,32004l0,32004l0,0x">
                    <v:stroke weight="0pt" endcap="flat" joinstyle="miter" miterlimit="10" on="false" color="#000000" opacity="0"/>
                    <v:fill on="true" color="#ff4d4f"/>
                  </v:shape>
                  <v:shape id="Shape 96043" style="position:absolute;width:34396;height:198;left:0;top:1425;" coordsize="3439668,19812" path="m0,0l3439668,0l3439668,19812l0,19812l0,0">
                    <v:stroke weight="0pt" endcap="flat" joinstyle="miter" miterlimit="10" on="false" color="#000000" opacity="0"/>
                    <v:fill on="true" color="#ff4d4f"/>
                  </v:shape>
                </v:group>
              </w:pict>
            </mc:Fallback>
          </mc:AlternateContent>
        </w:r>
      </w:ins>
    </w:p>
    <w:p w14:paraId="35B98C23" w14:textId="77777777" w:rsidR="00030F3E" w:rsidRDefault="00B51CFB">
      <w:pPr>
        <w:spacing w:after="632"/>
        <w:ind w:left="-2"/>
        <w:rPr>
          <w:ins w:id="21" w:author="Other Author" w:date="2024-07-17T21:10:00Z" w16du:dateUtc="2024-07-17T15:40:00Z"/>
        </w:rPr>
      </w:pPr>
      <w:ins w:id="22" w:author="Other Author" w:date="2024-07-17T21:10:00Z" w16du:dateUtc="2024-07-17T15:40:00Z">
        <w:r>
          <w:rPr>
            <w:noProof/>
          </w:rPr>
          <w:drawing>
            <wp:inline distT="0" distB="0" distL="0" distR="0" wp14:anchorId="2CF8FFBA" wp14:editId="6777500B">
              <wp:extent cx="5495545" cy="2337816"/>
              <wp:effectExtent l="0" t="0" r="0" b="0"/>
              <wp:docPr id="95776" name="Picture 9577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76" name="Picture 95776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95545" cy="233781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41EF16" w14:textId="77777777" w:rsidR="00030F3E" w:rsidRDefault="00B51CFB">
      <w:pPr>
        <w:spacing w:after="0"/>
        <w:ind w:left="-2"/>
        <w:rPr>
          <w:ins w:id="23" w:author="Other Author" w:date="2024-07-17T21:10:00Z" w16du:dateUtc="2024-07-17T15:40:00Z"/>
        </w:rPr>
      </w:pPr>
      <w:ins w:id="24" w:author="Other Author" w:date="2024-07-17T21:10:00Z" w16du:dateUtc="2024-07-17T15:40:00Z">
        <w:r>
          <w:rPr>
            <w:noProof/>
          </w:rPr>
          <w:drawing>
            <wp:inline distT="0" distB="0" distL="0" distR="0" wp14:anchorId="6746AF27" wp14:editId="1DBA605C">
              <wp:extent cx="5693664" cy="697992"/>
              <wp:effectExtent l="0" t="0" r="0" b="0"/>
              <wp:docPr id="95778" name="Picture 95778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78" name="Picture 95778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93664" cy="69799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7DE6B3" w14:textId="77777777" w:rsidR="00030F3E" w:rsidRDefault="00B51CFB">
      <w:pPr>
        <w:spacing w:after="858"/>
        <w:rPr>
          <w:ins w:id="25" w:author="Other Author" w:date="2024-07-17T21:10:00Z" w16du:dateUtc="2024-07-17T15:40:00Z"/>
        </w:rPr>
      </w:pPr>
      <w:ins w:id="26" w:author="Other Author" w:date="2024-07-17T21:10:00Z" w16du:dateUtc="2024-07-17T15:40:00Z">
        <w:r>
          <w:rPr>
            <w:noProof/>
          </w:rPr>
          <w:drawing>
            <wp:inline distT="0" distB="0" distL="0" distR="0" wp14:anchorId="120F6033" wp14:editId="72EA2F89">
              <wp:extent cx="5660136" cy="3267456"/>
              <wp:effectExtent l="0" t="0" r="0" b="0"/>
              <wp:docPr id="7544" name="Picture 754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544" name="Picture 7544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0136" cy="32674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F083458" w14:textId="77777777" w:rsidR="00030F3E" w:rsidRDefault="00B51CFB">
      <w:pPr>
        <w:spacing w:after="0"/>
        <w:ind w:left="-6"/>
        <w:rPr>
          <w:ins w:id="27" w:author="Other Author" w:date="2024-07-17T21:10:00Z" w16du:dateUtc="2024-07-17T15:40:00Z"/>
        </w:rPr>
      </w:pPr>
      <w:ins w:id="28" w:author="Other Author" w:date="2024-07-17T21:10:00Z" w16du:dateUtc="2024-07-17T15:40:00Z">
        <w:r>
          <w:rPr>
            <w:noProof/>
          </w:rPr>
          <w:drawing>
            <wp:inline distT="0" distB="0" distL="0" distR="0" wp14:anchorId="1D2E7EA7" wp14:editId="1BBD8517">
              <wp:extent cx="5623560" cy="4888992"/>
              <wp:effectExtent l="0" t="0" r="0" b="0"/>
              <wp:docPr id="95783" name="Picture 95783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83" name="Picture 95783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23560" cy="488899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8CD1392" w14:textId="77777777" w:rsidR="00030F3E" w:rsidRDefault="00B51CFB">
      <w:pPr>
        <w:spacing w:after="740"/>
        <w:ind w:left="2"/>
        <w:rPr>
          <w:ins w:id="29" w:author="Other Author" w:date="2024-07-17T21:10:00Z" w16du:dateUtc="2024-07-17T15:40:00Z"/>
        </w:rPr>
      </w:pPr>
      <w:ins w:id="30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50A79494" wp14:editId="47FBC7B5">
                  <wp:extent cx="2801017" cy="131159"/>
                  <wp:effectExtent l="0" t="0" r="0" b="0"/>
                  <wp:docPr id="94782" name="Group 9478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801017" cy="131159"/>
                            <a:chOff x="0" y="0"/>
                            <a:chExt cx="2801017" cy="131159"/>
                          </a:xfrm>
                        </wpg:grpSpPr>
                        <wps:wsp>
                          <wps:cNvPr id="7547" name="Shape 7547"/>
                          <wps:cNvSpPr/>
                          <wps:spPr>
                            <a:xfrm>
                              <a:off x="0" y="35051"/>
                              <a:ext cx="5191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0575" y="4572"/>
                                    <a:pt x="36671" y="0"/>
                                    <a:pt x="42767" y="0"/>
                                  </a:cubicBezTo>
                                  <a:cubicBezTo>
                                    <a:pt x="44291" y="0"/>
                                    <a:pt x="47339" y="1524"/>
                                    <a:pt x="48863" y="3048"/>
                                  </a:cubicBezTo>
                                  <a:cubicBezTo>
                                    <a:pt x="50387" y="4572"/>
                                    <a:pt x="51911" y="6096"/>
                                    <a:pt x="51911" y="9144"/>
                                  </a:cubicBezTo>
                                  <a:cubicBezTo>
                                    <a:pt x="51911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8863" y="15240"/>
                                    <a:pt x="47339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5240"/>
                                    <a:pt x="39719" y="12192"/>
                                  </a:cubicBezTo>
                                  <a:cubicBezTo>
                                    <a:pt x="36671" y="10668"/>
                                    <a:pt x="35147" y="10668"/>
                                    <a:pt x="33623" y="10668"/>
                                  </a:cubicBezTo>
                                  <a:cubicBezTo>
                                    <a:pt x="33623" y="10668"/>
                                    <a:pt x="32099" y="10668"/>
                                    <a:pt x="32099" y="12192"/>
                                  </a:cubicBezTo>
                                  <a:cubicBezTo>
                                    <a:pt x="29051" y="13716"/>
                                    <a:pt x="27527" y="16764"/>
                                    <a:pt x="24479" y="21336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7151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144" y="65627"/>
                                  </a:cubicBezTo>
                                  <a:cubicBezTo>
                                    <a:pt x="10668" y="65627"/>
                                    <a:pt x="10668" y="64103"/>
                                    <a:pt x="12192" y="62579"/>
                                  </a:cubicBezTo>
                                  <a:cubicBezTo>
                                    <a:pt x="12192" y="61055"/>
                                    <a:pt x="12192" y="59531"/>
                                    <a:pt x="12192" y="54959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5240"/>
                                    <a:pt x="12192" y="13716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48" name="Shape 7548"/>
                          <wps:cNvSpPr/>
                          <wps:spPr>
                            <a:xfrm>
                              <a:off x="53435" y="37023"/>
                              <a:ext cx="25956" cy="704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70443">
                                  <a:moveTo>
                                    <a:pt x="25956" y="0"/>
                                  </a:moveTo>
                                  <a:lnTo>
                                    <a:pt x="25956" y="4710"/>
                                  </a:lnTo>
                                  <a:lnTo>
                                    <a:pt x="15240" y="8697"/>
                                  </a:lnTo>
                                  <a:cubicBezTo>
                                    <a:pt x="12192" y="11745"/>
                                    <a:pt x="10668" y="16317"/>
                                    <a:pt x="10668" y="20889"/>
                                  </a:cubicBezTo>
                                  <a:lnTo>
                                    <a:pt x="25956" y="20889"/>
                                  </a:lnTo>
                                  <a:lnTo>
                                    <a:pt x="25956" y="25461"/>
                                  </a:lnTo>
                                  <a:lnTo>
                                    <a:pt x="10668" y="25461"/>
                                  </a:lnTo>
                                  <a:cubicBezTo>
                                    <a:pt x="10668" y="36129"/>
                                    <a:pt x="12192" y="43844"/>
                                    <a:pt x="18288" y="49940"/>
                                  </a:cubicBezTo>
                                  <a:lnTo>
                                    <a:pt x="25956" y="54099"/>
                                  </a:lnTo>
                                  <a:lnTo>
                                    <a:pt x="25956" y="70443"/>
                                  </a:lnTo>
                                  <a:lnTo>
                                    <a:pt x="17728" y="68228"/>
                                  </a:lnTo>
                                  <a:cubicBezTo>
                                    <a:pt x="14097" y="66323"/>
                                    <a:pt x="10668" y="63656"/>
                                    <a:pt x="7620" y="60608"/>
                                  </a:cubicBezTo>
                                  <a:cubicBezTo>
                                    <a:pt x="3048" y="54512"/>
                                    <a:pt x="0" y="45368"/>
                                    <a:pt x="0" y="34605"/>
                                  </a:cubicBezTo>
                                  <a:cubicBezTo>
                                    <a:pt x="0" y="23937"/>
                                    <a:pt x="3048" y="14793"/>
                                    <a:pt x="9144" y="7173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49" name="Shape 7549"/>
                          <wps:cNvSpPr/>
                          <wps:spPr>
                            <a:xfrm>
                              <a:off x="79391" y="79343"/>
                              <a:ext cx="32052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28956">
                                  <a:moveTo>
                                    <a:pt x="29004" y="0"/>
                                  </a:moveTo>
                                  <a:lnTo>
                                    <a:pt x="32052" y="1524"/>
                                  </a:lnTo>
                                  <a:cubicBezTo>
                                    <a:pt x="30528" y="7620"/>
                                    <a:pt x="27480" y="13716"/>
                                    <a:pt x="22908" y="19812"/>
                                  </a:cubicBezTo>
                                  <a:cubicBezTo>
                                    <a:pt x="16812" y="25908"/>
                                    <a:pt x="10716" y="28956"/>
                                    <a:pt x="3096" y="28956"/>
                                  </a:cubicBezTo>
                                  <a:lnTo>
                                    <a:pt x="0" y="28123"/>
                                  </a:lnTo>
                                  <a:lnTo>
                                    <a:pt x="0" y="11779"/>
                                  </a:lnTo>
                                  <a:lnTo>
                                    <a:pt x="9192" y="16764"/>
                                  </a:lnTo>
                                  <a:cubicBezTo>
                                    <a:pt x="13764" y="16764"/>
                                    <a:pt x="16812" y="15240"/>
                                    <a:pt x="21384" y="12192"/>
                                  </a:cubicBezTo>
                                  <a:cubicBezTo>
                                    <a:pt x="24432" y="10668"/>
                                    <a:pt x="27480" y="6096"/>
                                    <a:pt x="29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0" name="Shape 7550"/>
                          <wps:cNvSpPr/>
                          <wps:spPr>
                            <a:xfrm>
                              <a:off x="79391" y="35052"/>
                              <a:ext cx="32052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27432">
                                  <a:moveTo>
                                    <a:pt x="4620" y="0"/>
                                  </a:moveTo>
                                  <a:cubicBezTo>
                                    <a:pt x="12240" y="0"/>
                                    <a:pt x="19860" y="3048"/>
                                    <a:pt x="24432" y="7620"/>
                                  </a:cubicBezTo>
                                  <a:cubicBezTo>
                                    <a:pt x="29004" y="12192"/>
                                    <a:pt x="32052" y="19812"/>
                                    <a:pt x="32052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5288" y="22860"/>
                                  </a:lnTo>
                                  <a:cubicBezTo>
                                    <a:pt x="15288" y="19812"/>
                                    <a:pt x="15288" y="16764"/>
                                    <a:pt x="13764" y="13716"/>
                                  </a:cubicBezTo>
                                  <a:cubicBezTo>
                                    <a:pt x="13764" y="12192"/>
                                    <a:pt x="10716" y="9144"/>
                                    <a:pt x="9192" y="7620"/>
                                  </a:cubicBezTo>
                                  <a:cubicBezTo>
                                    <a:pt x="6144" y="6096"/>
                                    <a:pt x="3096" y="6096"/>
                                    <a:pt x="1572" y="6096"/>
                                  </a:cubicBezTo>
                                  <a:lnTo>
                                    <a:pt x="0" y="6681"/>
                                  </a:lnTo>
                                  <a:lnTo>
                                    <a:pt x="0" y="1971"/>
                                  </a:lnTo>
                                  <a:lnTo>
                                    <a:pt x="462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1" name="Shape 7551"/>
                          <wps:cNvSpPr/>
                          <wps:spPr>
                            <a:xfrm>
                              <a:off x="119063" y="35271"/>
                              <a:ext cx="32814" cy="730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3028">
                                  <a:moveTo>
                                    <a:pt x="32814" y="0"/>
                                  </a:moveTo>
                                  <a:lnTo>
                                    <a:pt x="32814" y="5596"/>
                                  </a:lnTo>
                                  <a:lnTo>
                                    <a:pt x="30575" y="4352"/>
                                  </a:lnTo>
                                  <a:cubicBezTo>
                                    <a:pt x="29051" y="4352"/>
                                    <a:pt x="26003" y="5876"/>
                                    <a:pt x="22955" y="7400"/>
                                  </a:cubicBezTo>
                                  <a:cubicBezTo>
                                    <a:pt x="19812" y="8924"/>
                                    <a:pt x="18288" y="11972"/>
                                    <a:pt x="16764" y="15020"/>
                                  </a:cubicBezTo>
                                  <a:cubicBezTo>
                                    <a:pt x="15240" y="19592"/>
                                    <a:pt x="13716" y="24164"/>
                                    <a:pt x="13716" y="30260"/>
                                  </a:cubicBezTo>
                                  <a:cubicBezTo>
                                    <a:pt x="13716" y="41024"/>
                                    <a:pt x="15240" y="48644"/>
                                    <a:pt x="19812" y="56264"/>
                                  </a:cubicBezTo>
                                  <a:cubicBezTo>
                                    <a:pt x="22146" y="60074"/>
                                    <a:pt x="24455" y="62741"/>
                                    <a:pt x="26944" y="64455"/>
                                  </a:cubicBezTo>
                                  <a:lnTo>
                                    <a:pt x="32814" y="66227"/>
                                  </a:lnTo>
                                  <a:lnTo>
                                    <a:pt x="32814" y="72768"/>
                                  </a:lnTo>
                                  <a:lnTo>
                                    <a:pt x="32099" y="73028"/>
                                  </a:lnTo>
                                  <a:cubicBezTo>
                                    <a:pt x="21431" y="73028"/>
                                    <a:pt x="13716" y="68456"/>
                                    <a:pt x="7620" y="59312"/>
                                  </a:cubicBezTo>
                                  <a:cubicBezTo>
                                    <a:pt x="3048" y="53216"/>
                                    <a:pt x="0" y="45596"/>
                                    <a:pt x="0" y="36356"/>
                                  </a:cubicBezTo>
                                  <a:cubicBezTo>
                                    <a:pt x="0" y="30260"/>
                                    <a:pt x="1524" y="24164"/>
                                    <a:pt x="4572" y="18068"/>
                                  </a:cubicBezTo>
                                  <a:cubicBezTo>
                                    <a:pt x="7620" y="11972"/>
                                    <a:pt x="12192" y="7400"/>
                                    <a:pt x="16764" y="4352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2" name="Shape 7552"/>
                          <wps:cNvSpPr/>
                          <wps:spPr>
                            <a:xfrm>
                              <a:off x="151876" y="35051"/>
                              <a:ext cx="32814" cy="729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2988">
                                  <a:moveTo>
                                    <a:pt x="810" y="0"/>
                                  </a:moveTo>
                                  <a:cubicBezTo>
                                    <a:pt x="9954" y="0"/>
                                    <a:pt x="19098" y="4572"/>
                                    <a:pt x="25194" y="12192"/>
                                  </a:cubicBezTo>
                                  <a:cubicBezTo>
                                    <a:pt x="31290" y="18288"/>
                                    <a:pt x="32814" y="25908"/>
                                    <a:pt x="32814" y="35052"/>
                                  </a:cubicBezTo>
                                  <a:cubicBezTo>
                                    <a:pt x="32814" y="41243"/>
                                    <a:pt x="31290" y="47339"/>
                                    <a:pt x="28242" y="53435"/>
                                  </a:cubicBezTo>
                                  <a:cubicBezTo>
                                    <a:pt x="25194" y="59531"/>
                                    <a:pt x="22146" y="64103"/>
                                    <a:pt x="16050" y="67151"/>
                                  </a:cubicBezTo>
                                  <a:lnTo>
                                    <a:pt x="0" y="72988"/>
                                  </a:lnTo>
                                  <a:lnTo>
                                    <a:pt x="0" y="66447"/>
                                  </a:lnTo>
                                  <a:lnTo>
                                    <a:pt x="2334" y="67151"/>
                                  </a:lnTo>
                                  <a:cubicBezTo>
                                    <a:pt x="6906" y="67151"/>
                                    <a:pt x="11477" y="65627"/>
                                    <a:pt x="14526" y="61055"/>
                                  </a:cubicBezTo>
                                  <a:cubicBezTo>
                                    <a:pt x="17574" y="58007"/>
                                    <a:pt x="19098" y="50387"/>
                                    <a:pt x="19098" y="41243"/>
                                  </a:cubicBezTo>
                                  <a:cubicBezTo>
                                    <a:pt x="19098" y="28956"/>
                                    <a:pt x="16050" y="19812"/>
                                    <a:pt x="11477" y="12192"/>
                                  </a:cubicBezTo>
                                  <a:lnTo>
                                    <a:pt x="0" y="5816"/>
                                  </a:lnTo>
                                  <a:lnTo>
                                    <a:pt x="0" y="220"/>
                                  </a:lnTo>
                                  <a:lnTo>
                                    <a:pt x="8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3" name="Shape 7553"/>
                          <wps:cNvSpPr/>
                          <wps:spPr>
                            <a:xfrm>
                              <a:off x="190786" y="35051"/>
                              <a:ext cx="5191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0575" y="4572"/>
                                    <a:pt x="36671" y="0"/>
                                    <a:pt x="41243" y="0"/>
                                  </a:cubicBezTo>
                                  <a:cubicBezTo>
                                    <a:pt x="44291" y="0"/>
                                    <a:pt x="47339" y="1524"/>
                                    <a:pt x="48863" y="3048"/>
                                  </a:cubicBezTo>
                                  <a:cubicBezTo>
                                    <a:pt x="50387" y="4572"/>
                                    <a:pt x="51911" y="6096"/>
                                    <a:pt x="51911" y="9144"/>
                                  </a:cubicBezTo>
                                  <a:cubicBezTo>
                                    <a:pt x="51911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8863" y="15240"/>
                                    <a:pt x="47339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5240"/>
                                    <a:pt x="39719" y="12192"/>
                                  </a:cubicBezTo>
                                  <a:cubicBezTo>
                                    <a:pt x="36671" y="10668"/>
                                    <a:pt x="35147" y="10668"/>
                                    <a:pt x="33623" y="10668"/>
                                  </a:cubicBezTo>
                                  <a:cubicBezTo>
                                    <a:pt x="33623" y="10668"/>
                                    <a:pt x="32099" y="10668"/>
                                    <a:pt x="30575" y="12192"/>
                                  </a:cubicBezTo>
                                  <a:cubicBezTo>
                                    <a:pt x="29051" y="13716"/>
                                    <a:pt x="27527" y="16764"/>
                                    <a:pt x="24479" y="21336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7151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239" y="65627"/>
                                  </a:cubicBezTo>
                                  <a:cubicBezTo>
                                    <a:pt x="10763" y="65627"/>
                                    <a:pt x="10763" y="64103"/>
                                    <a:pt x="12287" y="62579"/>
                                  </a:cubicBezTo>
                                  <a:cubicBezTo>
                                    <a:pt x="12287" y="61055"/>
                                    <a:pt x="12287" y="59531"/>
                                    <a:pt x="12287" y="54959"/>
                                  </a:cubicBezTo>
                                  <a:lnTo>
                                    <a:pt x="12287" y="28956"/>
                                  </a:lnTo>
                                  <a:cubicBezTo>
                                    <a:pt x="12287" y="21336"/>
                                    <a:pt x="12287" y="15240"/>
                                    <a:pt x="12287" y="13716"/>
                                  </a:cubicBezTo>
                                  <a:cubicBezTo>
                                    <a:pt x="10763" y="12192"/>
                                    <a:pt x="10763" y="12192"/>
                                    <a:pt x="9239" y="10668"/>
                                  </a:cubicBezTo>
                                  <a:cubicBezTo>
                                    <a:pt x="9239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4" name="Shape 7554"/>
                          <wps:cNvSpPr/>
                          <wps:spPr>
                            <a:xfrm>
                              <a:off x="242697" y="35617"/>
                              <a:ext cx="31290" cy="726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72682">
                                  <a:moveTo>
                                    <a:pt x="31290" y="0"/>
                                  </a:moveTo>
                                  <a:lnTo>
                                    <a:pt x="31290" y="4470"/>
                                  </a:lnTo>
                                  <a:lnTo>
                                    <a:pt x="21431" y="10103"/>
                                  </a:lnTo>
                                  <a:cubicBezTo>
                                    <a:pt x="16764" y="14675"/>
                                    <a:pt x="13716" y="22295"/>
                                    <a:pt x="13716" y="32963"/>
                                  </a:cubicBezTo>
                                  <a:cubicBezTo>
                                    <a:pt x="13716" y="42203"/>
                                    <a:pt x="16764" y="49823"/>
                                    <a:pt x="19907" y="55918"/>
                                  </a:cubicBezTo>
                                  <a:lnTo>
                                    <a:pt x="31290" y="61610"/>
                                  </a:lnTo>
                                  <a:lnTo>
                                    <a:pt x="31290" y="71936"/>
                                  </a:lnTo>
                                  <a:lnTo>
                                    <a:pt x="29051" y="72682"/>
                                  </a:lnTo>
                                  <a:cubicBezTo>
                                    <a:pt x="21431" y="72682"/>
                                    <a:pt x="13716" y="69635"/>
                                    <a:pt x="9144" y="62015"/>
                                  </a:cubicBezTo>
                                  <a:cubicBezTo>
                                    <a:pt x="3048" y="55918"/>
                                    <a:pt x="0" y="48299"/>
                                    <a:pt x="0" y="39154"/>
                                  </a:cubicBezTo>
                                  <a:cubicBezTo>
                                    <a:pt x="0" y="28391"/>
                                    <a:pt x="3048" y="19247"/>
                                    <a:pt x="9144" y="11627"/>
                                  </a:cubicBezTo>
                                  <a:cubicBezTo>
                                    <a:pt x="12192" y="7817"/>
                                    <a:pt x="16026" y="4769"/>
                                    <a:pt x="20241" y="2674"/>
                                  </a:cubicBezTo>
                                  <a:lnTo>
                                    <a:pt x="3129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5" name="Shape 7555"/>
                          <wps:cNvSpPr/>
                          <wps:spPr>
                            <a:xfrm>
                              <a:off x="273987" y="0"/>
                              <a:ext cx="40434" cy="108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0434" h="108299">
                                  <a:moveTo>
                                    <a:pt x="26718" y="0"/>
                                  </a:moveTo>
                                  <a:lnTo>
                                    <a:pt x="29766" y="0"/>
                                  </a:lnTo>
                                  <a:lnTo>
                                    <a:pt x="29766" y="77819"/>
                                  </a:lnTo>
                                  <a:cubicBezTo>
                                    <a:pt x="29766" y="86963"/>
                                    <a:pt x="29766" y="91535"/>
                                    <a:pt x="29766" y="93059"/>
                                  </a:cubicBezTo>
                                  <a:cubicBezTo>
                                    <a:pt x="29766" y="94583"/>
                                    <a:pt x="31290" y="96107"/>
                                    <a:pt x="31290" y="96107"/>
                                  </a:cubicBezTo>
                                  <a:cubicBezTo>
                                    <a:pt x="32814" y="97631"/>
                                    <a:pt x="32814" y="97631"/>
                                    <a:pt x="34338" y="97631"/>
                                  </a:cubicBezTo>
                                  <a:cubicBezTo>
                                    <a:pt x="35862" y="97631"/>
                                    <a:pt x="37386" y="97631"/>
                                    <a:pt x="40434" y="96107"/>
                                  </a:cubicBezTo>
                                  <a:lnTo>
                                    <a:pt x="40434" y="99155"/>
                                  </a:lnTo>
                                  <a:lnTo>
                                    <a:pt x="20622" y="108299"/>
                                  </a:lnTo>
                                  <a:lnTo>
                                    <a:pt x="17574" y="108299"/>
                                  </a:lnTo>
                                  <a:lnTo>
                                    <a:pt x="17574" y="97631"/>
                                  </a:lnTo>
                                  <a:cubicBezTo>
                                    <a:pt x="13002" y="100679"/>
                                    <a:pt x="9954" y="103727"/>
                                    <a:pt x="6906" y="105251"/>
                                  </a:cubicBezTo>
                                  <a:lnTo>
                                    <a:pt x="0" y="107553"/>
                                  </a:lnTo>
                                  <a:lnTo>
                                    <a:pt x="0" y="97226"/>
                                  </a:lnTo>
                                  <a:lnTo>
                                    <a:pt x="3858" y="99155"/>
                                  </a:lnTo>
                                  <a:cubicBezTo>
                                    <a:pt x="8430" y="99155"/>
                                    <a:pt x="13002" y="97631"/>
                                    <a:pt x="17574" y="93059"/>
                                  </a:cubicBezTo>
                                  <a:lnTo>
                                    <a:pt x="17574" y="57912"/>
                                  </a:lnTo>
                                  <a:cubicBezTo>
                                    <a:pt x="16050" y="53340"/>
                                    <a:pt x="16050" y="50292"/>
                                    <a:pt x="14526" y="48768"/>
                                  </a:cubicBezTo>
                                  <a:cubicBezTo>
                                    <a:pt x="13002" y="45720"/>
                                    <a:pt x="11478" y="42672"/>
                                    <a:pt x="8430" y="41148"/>
                                  </a:cubicBezTo>
                                  <a:cubicBezTo>
                                    <a:pt x="5382" y="41148"/>
                                    <a:pt x="3858" y="39624"/>
                                    <a:pt x="810" y="39624"/>
                                  </a:cubicBezTo>
                                  <a:lnTo>
                                    <a:pt x="0" y="40087"/>
                                  </a:lnTo>
                                  <a:lnTo>
                                    <a:pt x="0" y="35617"/>
                                  </a:lnTo>
                                  <a:lnTo>
                                    <a:pt x="2334" y="35052"/>
                                  </a:lnTo>
                                  <a:cubicBezTo>
                                    <a:pt x="8430" y="35052"/>
                                    <a:pt x="13002" y="36576"/>
                                    <a:pt x="17574" y="41148"/>
                                  </a:cubicBezTo>
                                  <a:lnTo>
                                    <a:pt x="17574" y="28956"/>
                                  </a:lnTo>
                                  <a:cubicBezTo>
                                    <a:pt x="17574" y="19812"/>
                                    <a:pt x="17574" y="15240"/>
                                    <a:pt x="16050" y="13716"/>
                                  </a:cubicBezTo>
                                  <a:cubicBezTo>
                                    <a:pt x="16050" y="12192"/>
                                    <a:pt x="16050" y="10668"/>
                                    <a:pt x="14526" y="10668"/>
                                  </a:cubicBezTo>
                                  <a:cubicBezTo>
                                    <a:pt x="14526" y="9144"/>
                                    <a:pt x="13002" y="9144"/>
                                    <a:pt x="11478" y="9144"/>
                                  </a:cubicBezTo>
                                  <a:cubicBezTo>
                                    <a:pt x="9954" y="9144"/>
                                    <a:pt x="8430" y="9144"/>
                                    <a:pt x="6906" y="10668"/>
                                  </a:cubicBezTo>
                                  <a:lnTo>
                                    <a:pt x="5382" y="7620"/>
                                  </a:ln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6" name="Shape 7556"/>
                          <wps:cNvSpPr/>
                          <wps:spPr>
                            <a:xfrm>
                              <a:off x="329755" y="37011"/>
                              <a:ext cx="25908" cy="704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08" h="70447">
                                  <a:moveTo>
                                    <a:pt x="25908" y="0"/>
                                  </a:moveTo>
                                  <a:lnTo>
                                    <a:pt x="25908" y="4790"/>
                                  </a:lnTo>
                                  <a:lnTo>
                                    <a:pt x="16764" y="8709"/>
                                  </a:lnTo>
                                  <a:cubicBezTo>
                                    <a:pt x="12192" y="11757"/>
                                    <a:pt x="10668" y="16329"/>
                                    <a:pt x="10668" y="20901"/>
                                  </a:cubicBezTo>
                                  <a:lnTo>
                                    <a:pt x="25908" y="20901"/>
                                  </a:lnTo>
                                  <a:lnTo>
                                    <a:pt x="25908" y="25473"/>
                                  </a:lnTo>
                                  <a:lnTo>
                                    <a:pt x="10668" y="25473"/>
                                  </a:lnTo>
                                  <a:cubicBezTo>
                                    <a:pt x="10668" y="36141"/>
                                    <a:pt x="12192" y="43856"/>
                                    <a:pt x="18288" y="49952"/>
                                  </a:cubicBezTo>
                                  <a:lnTo>
                                    <a:pt x="25908" y="54108"/>
                                  </a:lnTo>
                                  <a:lnTo>
                                    <a:pt x="25908" y="70447"/>
                                  </a:lnTo>
                                  <a:lnTo>
                                    <a:pt x="17907" y="68240"/>
                                  </a:lnTo>
                                  <a:cubicBezTo>
                                    <a:pt x="14478" y="66335"/>
                                    <a:pt x="11430" y="63668"/>
                                    <a:pt x="9144" y="60620"/>
                                  </a:cubicBezTo>
                                  <a:cubicBezTo>
                                    <a:pt x="3048" y="54524"/>
                                    <a:pt x="0" y="45380"/>
                                    <a:pt x="0" y="34617"/>
                                  </a:cubicBezTo>
                                  <a:cubicBezTo>
                                    <a:pt x="0" y="23949"/>
                                    <a:pt x="3048" y="14805"/>
                                    <a:pt x="9144" y="7185"/>
                                  </a:cubicBezTo>
                                  <a:lnTo>
                                    <a:pt x="25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7" name="Shape 7557"/>
                          <wps:cNvSpPr/>
                          <wps:spPr>
                            <a:xfrm>
                              <a:off x="355663" y="79343"/>
                              <a:ext cx="32099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99" h="28956">
                                  <a:moveTo>
                                    <a:pt x="29051" y="0"/>
                                  </a:moveTo>
                                  <a:lnTo>
                                    <a:pt x="32099" y="1524"/>
                                  </a:lnTo>
                                  <a:cubicBezTo>
                                    <a:pt x="30575" y="7620"/>
                                    <a:pt x="27527" y="13716"/>
                                    <a:pt x="22860" y="19812"/>
                                  </a:cubicBezTo>
                                  <a:cubicBezTo>
                                    <a:pt x="16764" y="25908"/>
                                    <a:pt x="10668" y="28956"/>
                                    <a:pt x="3048" y="28956"/>
                                  </a:cubicBezTo>
                                  <a:lnTo>
                                    <a:pt x="0" y="28115"/>
                                  </a:lnTo>
                                  <a:lnTo>
                                    <a:pt x="0" y="11776"/>
                                  </a:lnTo>
                                  <a:lnTo>
                                    <a:pt x="9144" y="16764"/>
                                  </a:lnTo>
                                  <a:cubicBezTo>
                                    <a:pt x="13716" y="16764"/>
                                    <a:pt x="18288" y="15240"/>
                                    <a:pt x="21336" y="12192"/>
                                  </a:cubicBezTo>
                                  <a:cubicBezTo>
                                    <a:pt x="24384" y="10668"/>
                                    <a:pt x="27527" y="6096"/>
                                    <a:pt x="290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8" name="Shape 7558"/>
                          <wps:cNvSpPr/>
                          <wps:spPr>
                            <a:xfrm>
                              <a:off x="355663" y="35052"/>
                              <a:ext cx="32099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99" h="27432">
                                  <a:moveTo>
                                    <a:pt x="4572" y="0"/>
                                  </a:moveTo>
                                  <a:cubicBezTo>
                                    <a:pt x="13716" y="0"/>
                                    <a:pt x="19812" y="3048"/>
                                    <a:pt x="24384" y="7620"/>
                                  </a:cubicBezTo>
                                  <a:cubicBezTo>
                                    <a:pt x="29051" y="12192"/>
                                    <a:pt x="32099" y="19812"/>
                                    <a:pt x="32099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5240" y="22860"/>
                                  </a:lnTo>
                                  <a:cubicBezTo>
                                    <a:pt x="15240" y="19812"/>
                                    <a:pt x="15240" y="16764"/>
                                    <a:pt x="13716" y="13716"/>
                                  </a:cubicBezTo>
                                  <a:cubicBezTo>
                                    <a:pt x="13716" y="12192"/>
                                    <a:pt x="10668" y="9144"/>
                                    <a:pt x="9144" y="7620"/>
                                  </a:cubicBezTo>
                                  <a:cubicBezTo>
                                    <a:pt x="6096" y="6096"/>
                                    <a:pt x="4572" y="6096"/>
                                    <a:pt x="1524" y="6096"/>
                                  </a:cubicBezTo>
                                  <a:lnTo>
                                    <a:pt x="0" y="6749"/>
                                  </a:lnTo>
                                  <a:lnTo>
                                    <a:pt x="0" y="1959"/>
                                  </a:lnTo>
                                  <a:lnTo>
                                    <a:pt x="457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59" name="Shape 7559"/>
                          <wps:cNvSpPr/>
                          <wps:spPr>
                            <a:xfrm>
                              <a:off x="390716" y="35051"/>
                              <a:ext cx="5191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0575" y="4572"/>
                                    <a:pt x="36671" y="0"/>
                                    <a:pt x="42767" y="0"/>
                                  </a:cubicBezTo>
                                  <a:cubicBezTo>
                                    <a:pt x="44291" y="0"/>
                                    <a:pt x="47339" y="1524"/>
                                    <a:pt x="48863" y="3048"/>
                                  </a:cubicBezTo>
                                  <a:cubicBezTo>
                                    <a:pt x="50387" y="4572"/>
                                    <a:pt x="51911" y="6096"/>
                                    <a:pt x="51911" y="9144"/>
                                  </a:cubicBezTo>
                                  <a:cubicBezTo>
                                    <a:pt x="51911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8863" y="15240"/>
                                    <a:pt x="47339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5240"/>
                                    <a:pt x="39719" y="12192"/>
                                  </a:cubicBezTo>
                                  <a:cubicBezTo>
                                    <a:pt x="36671" y="10668"/>
                                    <a:pt x="35147" y="10668"/>
                                    <a:pt x="33623" y="10668"/>
                                  </a:cubicBezTo>
                                  <a:cubicBezTo>
                                    <a:pt x="33623" y="10668"/>
                                    <a:pt x="32099" y="10668"/>
                                    <a:pt x="32099" y="12192"/>
                                  </a:cubicBezTo>
                                  <a:cubicBezTo>
                                    <a:pt x="29051" y="13716"/>
                                    <a:pt x="27527" y="16764"/>
                                    <a:pt x="24479" y="21336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7151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144" y="65627"/>
                                  </a:cubicBezTo>
                                  <a:cubicBezTo>
                                    <a:pt x="10668" y="65627"/>
                                    <a:pt x="10668" y="64103"/>
                                    <a:pt x="12192" y="62579"/>
                                  </a:cubicBezTo>
                                  <a:cubicBezTo>
                                    <a:pt x="12192" y="61055"/>
                                    <a:pt x="12192" y="59531"/>
                                    <a:pt x="12192" y="54959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5240"/>
                                    <a:pt x="12192" y="13716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0" name="Shape 7560"/>
                          <wps:cNvSpPr/>
                          <wps:spPr>
                            <a:xfrm>
                              <a:off x="477774" y="35051"/>
                              <a:ext cx="50387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199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15240"/>
                                  </a:lnTo>
                                  <a:cubicBezTo>
                                    <a:pt x="29051" y="4572"/>
                                    <a:pt x="35147" y="0"/>
                                    <a:pt x="41243" y="0"/>
                                  </a:cubicBezTo>
                                  <a:cubicBezTo>
                                    <a:pt x="44291" y="0"/>
                                    <a:pt x="45815" y="1524"/>
                                    <a:pt x="47339" y="3048"/>
                                  </a:cubicBezTo>
                                  <a:cubicBezTo>
                                    <a:pt x="48863" y="4572"/>
                                    <a:pt x="50387" y="6096"/>
                                    <a:pt x="50387" y="9144"/>
                                  </a:cubicBezTo>
                                  <a:cubicBezTo>
                                    <a:pt x="50387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7339" y="15240"/>
                                    <a:pt x="45815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39719" y="15240"/>
                                    <a:pt x="38195" y="12192"/>
                                  </a:cubicBezTo>
                                  <a:cubicBezTo>
                                    <a:pt x="35147" y="10668"/>
                                    <a:pt x="33623" y="10668"/>
                                    <a:pt x="33623" y="10668"/>
                                  </a:cubicBezTo>
                                  <a:cubicBezTo>
                                    <a:pt x="32099" y="10668"/>
                                    <a:pt x="30575" y="10668"/>
                                    <a:pt x="30575" y="12192"/>
                                  </a:cubicBezTo>
                                  <a:cubicBezTo>
                                    <a:pt x="27527" y="13716"/>
                                    <a:pt x="26003" y="16764"/>
                                    <a:pt x="22860" y="21336"/>
                                  </a:cubicBezTo>
                                  <a:lnTo>
                                    <a:pt x="22860" y="54959"/>
                                  </a:lnTo>
                                  <a:cubicBezTo>
                                    <a:pt x="22860" y="58007"/>
                                    <a:pt x="24479" y="61055"/>
                                    <a:pt x="24479" y="62579"/>
                                  </a:cubicBezTo>
                                  <a:cubicBezTo>
                                    <a:pt x="26003" y="64103"/>
                                    <a:pt x="26003" y="65627"/>
                                    <a:pt x="27527" y="67151"/>
                                  </a:cubicBezTo>
                                  <a:cubicBezTo>
                                    <a:pt x="29051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199"/>
                                  </a:lnTo>
                                  <a:lnTo>
                                    <a:pt x="0" y="70199"/>
                                  </a:lnTo>
                                  <a:lnTo>
                                    <a:pt x="0" y="67151"/>
                                  </a:lnTo>
                                  <a:cubicBezTo>
                                    <a:pt x="3048" y="67151"/>
                                    <a:pt x="6096" y="67151"/>
                                    <a:pt x="7620" y="65627"/>
                                  </a:cubicBezTo>
                                  <a:cubicBezTo>
                                    <a:pt x="9144" y="65627"/>
                                    <a:pt x="10668" y="64103"/>
                                    <a:pt x="10668" y="62579"/>
                                  </a:cubicBezTo>
                                  <a:cubicBezTo>
                                    <a:pt x="10668" y="61055"/>
                                    <a:pt x="10668" y="59531"/>
                                    <a:pt x="10668" y="54959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6096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1524" y="10668"/>
                                    <a:pt x="0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1" name="Shape 7561"/>
                          <wps:cNvSpPr/>
                          <wps:spPr>
                            <a:xfrm>
                              <a:off x="529685" y="37185"/>
                              <a:ext cx="26670" cy="704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670" h="70449">
                                  <a:moveTo>
                                    <a:pt x="26670" y="0"/>
                                  </a:moveTo>
                                  <a:lnTo>
                                    <a:pt x="26670" y="4289"/>
                                  </a:lnTo>
                                  <a:lnTo>
                                    <a:pt x="16764" y="8534"/>
                                  </a:lnTo>
                                  <a:cubicBezTo>
                                    <a:pt x="12192" y="11582"/>
                                    <a:pt x="10668" y="16154"/>
                                    <a:pt x="10668" y="20726"/>
                                  </a:cubicBezTo>
                                  <a:lnTo>
                                    <a:pt x="26670" y="20726"/>
                                  </a:lnTo>
                                  <a:lnTo>
                                    <a:pt x="26670" y="25298"/>
                                  </a:lnTo>
                                  <a:lnTo>
                                    <a:pt x="10668" y="25298"/>
                                  </a:lnTo>
                                  <a:cubicBezTo>
                                    <a:pt x="10668" y="36062"/>
                                    <a:pt x="12192" y="43682"/>
                                    <a:pt x="18288" y="49778"/>
                                  </a:cubicBezTo>
                                  <a:lnTo>
                                    <a:pt x="26670" y="54350"/>
                                  </a:lnTo>
                                  <a:lnTo>
                                    <a:pt x="26670" y="70449"/>
                                  </a:lnTo>
                                  <a:lnTo>
                                    <a:pt x="18478" y="68066"/>
                                  </a:lnTo>
                                  <a:cubicBezTo>
                                    <a:pt x="15240" y="66161"/>
                                    <a:pt x="12192" y="63494"/>
                                    <a:pt x="9144" y="60446"/>
                                  </a:cubicBezTo>
                                  <a:cubicBezTo>
                                    <a:pt x="3048" y="54350"/>
                                    <a:pt x="0" y="45206"/>
                                    <a:pt x="0" y="34538"/>
                                  </a:cubicBezTo>
                                  <a:cubicBezTo>
                                    <a:pt x="0" y="23774"/>
                                    <a:pt x="3048" y="14631"/>
                                    <a:pt x="9144" y="7010"/>
                                  </a:cubicBez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2" name="Shape 7562"/>
                          <wps:cNvSpPr/>
                          <wps:spPr>
                            <a:xfrm>
                              <a:off x="556355" y="79343"/>
                              <a:ext cx="31337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8956">
                                  <a:moveTo>
                                    <a:pt x="28289" y="0"/>
                                  </a:moveTo>
                                  <a:lnTo>
                                    <a:pt x="31337" y="1524"/>
                                  </a:lnTo>
                                  <a:cubicBezTo>
                                    <a:pt x="29813" y="7620"/>
                                    <a:pt x="26765" y="13716"/>
                                    <a:pt x="22098" y="19812"/>
                                  </a:cubicBezTo>
                                  <a:cubicBezTo>
                                    <a:pt x="17526" y="25908"/>
                                    <a:pt x="9906" y="28956"/>
                                    <a:pt x="2286" y="28956"/>
                                  </a:cubicBezTo>
                                  <a:lnTo>
                                    <a:pt x="0" y="28291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8382" y="16764"/>
                                  </a:lnTo>
                                  <a:cubicBezTo>
                                    <a:pt x="12954" y="16764"/>
                                    <a:pt x="17526" y="15240"/>
                                    <a:pt x="20574" y="12192"/>
                                  </a:cubicBezTo>
                                  <a:cubicBezTo>
                                    <a:pt x="23717" y="10668"/>
                                    <a:pt x="26765" y="6096"/>
                                    <a:pt x="2828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3" name="Shape 7563"/>
                          <wps:cNvSpPr/>
                          <wps:spPr>
                            <a:xfrm>
                              <a:off x="556355" y="35052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3048"/>
                                    <a:pt x="23717" y="7620"/>
                                  </a:cubicBezTo>
                                  <a:cubicBezTo>
                                    <a:pt x="28289" y="12192"/>
                                    <a:pt x="31337" y="19812"/>
                                    <a:pt x="31337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02" y="22860"/>
                                  </a:lnTo>
                                  <a:cubicBezTo>
                                    <a:pt x="14478" y="19812"/>
                                    <a:pt x="14478" y="16764"/>
                                    <a:pt x="14478" y="13716"/>
                                  </a:cubicBezTo>
                                  <a:cubicBezTo>
                                    <a:pt x="12954" y="12192"/>
                                    <a:pt x="11430" y="9144"/>
                                    <a:pt x="8382" y="7620"/>
                                  </a:cubicBezTo>
                                  <a:cubicBezTo>
                                    <a:pt x="5334" y="6096"/>
                                    <a:pt x="3810" y="6096"/>
                                    <a:pt x="762" y="6096"/>
                                  </a:cubicBezTo>
                                  <a:lnTo>
                                    <a:pt x="0" y="6423"/>
                                  </a:lnTo>
                                  <a:lnTo>
                                    <a:pt x="0" y="2134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4" name="Shape 7564"/>
                          <wps:cNvSpPr/>
                          <wps:spPr>
                            <a:xfrm>
                              <a:off x="595313" y="35052"/>
                              <a:ext cx="58007" cy="73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73247">
                                  <a:moveTo>
                                    <a:pt x="33623" y="0"/>
                                  </a:moveTo>
                                  <a:cubicBezTo>
                                    <a:pt x="39719" y="0"/>
                                    <a:pt x="45815" y="1524"/>
                                    <a:pt x="50387" y="6096"/>
                                  </a:cubicBezTo>
                                  <a:cubicBezTo>
                                    <a:pt x="53435" y="9144"/>
                                    <a:pt x="56483" y="12192"/>
                                    <a:pt x="56483" y="16764"/>
                                  </a:cubicBezTo>
                                  <a:cubicBezTo>
                                    <a:pt x="56483" y="18288"/>
                                    <a:pt x="54959" y="19812"/>
                                    <a:pt x="54959" y="21336"/>
                                  </a:cubicBezTo>
                                  <a:cubicBezTo>
                                    <a:pt x="53435" y="22860"/>
                                    <a:pt x="51911" y="22860"/>
                                    <a:pt x="48863" y="22860"/>
                                  </a:cubicBezTo>
                                  <a:cubicBezTo>
                                    <a:pt x="45815" y="22860"/>
                                    <a:pt x="44291" y="21336"/>
                                    <a:pt x="42767" y="19812"/>
                                  </a:cubicBezTo>
                                  <a:cubicBezTo>
                                    <a:pt x="41243" y="18288"/>
                                    <a:pt x="41243" y="16764"/>
                                    <a:pt x="41243" y="13716"/>
                                  </a:cubicBezTo>
                                  <a:cubicBezTo>
                                    <a:pt x="41243" y="10668"/>
                                    <a:pt x="39719" y="9144"/>
                                    <a:pt x="38195" y="7620"/>
                                  </a:cubicBezTo>
                                  <a:cubicBezTo>
                                    <a:pt x="36671" y="6096"/>
                                    <a:pt x="33623" y="4572"/>
                                    <a:pt x="30575" y="4572"/>
                                  </a:cubicBezTo>
                                  <a:cubicBezTo>
                                    <a:pt x="25908" y="4572"/>
                                    <a:pt x="21336" y="7620"/>
                                    <a:pt x="18288" y="10668"/>
                                  </a:cubicBezTo>
                                  <a:cubicBezTo>
                                    <a:pt x="15240" y="15240"/>
                                    <a:pt x="12192" y="21336"/>
                                    <a:pt x="12192" y="30480"/>
                                  </a:cubicBezTo>
                                  <a:cubicBezTo>
                                    <a:pt x="12192" y="38100"/>
                                    <a:pt x="15240" y="45815"/>
                                    <a:pt x="18288" y="51911"/>
                                  </a:cubicBezTo>
                                  <a:cubicBezTo>
                                    <a:pt x="22860" y="58007"/>
                                    <a:pt x="27527" y="61055"/>
                                    <a:pt x="35147" y="61055"/>
                                  </a:cubicBezTo>
                                  <a:cubicBezTo>
                                    <a:pt x="39719" y="61055"/>
                                    <a:pt x="44291" y="59531"/>
                                    <a:pt x="47339" y="56483"/>
                                  </a:cubicBezTo>
                                  <a:cubicBezTo>
                                    <a:pt x="50387" y="53435"/>
                                    <a:pt x="53435" y="48863"/>
                                    <a:pt x="56483" y="42767"/>
                                  </a:cubicBezTo>
                                  <a:lnTo>
                                    <a:pt x="58007" y="44291"/>
                                  </a:lnTo>
                                  <a:cubicBezTo>
                                    <a:pt x="56483" y="53435"/>
                                    <a:pt x="51911" y="61055"/>
                                    <a:pt x="47339" y="65627"/>
                                  </a:cubicBezTo>
                                  <a:cubicBezTo>
                                    <a:pt x="41243" y="70199"/>
                                    <a:pt x="36671" y="73247"/>
                                    <a:pt x="29051" y="73247"/>
                                  </a:cubicBezTo>
                                  <a:cubicBezTo>
                                    <a:pt x="21336" y="73247"/>
                                    <a:pt x="15240" y="68675"/>
                                    <a:pt x="9144" y="62579"/>
                                  </a:cubicBezTo>
                                  <a:cubicBezTo>
                                    <a:pt x="3048" y="56483"/>
                                    <a:pt x="0" y="47339"/>
                                    <a:pt x="0" y="36576"/>
                                  </a:cubicBezTo>
                                  <a:cubicBezTo>
                                    <a:pt x="0" y="25908"/>
                                    <a:pt x="3048" y="16764"/>
                                    <a:pt x="10668" y="10668"/>
                                  </a:cubicBezTo>
                                  <a:cubicBezTo>
                                    <a:pt x="16764" y="3048"/>
                                    <a:pt x="24384" y="0"/>
                                    <a:pt x="3362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5" name="Shape 7565"/>
                          <wps:cNvSpPr/>
                          <wps:spPr>
                            <a:xfrm>
                              <a:off x="662464" y="35271"/>
                              <a:ext cx="32814" cy="730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3028">
                                  <a:moveTo>
                                    <a:pt x="32814" y="0"/>
                                  </a:moveTo>
                                  <a:lnTo>
                                    <a:pt x="32814" y="5596"/>
                                  </a:lnTo>
                                  <a:lnTo>
                                    <a:pt x="30575" y="4352"/>
                                  </a:lnTo>
                                  <a:cubicBezTo>
                                    <a:pt x="27527" y="4352"/>
                                    <a:pt x="26003" y="5876"/>
                                    <a:pt x="22955" y="7400"/>
                                  </a:cubicBezTo>
                                  <a:cubicBezTo>
                                    <a:pt x="19812" y="8924"/>
                                    <a:pt x="18288" y="11972"/>
                                    <a:pt x="16764" y="15020"/>
                                  </a:cubicBezTo>
                                  <a:cubicBezTo>
                                    <a:pt x="15240" y="19592"/>
                                    <a:pt x="13716" y="24164"/>
                                    <a:pt x="13716" y="30260"/>
                                  </a:cubicBezTo>
                                  <a:cubicBezTo>
                                    <a:pt x="13716" y="41024"/>
                                    <a:pt x="15240" y="48644"/>
                                    <a:pt x="19812" y="56264"/>
                                  </a:cubicBezTo>
                                  <a:cubicBezTo>
                                    <a:pt x="22146" y="60074"/>
                                    <a:pt x="24455" y="62741"/>
                                    <a:pt x="26944" y="64455"/>
                                  </a:cubicBezTo>
                                  <a:lnTo>
                                    <a:pt x="32814" y="66227"/>
                                  </a:lnTo>
                                  <a:lnTo>
                                    <a:pt x="32814" y="72768"/>
                                  </a:lnTo>
                                  <a:lnTo>
                                    <a:pt x="32099" y="73028"/>
                                  </a:lnTo>
                                  <a:cubicBezTo>
                                    <a:pt x="21431" y="73028"/>
                                    <a:pt x="13716" y="68456"/>
                                    <a:pt x="7620" y="59312"/>
                                  </a:cubicBezTo>
                                  <a:cubicBezTo>
                                    <a:pt x="3048" y="53216"/>
                                    <a:pt x="0" y="45596"/>
                                    <a:pt x="0" y="36356"/>
                                  </a:cubicBezTo>
                                  <a:cubicBezTo>
                                    <a:pt x="0" y="30260"/>
                                    <a:pt x="1524" y="24164"/>
                                    <a:pt x="4572" y="18068"/>
                                  </a:cubicBezTo>
                                  <a:cubicBezTo>
                                    <a:pt x="7620" y="11972"/>
                                    <a:pt x="12192" y="7400"/>
                                    <a:pt x="16764" y="4352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6" name="Shape 7566"/>
                          <wps:cNvSpPr/>
                          <wps:spPr>
                            <a:xfrm>
                              <a:off x="695277" y="35051"/>
                              <a:ext cx="32814" cy="729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2988">
                                  <a:moveTo>
                                    <a:pt x="810" y="0"/>
                                  </a:moveTo>
                                  <a:cubicBezTo>
                                    <a:pt x="9954" y="0"/>
                                    <a:pt x="19098" y="4572"/>
                                    <a:pt x="25194" y="12192"/>
                                  </a:cubicBezTo>
                                  <a:cubicBezTo>
                                    <a:pt x="29766" y="18288"/>
                                    <a:pt x="32814" y="25908"/>
                                    <a:pt x="32814" y="35052"/>
                                  </a:cubicBezTo>
                                  <a:cubicBezTo>
                                    <a:pt x="32814" y="41243"/>
                                    <a:pt x="31290" y="47339"/>
                                    <a:pt x="28242" y="53435"/>
                                  </a:cubicBezTo>
                                  <a:cubicBezTo>
                                    <a:pt x="25194" y="59531"/>
                                    <a:pt x="22146" y="64103"/>
                                    <a:pt x="16050" y="67151"/>
                                  </a:cubicBezTo>
                                  <a:lnTo>
                                    <a:pt x="0" y="72988"/>
                                  </a:lnTo>
                                  <a:lnTo>
                                    <a:pt x="0" y="66447"/>
                                  </a:lnTo>
                                  <a:lnTo>
                                    <a:pt x="2334" y="67151"/>
                                  </a:lnTo>
                                  <a:cubicBezTo>
                                    <a:pt x="6906" y="67151"/>
                                    <a:pt x="11478" y="65627"/>
                                    <a:pt x="14526" y="61055"/>
                                  </a:cubicBezTo>
                                  <a:cubicBezTo>
                                    <a:pt x="17574" y="58007"/>
                                    <a:pt x="19098" y="50387"/>
                                    <a:pt x="19098" y="41243"/>
                                  </a:cubicBezTo>
                                  <a:cubicBezTo>
                                    <a:pt x="19098" y="28956"/>
                                    <a:pt x="16050" y="19812"/>
                                    <a:pt x="11478" y="12192"/>
                                  </a:cubicBezTo>
                                  <a:lnTo>
                                    <a:pt x="0" y="5816"/>
                                  </a:lnTo>
                                  <a:lnTo>
                                    <a:pt x="0" y="220"/>
                                  </a:lnTo>
                                  <a:lnTo>
                                    <a:pt x="8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7" name="Shape 7567"/>
                          <wps:cNvSpPr/>
                          <wps:spPr>
                            <a:xfrm>
                              <a:off x="734187" y="35052"/>
                              <a:ext cx="117539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7539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29051" y="9144"/>
                                    <a:pt x="32099" y="7620"/>
                                    <a:pt x="33623" y="6096"/>
                                  </a:cubicBezTo>
                                  <a:cubicBezTo>
                                    <a:pt x="35147" y="4572"/>
                                    <a:pt x="38195" y="3048"/>
                                    <a:pt x="41243" y="1524"/>
                                  </a:cubicBezTo>
                                  <a:cubicBezTo>
                                    <a:pt x="42767" y="0"/>
                                    <a:pt x="45815" y="0"/>
                                    <a:pt x="48863" y="0"/>
                                  </a:cubicBezTo>
                                  <a:cubicBezTo>
                                    <a:pt x="51911" y="0"/>
                                    <a:pt x="56483" y="1524"/>
                                    <a:pt x="59531" y="4572"/>
                                  </a:cubicBezTo>
                                  <a:cubicBezTo>
                                    <a:pt x="62579" y="6096"/>
                                    <a:pt x="64103" y="10668"/>
                                    <a:pt x="65627" y="15240"/>
                                  </a:cubicBezTo>
                                  <a:cubicBezTo>
                                    <a:pt x="70295" y="9144"/>
                                    <a:pt x="74867" y="4572"/>
                                    <a:pt x="77915" y="3048"/>
                                  </a:cubicBezTo>
                                  <a:cubicBezTo>
                                    <a:pt x="82487" y="1524"/>
                                    <a:pt x="85535" y="0"/>
                                    <a:pt x="88583" y="0"/>
                                  </a:cubicBezTo>
                                  <a:cubicBezTo>
                                    <a:pt x="93155" y="0"/>
                                    <a:pt x="96203" y="1524"/>
                                    <a:pt x="99251" y="3048"/>
                                  </a:cubicBezTo>
                                  <a:cubicBezTo>
                                    <a:pt x="102299" y="4572"/>
                                    <a:pt x="103823" y="7620"/>
                                    <a:pt x="105346" y="12192"/>
                                  </a:cubicBezTo>
                                  <a:cubicBezTo>
                                    <a:pt x="106871" y="15240"/>
                                    <a:pt x="106871" y="19812"/>
                                    <a:pt x="106871" y="25908"/>
                                  </a:cubicBezTo>
                                  <a:lnTo>
                                    <a:pt x="106871" y="54959"/>
                                  </a:lnTo>
                                  <a:cubicBezTo>
                                    <a:pt x="106871" y="59531"/>
                                    <a:pt x="106871" y="62579"/>
                                    <a:pt x="108395" y="64103"/>
                                  </a:cubicBezTo>
                                  <a:cubicBezTo>
                                    <a:pt x="108395" y="65627"/>
                                    <a:pt x="109918" y="65627"/>
                                    <a:pt x="111443" y="67151"/>
                                  </a:cubicBezTo>
                                  <a:cubicBezTo>
                                    <a:pt x="112967" y="67151"/>
                                    <a:pt x="114490" y="67151"/>
                                    <a:pt x="117539" y="67151"/>
                                  </a:cubicBezTo>
                                  <a:lnTo>
                                    <a:pt x="117539" y="70199"/>
                                  </a:lnTo>
                                  <a:lnTo>
                                    <a:pt x="84011" y="70199"/>
                                  </a:lnTo>
                                  <a:lnTo>
                                    <a:pt x="84011" y="67151"/>
                                  </a:lnTo>
                                  <a:lnTo>
                                    <a:pt x="85535" y="67151"/>
                                  </a:lnTo>
                                  <a:cubicBezTo>
                                    <a:pt x="88583" y="67151"/>
                                    <a:pt x="90107" y="67151"/>
                                    <a:pt x="91631" y="65627"/>
                                  </a:cubicBezTo>
                                  <a:cubicBezTo>
                                    <a:pt x="93155" y="65627"/>
                                    <a:pt x="94679" y="64103"/>
                                    <a:pt x="94679" y="62579"/>
                                  </a:cubicBezTo>
                                  <a:cubicBezTo>
                                    <a:pt x="94679" y="61055"/>
                                    <a:pt x="94679" y="59531"/>
                                    <a:pt x="94679" y="54959"/>
                                  </a:cubicBezTo>
                                  <a:lnTo>
                                    <a:pt x="94679" y="25908"/>
                                  </a:lnTo>
                                  <a:cubicBezTo>
                                    <a:pt x="94679" y="19812"/>
                                    <a:pt x="94679" y="16764"/>
                                    <a:pt x="93155" y="13716"/>
                                  </a:cubicBezTo>
                                  <a:cubicBezTo>
                                    <a:pt x="91631" y="10668"/>
                                    <a:pt x="88583" y="9144"/>
                                    <a:pt x="84011" y="9144"/>
                                  </a:cubicBezTo>
                                  <a:cubicBezTo>
                                    <a:pt x="80963" y="9144"/>
                                    <a:pt x="77915" y="9144"/>
                                    <a:pt x="76390" y="10668"/>
                                  </a:cubicBezTo>
                                  <a:cubicBezTo>
                                    <a:pt x="73343" y="12192"/>
                                    <a:pt x="70295" y="15240"/>
                                    <a:pt x="65627" y="18288"/>
                                  </a:cubicBezTo>
                                  <a:lnTo>
                                    <a:pt x="65627" y="54959"/>
                                  </a:lnTo>
                                  <a:cubicBezTo>
                                    <a:pt x="65627" y="59531"/>
                                    <a:pt x="65627" y="62579"/>
                                    <a:pt x="67151" y="64103"/>
                                  </a:cubicBezTo>
                                  <a:cubicBezTo>
                                    <a:pt x="67151" y="65627"/>
                                    <a:pt x="68675" y="65627"/>
                                    <a:pt x="70295" y="67151"/>
                                  </a:cubicBezTo>
                                  <a:cubicBezTo>
                                    <a:pt x="71818" y="67151"/>
                                    <a:pt x="73343" y="67151"/>
                                    <a:pt x="76390" y="67151"/>
                                  </a:cubicBezTo>
                                  <a:lnTo>
                                    <a:pt x="76390" y="70199"/>
                                  </a:lnTo>
                                  <a:lnTo>
                                    <a:pt x="42767" y="70199"/>
                                  </a:lnTo>
                                  <a:lnTo>
                                    <a:pt x="42767" y="67151"/>
                                  </a:lnTo>
                                  <a:cubicBezTo>
                                    <a:pt x="45815" y="67151"/>
                                    <a:pt x="48863" y="67151"/>
                                    <a:pt x="50387" y="67151"/>
                                  </a:cubicBezTo>
                                  <a:cubicBezTo>
                                    <a:pt x="51911" y="65627"/>
                                    <a:pt x="53435" y="64103"/>
                                    <a:pt x="53435" y="62579"/>
                                  </a:cubicBezTo>
                                  <a:cubicBezTo>
                                    <a:pt x="53435" y="61055"/>
                                    <a:pt x="53435" y="59531"/>
                                    <a:pt x="53435" y="54959"/>
                                  </a:cubicBezTo>
                                  <a:lnTo>
                                    <a:pt x="53435" y="25908"/>
                                  </a:lnTo>
                                  <a:cubicBezTo>
                                    <a:pt x="53435" y="19812"/>
                                    <a:pt x="53435" y="16764"/>
                                    <a:pt x="51911" y="13716"/>
                                  </a:cubicBezTo>
                                  <a:cubicBezTo>
                                    <a:pt x="48863" y="10668"/>
                                    <a:pt x="45815" y="9144"/>
                                    <a:pt x="42767" y="9144"/>
                                  </a:cubicBezTo>
                                  <a:cubicBezTo>
                                    <a:pt x="39719" y="9144"/>
                                    <a:pt x="36671" y="9144"/>
                                    <a:pt x="33623" y="10668"/>
                                  </a:cubicBezTo>
                                  <a:cubicBezTo>
                                    <a:pt x="30575" y="13716"/>
                                    <a:pt x="27527" y="15240"/>
                                    <a:pt x="24479" y="18288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9531"/>
                                    <a:pt x="24479" y="62579"/>
                                    <a:pt x="26003" y="64103"/>
                                  </a:cubicBezTo>
                                  <a:cubicBezTo>
                                    <a:pt x="26003" y="65627"/>
                                    <a:pt x="27527" y="65627"/>
                                    <a:pt x="27527" y="67151"/>
                                  </a:cubicBezTo>
                                  <a:cubicBezTo>
                                    <a:pt x="29051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7620" y="67151"/>
                                  </a:cubicBezTo>
                                  <a:cubicBezTo>
                                    <a:pt x="9239" y="65627"/>
                                    <a:pt x="10763" y="65627"/>
                                    <a:pt x="10763" y="64103"/>
                                  </a:cubicBezTo>
                                  <a:cubicBezTo>
                                    <a:pt x="12287" y="62579"/>
                                    <a:pt x="12287" y="59531"/>
                                    <a:pt x="12287" y="54959"/>
                                  </a:cubicBezTo>
                                  <a:lnTo>
                                    <a:pt x="12287" y="28956"/>
                                  </a:lnTo>
                                  <a:cubicBezTo>
                                    <a:pt x="12287" y="21336"/>
                                    <a:pt x="12287" y="16764"/>
                                    <a:pt x="12287" y="13716"/>
                                  </a:cubicBezTo>
                                  <a:cubicBezTo>
                                    <a:pt x="10763" y="12192"/>
                                    <a:pt x="10763" y="12192"/>
                                    <a:pt x="9239" y="10668"/>
                                  </a:cubicBezTo>
                                  <a:cubicBezTo>
                                    <a:pt x="9239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6096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8" name="Shape 7568"/>
                          <wps:cNvSpPr/>
                          <wps:spPr>
                            <a:xfrm>
                              <a:off x="848677" y="35052"/>
                              <a:ext cx="117539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7539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29051" y="9144"/>
                                    <a:pt x="32099" y="7620"/>
                                    <a:pt x="33623" y="6096"/>
                                  </a:cubicBezTo>
                                  <a:cubicBezTo>
                                    <a:pt x="35147" y="4572"/>
                                    <a:pt x="38195" y="3048"/>
                                    <a:pt x="41243" y="1524"/>
                                  </a:cubicBezTo>
                                  <a:cubicBezTo>
                                    <a:pt x="42767" y="0"/>
                                    <a:pt x="45815" y="0"/>
                                    <a:pt x="48863" y="0"/>
                                  </a:cubicBezTo>
                                  <a:cubicBezTo>
                                    <a:pt x="51911" y="0"/>
                                    <a:pt x="56483" y="1524"/>
                                    <a:pt x="59531" y="4572"/>
                                  </a:cubicBezTo>
                                  <a:cubicBezTo>
                                    <a:pt x="62579" y="6096"/>
                                    <a:pt x="64103" y="10668"/>
                                    <a:pt x="65627" y="15240"/>
                                  </a:cubicBezTo>
                                  <a:cubicBezTo>
                                    <a:pt x="70295" y="9144"/>
                                    <a:pt x="74867" y="4572"/>
                                    <a:pt x="77915" y="3048"/>
                                  </a:cubicBezTo>
                                  <a:cubicBezTo>
                                    <a:pt x="82487" y="1524"/>
                                    <a:pt x="85535" y="0"/>
                                    <a:pt x="88583" y="0"/>
                                  </a:cubicBezTo>
                                  <a:cubicBezTo>
                                    <a:pt x="93155" y="0"/>
                                    <a:pt x="96203" y="1524"/>
                                    <a:pt x="99251" y="3048"/>
                                  </a:cubicBezTo>
                                  <a:cubicBezTo>
                                    <a:pt x="102299" y="4572"/>
                                    <a:pt x="103823" y="7620"/>
                                    <a:pt x="105346" y="12192"/>
                                  </a:cubicBezTo>
                                  <a:cubicBezTo>
                                    <a:pt x="106871" y="15240"/>
                                    <a:pt x="106871" y="19812"/>
                                    <a:pt x="106871" y="25908"/>
                                  </a:cubicBezTo>
                                  <a:lnTo>
                                    <a:pt x="106871" y="54959"/>
                                  </a:lnTo>
                                  <a:cubicBezTo>
                                    <a:pt x="106871" y="59531"/>
                                    <a:pt x="106871" y="62579"/>
                                    <a:pt x="108395" y="64103"/>
                                  </a:cubicBezTo>
                                  <a:cubicBezTo>
                                    <a:pt x="108395" y="65627"/>
                                    <a:pt x="109918" y="65627"/>
                                    <a:pt x="111443" y="67151"/>
                                  </a:cubicBezTo>
                                  <a:cubicBezTo>
                                    <a:pt x="112967" y="67151"/>
                                    <a:pt x="114490" y="67151"/>
                                    <a:pt x="117539" y="67151"/>
                                  </a:cubicBezTo>
                                  <a:lnTo>
                                    <a:pt x="117539" y="70199"/>
                                  </a:lnTo>
                                  <a:lnTo>
                                    <a:pt x="84011" y="70199"/>
                                  </a:lnTo>
                                  <a:lnTo>
                                    <a:pt x="84011" y="67151"/>
                                  </a:lnTo>
                                  <a:lnTo>
                                    <a:pt x="85535" y="67151"/>
                                  </a:lnTo>
                                  <a:cubicBezTo>
                                    <a:pt x="88583" y="67151"/>
                                    <a:pt x="90107" y="67151"/>
                                    <a:pt x="91631" y="65627"/>
                                  </a:cubicBezTo>
                                  <a:cubicBezTo>
                                    <a:pt x="93155" y="65627"/>
                                    <a:pt x="94679" y="64103"/>
                                    <a:pt x="94679" y="62579"/>
                                  </a:cubicBezTo>
                                  <a:cubicBezTo>
                                    <a:pt x="94679" y="61055"/>
                                    <a:pt x="94679" y="59531"/>
                                    <a:pt x="94679" y="54959"/>
                                  </a:cubicBezTo>
                                  <a:lnTo>
                                    <a:pt x="94679" y="25908"/>
                                  </a:lnTo>
                                  <a:cubicBezTo>
                                    <a:pt x="94679" y="19812"/>
                                    <a:pt x="94679" y="16764"/>
                                    <a:pt x="93155" y="13716"/>
                                  </a:cubicBezTo>
                                  <a:cubicBezTo>
                                    <a:pt x="91631" y="10668"/>
                                    <a:pt x="88583" y="9144"/>
                                    <a:pt x="84011" y="9144"/>
                                  </a:cubicBezTo>
                                  <a:cubicBezTo>
                                    <a:pt x="80963" y="9144"/>
                                    <a:pt x="77915" y="9144"/>
                                    <a:pt x="76390" y="10668"/>
                                  </a:cubicBezTo>
                                  <a:cubicBezTo>
                                    <a:pt x="73343" y="12192"/>
                                    <a:pt x="70295" y="15240"/>
                                    <a:pt x="65627" y="18288"/>
                                  </a:cubicBezTo>
                                  <a:lnTo>
                                    <a:pt x="65627" y="54959"/>
                                  </a:lnTo>
                                  <a:cubicBezTo>
                                    <a:pt x="65627" y="59531"/>
                                    <a:pt x="65627" y="62579"/>
                                    <a:pt x="67151" y="64103"/>
                                  </a:cubicBezTo>
                                  <a:cubicBezTo>
                                    <a:pt x="67151" y="65627"/>
                                    <a:pt x="68675" y="65627"/>
                                    <a:pt x="70295" y="67151"/>
                                  </a:cubicBezTo>
                                  <a:cubicBezTo>
                                    <a:pt x="71818" y="67151"/>
                                    <a:pt x="73343" y="67151"/>
                                    <a:pt x="76390" y="67151"/>
                                  </a:cubicBezTo>
                                  <a:lnTo>
                                    <a:pt x="76390" y="70199"/>
                                  </a:lnTo>
                                  <a:lnTo>
                                    <a:pt x="42767" y="70199"/>
                                  </a:lnTo>
                                  <a:lnTo>
                                    <a:pt x="42767" y="67151"/>
                                  </a:lnTo>
                                  <a:cubicBezTo>
                                    <a:pt x="45815" y="67151"/>
                                    <a:pt x="48863" y="67151"/>
                                    <a:pt x="50387" y="67151"/>
                                  </a:cubicBezTo>
                                  <a:cubicBezTo>
                                    <a:pt x="51911" y="65627"/>
                                    <a:pt x="53435" y="64103"/>
                                    <a:pt x="53435" y="62579"/>
                                  </a:cubicBezTo>
                                  <a:cubicBezTo>
                                    <a:pt x="53435" y="61055"/>
                                    <a:pt x="53435" y="59531"/>
                                    <a:pt x="53435" y="54959"/>
                                  </a:cubicBezTo>
                                  <a:lnTo>
                                    <a:pt x="53435" y="25908"/>
                                  </a:lnTo>
                                  <a:cubicBezTo>
                                    <a:pt x="53435" y="19812"/>
                                    <a:pt x="53435" y="16764"/>
                                    <a:pt x="51911" y="13716"/>
                                  </a:cubicBezTo>
                                  <a:cubicBezTo>
                                    <a:pt x="48863" y="10668"/>
                                    <a:pt x="45815" y="9144"/>
                                    <a:pt x="42767" y="9144"/>
                                  </a:cubicBezTo>
                                  <a:cubicBezTo>
                                    <a:pt x="39719" y="9144"/>
                                    <a:pt x="36671" y="9144"/>
                                    <a:pt x="33623" y="10668"/>
                                  </a:cubicBezTo>
                                  <a:cubicBezTo>
                                    <a:pt x="30575" y="13716"/>
                                    <a:pt x="27527" y="15240"/>
                                    <a:pt x="24479" y="18288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9531"/>
                                    <a:pt x="24479" y="62579"/>
                                    <a:pt x="26003" y="64103"/>
                                  </a:cubicBezTo>
                                  <a:cubicBezTo>
                                    <a:pt x="26003" y="65627"/>
                                    <a:pt x="27527" y="65627"/>
                                    <a:pt x="27527" y="67151"/>
                                  </a:cubicBezTo>
                                  <a:cubicBezTo>
                                    <a:pt x="29051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7620" y="67151"/>
                                  </a:cubicBezTo>
                                  <a:cubicBezTo>
                                    <a:pt x="9239" y="65627"/>
                                    <a:pt x="10763" y="65627"/>
                                    <a:pt x="10763" y="64103"/>
                                  </a:cubicBezTo>
                                  <a:cubicBezTo>
                                    <a:pt x="12287" y="62579"/>
                                    <a:pt x="12287" y="59531"/>
                                    <a:pt x="12287" y="54959"/>
                                  </a:cubicBezTo>
                                  <a:lnTo>
                                    <a:pt x="12287" y="28956"/>
                                  </a:lnTo>
                                  <a:cubicBezTo>
                                    <a:pt x="12287" y="21336"/>
                                    <a:pt x="12287" y="16764"/>
                                    <a:pt x="12287" y="13716"/>
                                  </a:cubicBezTo>
                                  <a:cubicBezTo>
                                    <a:pt x="10763" y="12192"/>
                                    <a:pt x="10763" y="12192"/>
                                    <a:pt x="9239" y="10668"/>
                                  </a:cubicBezTo>
                                  <a:cubicBezTo>
                                    <a:pt x="9239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6096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69" name="Shape 7569"/>
                          <wps:cNvSpPr/>
                          <wps:spPr>
                            <a:xfrm>
                              <a:off x="967740" y="37196"/>
                              <a:ext cx="26718" cy="700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718" h="70062">
                                  <a:moveTo>
                                    <a:pt x="26718" y="0"/>
                                  </a:moveTo>
                                  <a:lnTo>
                                    <a:pt x="26718" y="4296"/>
                                  </a:lnTo>
                                  <a:lnTo>
                                    <a:pt x="16764" y="8524"/>
                                  </a:lnTo>
                                  <a:cubicBezTo>
                                    <a:pt x="13716" y="11572"/>
                                    <a:pt x="12192" y="16144"/>
                                    <a:pt x="10668" y="20716"/>
                                  </a:cubicBezTo>
                                  <a:lnTo>
                                    <a:pt x="26718" y="20716"/>
                                  </a:lnTo>
                                  <a:lnTo>
                                    <a:pt x="26718" y="25288"/>
                                  </a:lnTo>
                                  <a:lnTo>
                                    <a:pt x="10668" y="25288"/>
                                  </a:lnTo>
                                  <a:cubicBezTo>
                                    <a:pt x="10668" y="35956"/>
                                    <a:pt x="13716" y="43672"/>
                                    <a:pt x="18383" y="49768"/>
                                  </a:cubicBezTo>
                                  <a:lnTo>
                                    <a:pt x="26718" y="53935"/>
                                  </a:lnTo>
                                  <a:lnTo>
                                    <a:pt x="26718" y="70062"/>
                                  </a:lnTo>
                                  <a:lnTo>
                                    <a:pt x="19288" y="68056"/>
                                  </a:lnTo>
                                  <a:cubicBezTo>
                                    <a:pt x="15645" y="66151"/>
                                    <a:pt x="12192" y="63484"/>
                                    <a:pt x="9144" y="60436"/>
                                  </a:cubicBezTo>
                                  <a:cubicBezTo>
                                    <a:pt x="3048" y="54340"/>
                                    <a:pt x="0" y="45195"/>
                                    <a:pt x="0" y="34432"/>
                                  </a:cubicBezTo>
                                  <a:cubicBezTo>
                                    <a:pt x="0" y="23764"/>
                                    <a:pt x="3048" y="14620"/>
                                    <a:pt x="9144" y="7000"/>
                                  </a:cubicBez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0" name="Shape 7570"/>
                          <wps:cNvSpPr/>
                          <wps:spPr>
                            <a:xfrm>
                              <a:off x="994458" y="79343"/>
                              <a:ext cx="31290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8956">
                                  <a:moveTo>
                                    <a:pt x="29766" y="0"/>
                                  </a:moveTo>
                                  <a:lnTo>
                                    <a:pt x="31290" y="1524"/>
                                  </a:lnTo>
                                  <a:cubicBezTo>
                                    <a:pt x="31290" y="7620"/>
                                    <a:pt x="28242" y="13716"/>
                                    <a:pt x="22146" y="19812"/>
                                  </a:cubicBezTo>
                                  <a:cubicBezTo>
                                    <a:pt x="17574" y="25908"/>
                                    <a:pt x="11478" y="28956"/>
                                    <a:pt x="3858" y="28956"/>
                                  </a:cubicBezTo>
                                  <a:lnTo>
                                    <a:pt x="0" y="27914"/>
                                  </a:lnTo>
                                  <a:lnTo>
                                    <a:pt x="0" y="11787"/>
                                  </a:lnTo>
                                  <a:lnTo>
                                    <a:pt x="9954" y="16764"/>
                                  </a:lnTo>
                                  <a:cubicBezTo>
                                    <a:pt x="14526" y="16764"/>
                                    <a:pt x="17574" y="15240"/>
                                    <a:pt x="20622" y="12192"/>
                                  </a:cubicBezTo>
                                  <a:cubicBezTo>
                                    <a:pt x="23670" y="10668"/>
                                    <a:pt x="26718" y="6096"/>
                                    <a:pt x="2976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1" name="Shape 7571"/>
                          <wps:cNvSpPr/>
                          <wps:spPr>
                            <a:xfrm>
                              <a:off x="994458" y="35052"/>
                              <a:ext cx="31290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7432">
                                  <a:moveTo>
                                    <a:pt x="5382" y="0"/>
                                  </a:moveTo>
                                  <a:cubicBezTo>
                                    <a:pt x="13002" y="0"/>
                                    <a:pt x="19098" y="3048"/>
                                    <a:pt x="23670" y="7620"/>
                                  </a:cubicBezTo>
                                  <a:cubicBezTo>
                                    <a:pt x="29766" y="12192"/>
                                    <a:pt x="31290" y="19812"/>
                                    <a:pt x="31290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50" y="22860"/>
                                  </a:lnTo>
                                  <a:cubicBezTo>
                                    <a:pt x="16050" y="19812"/>
                                    <a:pt x="14526" y="16764"/>
                                    <a:pt x="14526" y="13716"/>
                                  </a:cubicBezTo>
                                  <a:cubicBezTo>
                                    <a:pt x="13002" y="12192"/>
                                    <a:pt x="11478" y="9144"/>
                                    <a:pt x="8430" y="7620"/>
                                  </a:cubicBezTo>
                                  <a:cubicBezTo>
                                    <a:pt x="6906" y="6096"/>
                                    <a:pt x="3858" y="6096"/>
                                    <a:pt x="810" y="6096"/>
                                  </a:cubicBezTo>
                                  <a:lnTo>
                                    <a:pt x="0" y="6440"/>
                                  </a:lnTo>
                                  <a:lnTo>
                                    <a:pt x="0" y="2144"/>
                                  </a:lnTo>
                                  <a:lnTo>
                                    <a:pt x="538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2" name="Shape 7572"/>
                          <wps:cNvSpPr/>
                          <wps:spPr>
                            <a:xfrm>
                              <a:off x="1030319" y="35052"/>
                              <a:ext cx="7477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199">
                                  <a:moveTo>
                                    <a:pt x="19907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5240"/>
                                  </a:lnTo>
                                  <a:cubicBezTo>
                                    <a:pt x="32099" y="4572"/>
                                    <a:pt x="39719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1524"/>
                                    <a:pt x="56483" y="3048"/>
                                  </a:cubicBezTo>
                                  <a:cubicBezTo>
                                    <a:pt x="59531" y="4572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959"/>
                                  </a:lnTo>
                                  <a:cubicBezTo>
                                    <a:pt x="64103" y="59531"/>
                                    <a:pt x="64103" y="62579"/>
                                    <a:pt x="65627" y="64103"/>
                                  </a:cubicBezTo>
                                  <a:cubicBezTo>
                                    <a:pt x="65627" y="65627"/>
                                    <a:pt x="67151" y="65627"/>
                                    <a:pt x="67151" y="67151"/>
                                  </a:cubicBezTo>
                                  <a:cubicBezTo>
                                    <a:pt x="68675" y="67151"/>
                                    <a:pt x="71723" y="67151"/>
                                    <a:pt x="74771" y="67151"/>
                                  </a:cubicBezTo>
                                  <a:lnTo>
                                    <a:pt x="74771" y="70199"/>
                                  </a:lnTo>
                                  <a:lnTo>
                                    <a:pt x="41243" y="70199"/>
                                  </a:lnTo>
                                  <a:lnTo>
                                    <a:pt x="41243" y="67151"/>
                                  </a:lnTo>
                                  <a:lnTo>
                                    <a:pt x="42767" y="67151"/>
                                  </a:lnTo>
                                  <a:cubicBezTo>
                                    <a:pt x="45815" y="67151"/>
                                    <a:pt x="47339" y="67151"/>
                                    <a:pt x="48863" y="65627"/>
                                  </a:cubicBezTo>
                                  <a:cubicBezTo>
                                    <a:pt x="50387" y="65627"/>
                                    <a:pt x="50387" y="64103"/>
                                    <a:pt x="51911" y="62579"/>
                                  </a:cubicBezTo>
                                  <a:cubicBezTo>
                                    <a:pt x="51911" y="61055"/>
                                    <a:pt x="51911" y="59531"/>
                                    <a:pt x="51911" y="54959"/>
                                  </a:cubicBezTo>
                                  <a:lnTo>
                                    <a:pt x="51911" y="27432"/>
                                  </a:lnTo>
                                  <a:cubicBezTo>
                                    <a:pt x="51911" y="21336"/>
                                    <a:pt x="50387" y="16764"/>
                                    <a:pt x="48863" y="13716"/>
                                  </a:cubicBezTo>
                                  <a:cubicBezTo>
                                    <a:pt x="47339" y="10668"/>
                                    <a:pt x="45815" y="9144"/>
                                    <a:pt x="41243" y="9144"/>
                                  </a:cubicBezTo>
                                  <a:cubicBezTo>
                                    <a:pt x="35147" y="9144"/>
                                    <a:pt x="29051" y="12192"/>
                                    <a:pt x="22955" y="18288"/>
                                  </a:cubicBezTo>
                                  <a:lnTo>
                                    <a:pt x="22955" y="54959"/>
                                  </a:lnTo>
                                  <a:cubicBezTo>
                                    <a:pt x="22955" y="59531"/>
                                    <a:pt x="24479" y="62579"/>
                                    <a:pt x="24479" y="64103"/>
                                  </a:cubicBezTo>
                                  <a:cubicBezTo>
                                    <a:pt x="24479" y="65627"/>
                                    <a:pt x="26003" y="65627"/>
                                    <a:pt x="27527" y="67151"/>
                                  </a:cubicBezTo>
                                  <a:cubicBezTo>
                                    <a:pt x="29051" y="67151"/>
                                    <a:pt x="30575" y="67151"/>
                                    <a:pt x="35147" y="67151"/>
                                  </a:cubicBezTo>
                                  <a:lnTo>
                                    <a:pt x="35147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lnTo>
                                    <a:pt x="3048" y="67151"/>
                                  </a:lnTo>
                                  <a:cubicBezTo>
                                    <a:pt x="6096" y="67151"/>
                                    <a:pt x="7620" y="67151"/>
                                    <a:pt x="9144" y="65627"/>
                                  </a:cubicBezTo>
                                  <a:cubicBezTo>
                                    <a:pt x="10668" y="64103"/>
                                    <a:pt x="10668" y="59531"/>
                                    <a:pt x="10668" y="54959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5240"/>
                                  </a:cubicBezTo>
                                  <a:cubicBezTo>
                                    <a:pt x="10668" y="12192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3" name="Shape 7573"/>
                          <wps:cNvSpPr/>
                          <wps:spPr>
                            <a:xfrm>
                              <a:off x="1111282" y="35445"/>
                              <a:ext cx="30480" cy="728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480" h="72855">
                                  <a:moveTo>
                                    <a:pt x="30480" y="0"/>
                                  </a:moveTo>
                                  <a:lnTo>
                                    <a:pt x="30480" y="4941"/>
                                  </a:lnTo>
                                  <a:lnTo>
                                    <a:pt x="19812" y="10275"/>
                                  </a:lnTo>
                                  <a:cubicBezTo>
                                    <a:pt x="15240" y="14847"/>
                                    <a:pt x="13716" y="22467"/>
                                    <a:pt x="13716" y="33135"/>
                                  </a:cubicBezTo>
                                  <a:cubicBezTo>
                                    <a:pt x="13716" y="42375"/>
                                    <a:pt x="15240" y="49995"/>
                                    <a:pt x="19812" y="56091"/>
                                  </a:cubicBezTo>
                                  <a:lnTo>
                                    <a:pt x="30480" y="62017"/>
                                  </a:lnTo>
                                  <a:lnTo>
                                    <a:pt x="30480" y="71984"/>
                                  </a:lnTo>
                                  <a:lnTo>
                                    <a:pt x="27432" y="72855"/>
                                  </a:lnTo>
                                  <a:cubicBezTo>
                                    <a:pt x="19812" y="72855"/>
                                    <a:pt x="13716" y="69807"/>
                                    <a:pt x="7620" y="62187"/>
                                  </a:cubicBezTo>
                                  <a:cubicBezTo>
                                    <a:pt x="1524" y="56091"/>
                                    <a:pt x="0" y="48471"/>
                                    <a:pt x="0" y="39327"/>
                                  </a:cubicBezTo>
                                  <a:cubicBezTo>
                                    <a:pt x="0" y="28563"/>
                                    <a:pt x="3048" y="19419"/>
                                    <a:pt x="9144" y="11799"/>
                                  </a:cubicBezTo>
                                  <a:cubicBezTo>
                                    <a:pt x="12192" y="7989"/>
                                    <a:pt x="15621" y="4941"/>
                                    <a:pt x="19431" y="2846"/>
                                  </a:cubicBezTo>
                                  <a:lnTo>
                                    <a:pt x="3048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4" name="Shape 7574"/>
                          <wps:cNvSpPr/>
                          <wps:spPr>
                            <a:xfrm>
                              <a:off x="1141762" y="0"/>
                              <a:ext cx="41243" cy="108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108299">
                                  <a:moveTo>
                                    <a:pt x="26003" y="0"/>
                                  </a:moveTo>
                                  <a:lnTo>
                                    <a:pt x="29051" y="0"/>
                                  </a:lnTo>
                                  <a:lnTo>
                                    <a:pt x="29051" y="77819"/>
                                  </a:lnTo>
                                  <a:cubicBezTo>
                                    <a:pt x="29051" y="86963"/>
                                    <a:pt x="29051" y="91535"/>
                                    <a:pt x="29051" y="93059"/>
                                  </a:cubicBezTo>
                                  <a:cubicBezTo>
                                    <a:pt x="30575" y="94583"/>
                                    <a:pt x="30575" y="96107"/>
                                    <a:pt x="32099" y="96107"/>
                                  </a:cubicBezTo>
                                  <a:cubicBezTo>
                                    <a:pt x="32099" y="97631"/>
                                    <a:pt x="33623" y="97631"/>
                                    <a:pt x="35147" y="97631"/>
                                  </a:cubicBezTo>
                                  <a:cubicBezTo>
                                    <a:pt x="35147" y="97631"/>
                                    <a:pt x="38195" y="97631"/>
                                    <a:pt x="39719" y="96107"/>
                                  </a:cubicBezTo>
                                  <a:lnTo>
                                    <a:pt x="41243" y="99155"/>
                                  </a:lnTo>
                                  <a:lnTo>
                                    <a:pt x="19812" y="108299"/>
                                  </a:lnTo>
                                  <a:lnTo>
                                    <a:pt x="16764" y="108299"/>
                                  </a:lnTo>
                                  <a:lnTo>
                                    <a:pt x="16764" y="97631"/>
                                  </a:lnTo>
                                  <a:cubicBezTo>
                                    <a:pt x="13716" y="100679"/>
                                    <a:pt x="10668" y="103727"/>
                                    <a:pt x="7620" y="105251"/>
                                  </a:cubicBezTo>
                                  <a:lnTo>
                                    <a:pt x="0" y="107428"/>
                                  </a:lnTo>
                                  <a:lnTo>
                                    <a:pt x="0" y="97462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7620" y="99155"/>
                                    <a:pt x="12192" y="97631"/>
                                    <a:pt x="16764" y="93059"/>
                                  </a:cubicBezTo>
                                  <a:lnTo>
                                    <a:pt x="16764" y="57912"/>
                                  </a:lnTo>
                                  <a:cubicBezTo>
                                    <a:pt x="16764" y="53340"/>
                                    <a:pt x="15240" y="50292"/>
                                    <a:pt x="13716" y="48768"/>
                                  </a:cubicBezTo>
                                  <a:cubicBezTo>
                                    <a:pt x="12192" y="45720"/>
                                    <a:pt x="10668" y="42672"/>
                                    <a:pt x="7620" y="41148"/>
                                  </a:cubicBezTo>
                                  <a:cubicBezTo>
                                    <a:pt x="6096" y="41148"/>
                                    <a:pt x="3048" y="39624"/>
                                    <a:pt x="1524" y="39624"/>
                                  </a:cubicBezTo>
                                  <a:lnTo>
                                    <a:pt x="0" y="40386"/>
                                  </a:lnTo>
                                  <a:lnTo>
                                    <a:pt x="0" y="35445"/>
                                  </a:lnTo>
                                  <a:lnTo>
                                    <a:pt x="1524" y="35052"/>
                                  </a:lnTo>
                                  <a:cubicBezTo>
                                    <a:pt x="7620" y="35052"/>
                                    <a:pt x="12192" y="36576"/>
                                    <a:pt x="16764" y="41148"/>
                                  </a:cubicBezTo>
                                  <a:lnTo>
                                    <a:pt x="16764" y="28956"/>
                                  </a:lnTo>
                                  <a:cubicBezTo>
                                    <a:pt x="16764" y="19812"/>
                                    <a:pt x="16764" y="15240"/>
                                    <a:pt x="16764" y="13716"/>
                                  </a:cubicBezTo>
                                  <a:cubicBezTo>
                                    <a:pt x="15240" y="12192"/>
                                    <a:pt x="15240" y="10668"/>
                                    <a:pt x="15240" y="10668"/>
                                  </a:cubicBezTo>
                                  <a:cubicBezTo>
                                    <a:pt x="13716" y="9144"/>
                                    <a:pt x="12192" y="9144"/>
                                    <a:pt x="12192" y="9144"/>
                                  </a:cubicBezTo>
                                  <a:cubicBezTo>
                                    <a:pt x="10668" y="9144"/>
                                    <a:pt x="9144" y="9144"/>
                                    <a:pt x="6096" y="10668"/>
                                  </a:cubicBezTo>
                                  <a:lnTo>
                                    <a:pt x="6096" y="7620"/>
                                  </a:lnTo>
                                  <a:lnTo>
                                    <a:pt x="2600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5" name="Shape 7575"/>
                          <wps:cNvSpPr/>
                          <wps:spPr>
                            <a:xfrm>
                              <a:off x="1196721" y="65542"/>
                              <a:ext cx="25194" cy="412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1232">
                                  <a:moveTo>
                                    <a:pt x="25194" y="0"/>
                                  </a:moveTo>
                                  <a:lnTo>
                                    <a:pt x="25194" y="5158"/>
                                  </a:lnTo>
                                  <a:lnTo>
                                    <a:pt x="22860" y="6085"/>
                                  </a:lnTo>
                                  <a:cubicBezTo>
                                    <a:pt x="19812" y="7609"/>
                                    <a:pt x="16764" y="10753"/>
                                    <a:pt x="15240" y="12276"/>
                                  </a:cubicBezTo>
                                  <a:cubicBezTo>
                                    <a:pt x="13716" y="15325"/>
                                    <a:pt x="12192" y="16848"/>
                                    <a:pt x="12192" y="19897"/>
                                  </a:cubicBezTo>
                                  <a:cubicBezTo>
                                    <a:pt x="12192" y="24468"/>
                                    <a:pt x="13716" y="27517"/>
                                    <a:pt x="15240" y="29040"/>
                                  </a:cubicBezTo>
                                  <a:cubicBezTo>
                                    <a:pt x="18288" y="32089"/>
                                    <a:pt x="19812" y="32089"/>
                                    <a:pt x="22860" y="32089"/>
                                  </a:cubicBezTo>
                                  <a:lnTo>
                                    <a:pt x="25194" y="31161"/>
                                  </a:lnTo>
                                  <a:lnTo>
                                    <a:pt x="25194" y="39174"/>
                                  </a:lnTo>
                                  <a:lnTo>
                                    <a:pt x="24384" y="39709"/>
                                  </a:lnTo>
                                  <a:cubicBezTo>
                                    <a:pt x="22860" y="41232"/>
                                    <a:pt x="19812" y="41232"/>
                                    <a:pt x="16764" y="41232"/>
                                  </a:cubicBezTo>
                                  <a:cubicBezTo>
                                    <a:pt x="12192" y="41232"/>
                                    <a:pt x="7620" y="39709"/>
                                    <a:pt x="4572" y="36661"/>
                                  </a:cubicBezTo>
                                  <a:cubicBezTo>
                                    <a:pt x="1524" y="33612"/>
                                    <a:pt x="0" y="29040"/>
                                    <a:pt x="0" y="24468"/>
                                  </a:cubicBezTo>
                                  <a:cubicBezTo>
                                    <a:pt x="0" y="19897"/>
                                    <a:pt x="1524" y="18373"/>
                                    <a:pt x="3048" y="15325"/>
                                  </a:cubicBezTo>
                                  <a:cubicBezTo>
                                    <a:pt x="4572" y="12276"/>
                                    <a:pt x="7620" y="9229"/>
                                    <a:pt x="13716" y="6085"/>
                                  </a:cubicBezTo>
                                  <a:cubicBezTo>
                                    <a:pt x="16002" y="4561"/>
                                    <a:pt x="19050" y="2656"/>
                                    <a:pt x="23063" y="751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6" name="Shape 7576"/>
                          <wps:cNvSpPr/>
                          <wps:spPr>
                            <a:xfrm>
                              <a:off x="1199769" y="35797"/>
                              <a:ext cx="22146" cy="236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638">
                                  <a:moveTo>
                                    <a:pt x="22146" y="0"/>
                                  </a:moveTo>
                                  <a:lnTo>
                                    <a:pt x="22146" y="4112"/>
                                  </a:lnTo>
                                  <a:lnTo>
                                    <a:pt x="15240" y="6874"/>
                                  </a:lnTo>
                                  <a:cubicBezTo>
                                    <a:pt x="13716" y="8398"/>
                                    <a:pt x="12192" y="9922"/>
                                    <a:pt x="12192" y="12970"/>
                                  </a:cubicBezTo>
                                  <a:lnTo>
                                    <a:pt x="12192" y="16018"/>
                                  </a:lnTo>
                                  <a:cubicBezTo>
                                    <a:pt x="12192" y="19066"/>
                                    <a:pt x="12192" y="20590"/>
                                    <a:pt x="10668" y="22114"/>
                                  </a:cubicBezTo>
                                  <a:cubicBezTo>
                                    <a:pt x="9144" y="23638"/>
                                    <a:pt x="7620" y="23638"/>
                                    <a:pt x="6096" y="23638"/>
                                  </a:cubicBezTo>
                                  <a:cubicBezTo>
                                    <a:pt x="4572" y="23638"/>
                                    <a:pt x="3048" y="23638"/>
                                    <a:pt x="1524" y="22114"/>
                                  </a:cubicBezTo>
                                  <a:cubicBezTo>
                                    <a:pt x="0" y="20590"/>
                                    <a:pt x="0" y="19066"/>
                                    <a:pt x="0" y="16018"/>
                                  </a:cubicBezTo>
                                  <a:cubicBezTo>
                                    <a:pt x="0" y="12970"/>
                                    <a:pt x="1524" y="8398"/>
                                    <a:pt x="6096" y="5350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7" name="Shape 7577"/>
                          <wps:cNvSpPr/>
                          <wps:spPr>
                            <a:xfrm>
                              <a:off x="1221915" y="35051"/>
                              <a:ext cx="37386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7386" h="71723">
                                  <a:moveTo>
                                    <a:pt x="2238" y="0"/>
                                  </a:moveTo>
                                  <a:cubicBezTo>
                                    <a:pt x="8430" y="0"/>
                                    <a:pt x="13002" y="1524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7620"/>
                                    <a:pt x="23669" y="10668"/>
                                  </a:cubicBezTo>
                                  <a:cubicBezTo>
                                    <a:pt x="25194" y="12192"/>
                                    <a:pt x="25194" y="16764"/>
                                    <a:pt x="25194" y="22860"/>
                                  </a:cubicBezTo>
                                  <a:lnTo>
                                    <a:pt x="25194" y="47339"/>
                                  </a:lnTo>
                                  <a:cubicBezTo>
                                    <a:pt x="25194" y="53435"/>
                                    <a:pt x="25194" y="58007"/>
                                    <a:pt x="25194" y="58007"/>
                                  </a:cubicBezTo>
                                  <a:cubicBezTo>
                                    <a:pt x="25194" y="59531"/>
                                    <a:pt x="26718" y="61055"/>
                                    <a:pt x="26718" y="61055"/>
                                  </a:cubicBezTo>
                                  <a:cubicBezTo>
                                    <a:pt x="26718" y="62579"/>
                                    <a:pt x="28241" y="62579"/>
                                    <a:pt x="28241" y="62579"/>
                                  </a:cubicBezTo>
                                  <a:cubicBezTo>
                                    <a:pt x="29766" y="62579"/>
                                    <a:pt x="29766" y="62579"/>
                                    <a:pt x="31290" y="62579"/>
                                  </a:cubicBezTo>
                                  <a:cubicBezTo>
                                    <a:pt x="31290" y="61055"/>
                                    <a:pt x="34337" y="59531"/>
                                    <a:pt x="37386" y="56483"/>
                                  </a:cubicBezTo>
                                  <a:lnTo>
                                    <a:pt x="37386" y="61055"/>
                                  </a:lnTo>
                                  <a:cubicBezTo>
                                    <a:pt x="31290" y="68675"/>
                                    <a:pt x="26718" y="71723"/>
                                    <a:pt x="20622" y="71723"/>
                                  </a:cubicBezTo>
                                  <a:cubicBezTo>
                                    <a:pt x="19097" y="71723"/>
                                    <a:pt x="16050" y="71723"/>
                                    <a:pt x="14525" y="68675"/>
                                  </a:cubicBezTo>
                                  <a:cubicBezTo>
                                    <a:pt x="14525" y="67151"/>
                                    <a:pt x="13002" y="64103"/>
                                    <a:pt x="13002" y="61055"/>
                                  </a:cubicBezTo>
                                  <a:cubicBezTo>
                                    <a:pt x="9191" y="63341"/>
                                    <a:pt x="6501" y="65246"/>
                                    <a:pt x="4381" y="66770"/>
                                  </a:cubicBezTo>
                                  <a:lnTo>
                                    <a:pt x="0" y="69664"/>
                                  </a:lnTo>
                                  <a:lnTo>
                                    <a:pt x="0" y="61652"/>
                                  </a:lnTo>
                                  <a:lnTo>
                                    <a:pt x="13002" y="56483"/>
                                  </a:lnTo>
                                  <a:lnTo>
                                    <a:pt x="13002" y="30480"/>
                                  </a:lnTo>
                                  <a:lnTo>
                                    <a:pt x="0" y="35648"/>
                                  </a:lnTo>
                                  <a:lnTo>
                                    <a:pt x="0" y="30491"/>
                                  </a:lnTo>
                                  <a:lnTo>
                                    <a:pt x="13002" y="25908"/>
                                  </a:lnTo>
                                  <a:lnTo>
                                    <a:pt x="13002" y="22860"/>
                                  </a:lnTo>
                                  <a:cubicBezTo>
                                    <a:pt x="13002" y="15240"/>
                                    <a:pt x="11478" y="10668"/>
                                    <a:pt x="9953" y="9144"/>
                                  </a:cubicBezTo>
                                  <a:cubicBezTo>
                                    <a:pt x="6906" y="6096"/>
                                    <a:pt x="3762" y="4572"/>
                                    <a:pt x="714" y="4572"/>
                                  </a:cubicBezTo>
                                  <a:lnTo>
                                    <a:pt x="0" y="4858"/>
                                  </a:lnTo>
                                  <a:lnTo>
                                    <a:pt x="0" y="746"/>
                                  </a:lnTo>
                                  <a:lnTo>
                                    <a:pt x="223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8" name="Shape 7578"/>
                          <wps:cNvSpPr/>
                          <wps:spPr>
                            <a:xfrm>
                              <a:off x="1259300" y="15239"/>
                              <a:ext cx="41243" cy="91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5">
                                  <a:moveTo>
                                    <a:pt x="21336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1336"/>
                                  </a:lnTo>
                                  <a:lnTo>
                                    <a:pt x="39719" y="21336"/>
                                  </a:lnTo>
                                  <a:lnTo>
                                    <a:pt x="39719" y="27432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2860" y="71723"/>
                                  </a:lnTo>
                                  <a:cubicBezTo>
                                    <a:pt x="22860" y="76295"/>
                                    <a:pt x="24384" y="79343"/>
                                    <a:pt x="25908" y="80867"/>
                                  </a:cubicBezTo>
                                  <a:cubicBezTo>
                                    <a:pt x="25908" y="82391"/>
                                    <a:pt x="27527" y="82391"/>
                                    <a:pt x="30575" y="82391"/>
                                  </a:cubicBezTo>
                                  <a:cubicBezTo>
                                    <a:pt x="32099" y="82391"/>
                                    <a:pt x="33623" y="82391"/>
                                    <a:pt x="35147" y="80867"/>
                                  </a:cubicBezTo>
                                  <a:cubicBezTo>
                                    <a:pt x="36671" y="80867"/>
                                    <a:pt x="38195" y="79343"/>
                                    <a:pt x="38195" y="76295"/>
                                  </a:cubicBezTo>
                                  <a:lnTo>
                                    <a:pt x="41243" y="76295"/>
                                  </a:lnTo>
                                  <a:cubicBezTo>
                                    <a:pt x="39719" y="80867"/>
                                    <a:pt x="36671" y="85439"/>
                                    <a:pt x="33623" y="86963"/>
                                  </a:cubicBezTo>
                                  <a:cubicBezTo>
                                    <a:pt x="30575" y="90011"/>
                                    <a:pt x="27527" y="91535"/>
                                    <a:pt x="24384" y="91535"/>
                                  </a:cubicBezTo>
                                  <a:cubicBezTo>
                                    <a:pt x="21336" y="91535"/>
                                    <a:pt x="19812" y="90011"/>
                                    <a:pt x="16764" y="90011"/>
                                  </a:cubicBezTo>
                                  <a:cubicBezTo>
                                    <a:pt x="15240" y="88487"/>
                                    <a:pt x="13716" y="86963"/>
                                    <a:pt x="12192" y="83915"/>
                                  </a:cubicBezTo>
                                  <a:cubicBezTo>
                                    <a:pt x="12192" y="82391"/>
                                    <a:pt x="10668" y="77819"/>
                                    <a:pt x="10668" y="73247"/>
                                  </a:cubicBezTo>
                                  <a:lnTo>
                                    <a:pt x="10668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4384"/>
                                  </a:lnTo>
                                  <a:cubicBezTo>
                                    <a:pt x="3048" y="24384"/>
                                    <a:pt x="6096" y="21336"/>
                                    <a:pt x="9144" y="19812"/>
                                  </a:cubicBezTo>
                                  <a:cubicBezTo>
                                    <a:pt x="12192" y="16764"/>
                                    <a:pt x="13716" y="13716"/>
                                    <a:pt x="16764" y="10668"/>
                                  </a:cubicBezTo>
                                  <a:cubicBezTo>
                                    <a:pt x="16764" y="7620"/>
                                    <a:pt x="18288" y="4572"/>
                                    <a:pt x="2133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79" name="Shape 7579"/>
                          <wps:cNvSpPr/>
                          <wps:spPr>
                            <a:xfrm>
                              <a:off x="1309688" y="35052"/>
                              <a:ext cx="35052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052" h="70199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54959"/>
                                  </a:lnTo>
                                  <a:cubicBezTo>
                                    <a:pt x="24384" y="59531"/>
                                    <a:pt x="24384" y="62579"/>
                                    <a:pt x="25908" y="64103"/>
                                  </a:cubicBezTo>
                                  <a:cubicBezTo>
                                    <a:pt x="25908" y="65627"/>
                                    <a:pt x="27432" y="65627"/>
                                    <a:pt x="27432" y="67151"/>
                                  </a:cubicBezTo>
                                  <a:cubicBezTo>
                                    <a:pt x="28956" y="67151"/>
                                    <a:pt x="32004" y="67151"/>
                                    <a:pt x="35052" y="67151"/>
                                  </a:cubicBezTo>
                                  <a:lnTo>
                                    <a:pt x="35052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7620" y="67151"/>
                                  </a:cubicBezTo>
                                  <a:cubicBezTo>
                                    <a:pt x="9144" y="65627"/>
                                    <a:pt x="10668" y="65627"/>
                                    <a:pt x="10668" y="64103"/>
                                  </a:cubicBezTo>
                                  <a:cubicBezTo>
                                    <a:pt x="12192" y="62579"/>
                                    <a:pt x="12192" y="59531"/>
                                    <a:pt x="12192" y="54959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6764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0" name="Shape 7580"/>
                          <wps:cNvSpPr/>
                          <wps:spPr>
                            <a:xfrm>
                              <a:off x="1320356" y="0"/>
                              <a:ext cx="15240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240" h="15240">
                                  <a:moveTo>
                                    <a:pt x="7620" y="0"/>
                                  </a:moveTo>
                                  <a:cubicBezTo>
                                    <a:pt x="9144" y="0"/>
                                    <a:pt x="10668" y="0"/>
                                    <a:pt x="12192" y="1524"/>
                                  </a:cubicBezTo>
                                  <a:cubicBezTo>
                                    <a:pt x="13716" y="3048"/>
                                    <a:pt x="15240" y="4572"/>
                                    <a:pt x="15240" y="7620"/>
                                  </a:cubicBezTo>
                                  <a:cubicBezTo>
                                    <a:pt x="15240" y="9144"/>
                                    <a:pt x="13716" y="10668"/>
                                    <a:pt x="12192" y="12192"/>
                                  </a:cubicBezTo>
                                  <a:cubicBezTo>
                                    <a:pt x="10668" y="13716"/>
                                    <a:pt x="9144" y="15240"/>
                                    <a:pt x="7620" y="15240"/>
                                  </a:cubicBezTo>
                                  <a:cubicBezTo>
                                    <a:pt x="6096" y="15240"/>
                                    <a:pt x="3048" y="13716"/>
                                    <a:pt x="1524" y="12192"/>
                                  </a:cubicBezTo>
                                  <a:cubicBezTo>
                                    <a:pt x="0" y="10668"/>
                                    <a:pt x="0" y="9144"/>
                                    <a:pt x="0" y="7620"/>
                                  </a:cubicBezTo>
                                  <a:cubicBezTo>
                                    <a:pt x="0" y="4572"/>
                                    <a:pt x="0" y="3048"/>
                                    <a:pt x="1524" y="1524"/>
                                  </a:cubicBezTo>
                                  <a:cubicBezTo>
                                    <a:pt x="3048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1" name="Shape 7581"/>
                          <wps:cNvSpPr/>
                          <wps:spPr>
                            <a:xfrm>
                              <a:off x="1349407" y="35051"/>
                              <a:ext cx="32766" cy="73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766" h="73247">
                                  <a:moveTo>
                                    <a:pt x="32004" y="0"/>
                                  </a:moveTo>
                                  <a:lnTo>
                                    <a:pt x="32766" y="168"/>
                                  </a:lnTo>
                                  <a:lnTo>
                                    <a:pt x="32766" y="5842"/>
                                  </a:lnTo>
                                  <a:lnTo>
                                    <a:pt x="30480" y="4572"/>
                                  </a:lnTo>
                                  <a:cubicBezTo>
                                    <a:pt x="27432" y="4572"/>
                                    <a:pt x="24384" y="6096"/>
                                    <a:pt x="22860" y="7620"/>
                                  </a:cubicBezTo>
                                  <a:cubicBezTo>
                                    <a:pt x="19812" y="9144"/>
                                    <a:pt x="18288" y="12192"/>
                                    <a:pt x="15240" y="15240"/>
                                  </a:cubicBezTo>
                                  <a:cubicBezTo>
                                    <a:pt x="13716" y="19812"/>
                                    <a:pt x="13716" y="24384"/>
                                    <a:pt x="13716" y="30480"/>
                                  </a:cubicBezTo>
                                  <a:cubicBezTo>
                                    <a:pt x="13716" y="41243"/>
                                    <a:pt x="15240" y="48863"/>
                                    <a:pt x="19812" y="56483"/>
                                  </a:cubicBezTo>
                                  <a:cubicBezTo>
                                    <a:pt x="21336" y="60293"/>
                                    <a:pt x="23622" y="62960"/>
                                    <a:pt x="26289" y="64675"/>
                                  </a:cubicBezTo>
                                  <a:lnTo>
                                    <a:pt x="32766" y="66505"/>
                                  </a:lnTo>
                                  <a:lnTo>
                                    <a:pt x="32766" y="72970"/>
                                  </a:lnTo>
                                  <a:lnTo>
                                    <a:pt x="32004" y="73247"/>
                                  </a:lnTo>
                                  <a:cubicBezTo>
                                    <a:pt x="21336" y="73247"/>
                                    <a:pt x="13716" y="68675"/>
                                    <a:pt x="7620" y="59531"/>
                                  </a:cubicBezTo>
                                  <a:cubicBezTo>
                                    <a:pt x="1524" y="53435"/>
                                    <a:pt x="0" y="45815"/>
                                    <a:pt x="0" y="36576"/>
                                  </a:cubicBezTo>
                                  <a:cubicBezTo>
                                    <a:pt x="0" y="30480"/>
                                    <a:pt x="1524" y="24384"/>
                                    <a:pt x="4572" y="18288"/>
                                  </a:cubicBezTo>
                                  <a:cubicBezTo>
                                    <a:pt x="7620" y="12192"/>
                                    <a:pt x="12192" y="7620"/>
                                    <a:pt x="16764" y="4572"/>
                                  </a:cubicBezTo>
                                  <a:cubicBezTo>
                                    <a:pt x="21336" y="1524"/>
                                    <a:pt x="27432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2" name="Shape 7582"/>
                          <wps:cNvSpPr/>
                          <wps:spPr>
                            <a:xfrm>
                              <a:off x="1382173" y="35219"/>
                              <a:ext cx="32861" cy="728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72802">
                                  <a:moveTo>
                                    <a:pt x="0" y="0"/>
                                  </a:moveTo>
                                  <a:lnTo>
                                    <a:pt x="13918" y="3070"/>
                                  </a:lnTo>
                                  <a:cubicBezTo>
                                    <a:pt x="18312" y="5166"/>
                                    <a:pt x="22146" y="8214"/>
                                    <a:pt x="25241" y="12024"/>
                                  </a:cubicBezTo>
                                  <a:cubicBezTo>
                                    <a:pt x="29813" y="18120"/>
                                    <a:pt x="32861" y="25740"/>
                                    <a:pt x="32861" y="34884"/>
                                  </a:cubicBezTo>
                                  <a:cubicBezTo>
                                    <a:pt x="32861" y="41075"/>
                                    <a:pt x="31337" y="47171"/>
                                    <a:pt x="28289" y="53267"/>
                                  </a:cubicBezTo>
                                  <a:cubicBezTo>
                                    <a:pt x="25241" y="59363"/>
                                    <a:pt x="22098" y="63935"/>
                                    <a:pt x="16002" y="66983"/>
                                  </a:cubicBezTo>
                                  <a:lnTo>
                                    <a:pt x="0" y="72802"/>
                                  </a:lnTo>
                                  <a:lnTo>
                                    <a:pt x="0" y="66337"/>
                                  </a:lnTo>
                                  <a:lnTo>
                                    <a:pt x="2286" y="66983"/>
                                  </a:lnTo>
                                  <a:cubicBezTo>
                                    <a:pt x="6858" y="66983"/>
                                    <a:pt x="11430" y="65459"/>
                                    <a:pt x="14478" y="60887"/>
                                  </a:cubicBezTo>
                                  <a:cubicBezTo>
                                    <a:pt x="17526" y="57839"/>
                                    <a:pt x="19050" y="50219"/>
                                    <a:pt x="19050" y="41075"/>
                                  </a:cubicBezTo>
                                  <a:cubicBezTo>
                                    <a:pt x="19050" y="28788"/>
                                    <a:pt x="16002" y="19644"/>
                                    <a:pt x="11430" y="12024"/>
                                  </a:cubicBezTo>
                                  <a:lnTo>
                                    <a:pt x="0" y="567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3" name="Shape 7583"/>
                          <wps:cNvSpPr/>
                          <wps:spPr>
                            <a:xfrm>
                              <a:off x="1421130" y="35052"/>
                              <a:ext cx="7477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199">
                                  <a:moveTo>
                                    <a:pt x="19812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5240"/>
                                  </a:lnTo>
                                  <a:cubicBezTo>
                                    <a:pt x="32004" y="4572"/>
                                    <a:pt x="39624" y="0"/>
                                    <a:pt x="47339" y="0"/>
                                  </a:cubicBezTo>
                                  <a:cubicBezTo>
                                    <a:pt x="50387" y="0"/>
                                    <a:pt x="53435" y="1524"/>
                                    <a:pt x="56483" y="3048"/>
                                  </a:cubicBezTo>
                                  <a:cubicBezTo>
                                    <a:pt x="59531" y="4572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959"/>
                                  </a:lnTo>
                                  <a:cubicBezTo>
                                    <a:pt x="64103" y="59531"/>
                                    <a:pt x="64103" y="62579"/>
                                    <a:pt x="65627" y="64103"/>
                                  </a:cubicBezTo>
                                  <a:cubicBezTo>
                                    <a:pt x="65627" y="65627"/>
                                    <a:pt x="67151" y="65627"/>
                                    <a:pt x="68675" y="67151"/>
                                  </a:cubicBezTo>
                                  <a:cubicBezTo>
                                    <a:pt x="68675" y="67151"/>
                                    <a:pt x="71723" y="67151"/>
                                    <a:pt x="74771" y="67151"/>
                                  </a:cubicBezTo>
                                  <a:lnTo>
                                    <a:pt x="74771" y="70199"/>
                                  </a:lnTo>
                                  <a:lnTo>
                                    <a:pt x="41148" y="70199"/>
                                  </a:lnTo>
                                  <a:lnTo>
                                    <a:pt x="41148" y="67151"/>
                                  </a:lnTo>
                                  <a:lnTo>
                                    <a:pt x="42672" y="67151"/>
                                  </a:lnTo>
                                  <a:cubicBezTo>
                                    <a:pt x="45720" y="67151"/>
                                    <a:pt x="47339" y="67151"/>
                                    <a:pt x="48863" y="65627"/>
                                  </a:cubicBezTo>
                                  <a:cubicBezTo>
                                    <a:pt x="50387" y="65627"/>
                                    <a:pt x="51911" y="64103"/>
                                    <a:pt x="51911" y="62579"/>
                                  </a:cubicBezTo>
                                  <a:cubicBezTo>
                                    <a:pt x="51911" y="61055"/>
                                    <a:pt x="51911" y="59531"/>
                                    <a:pt x="51911" y="54959"/>
                                  </a:cubicBezTo>
                                  <a:lnTo>
                                    <a:pt x="51911" y="27432"/>
                                  </a:lnTo>
                                  <a:cubicBezTo>
                                    <a:pt x="51911" y="21336"/>
                                    <a:pt x="51911" y="16764"/>
                                    <a:pt x="50387" y="13716"/>
                                  </a:cubicBezTo>
                                  <a:cubicBezTo>
                                    <a:pt x="47339" y="10668"/>
                                    <a:pt x="45720" y="9144"/>
                                    <a:pt x="41148" y="9144"/>
                                  </a:cubicBezTo>
                                  <a:cubicBezTo>
                                    <a:pt x="35052" y="9144"/>
                                    <a:pt x="28956" y="12192"/>
                                    <a:pt x="24384" y="18288"/>
                                  </a:cubicBezTo>
                                  <a:lnTo>
                                    <a:pt x="24384" y="54959"/>
                                  </a:lnTo>
                                  <a:cubicBezTo>
                                    <a:pt x="24384" y="59531"/>
                                    <a:pt x="24384" y="62579"/>
                                    <a:pt x="24384" y="64103"/>
                                  </a:cubicBezTo>
                                  <a:cubicBezTo>
                                    <a:pt x="25908" y="65627"/>
                                    <a:pt x="25908" y="65627"/>
                                    <a:pt x="27432" y="67151"/>
                                  </a:cubicBezTo>
                                  <a:cubicBezTo>
                                    <a:pt x="28956" y="67151"/>
                                    <a:pt x="30480" y="67151"/>
                                    <a:pt x="35052" y="67151"/>
                                  </a:cubicBezTo>
                                  <a:lnTo>
                                    <a:pt x="35052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lnTo>
                                    <a:pt x="3048" y="67151"/>
                                  </a:lnTo>
                                  <a:cubicBezTo>
                                    <a:pt x="6096" y="67151"/>
                                    <a:pt x="9144" y="67151"/>
                                    <a:pt x="9144" y="65627"/>
                                  </a:cubicBezTo>
                                  <a:cubicBezTo>
                                    <a:pt x="10668" y="64103"/>
                                    <a:pt x="12192" y="59531"/>
                                    <a:pt x="12192" y="54959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0668" y="16764"/>
                                    <a:pt x="10668" y="15240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4" name="Shape 7584"/>
                          <wps:cNvSpPr/>
                          <wps:spPr>
                            <a:xfrm>
                              <a:off x="1503521" y="35051"/>
                              <a:ext cx="47339" cy="73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7339" h="73247">
                                  <a:moveTo>
                                    <a:pt x="21336" y="0"/>
                                  </a:moveTo>
                                  <a:cubicBezTo>
                                    <a:pt x="24384" y="0"/>
                                    <a:pt x="27527" y="0"/>
                                    <a:pt x="30575" y="1524"/>
                                  </a:cubicBezTo>
                                  <a:cubicBezTo>
                                    <a:pt x="33623" y="3048"/>
                                    <a:pt x="35147" y="3048"/>
                                    <a:pt x="36671" y="3048"/>
                                  </a:cubicBezTo>
                                  <a:cubicBezTo>
                                    <a:pt x="36671" y="3048"/>
                                    <a:pt x="38195" y="3048"/>
                                    <a:pt x="38195" y="3048"/>
                                  </a:cubicBezTo>
                                  <a:cubicBezTo>
                                    <a:pt x="38195" y="1524"/>
                                    <a:pt x="38195" y="1524"/>
                                    <a:pt x="39719" y="0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41243" y="22860"/>
                                  </a:lnTo>
                                  <a:lnTo>
                                    <a:pt x="39719" y="22860"/>
                                  </a:lnTo>
                                  <a:cubicBezTo>
                                    <a:pt x="38195" y="16764"/>
                                    <a:pt x="35147" y="10668"/>
                                    <a:pt x="32099" y="9144"/>
                                  </a:cubicBezTo>
                                  <a:cubicBezTo>
                                    <a:pt x="29051" y="6096"/>
                                    <a:pt x="26003" y="4572"/>
                                    <a:pt x="21336" y="4572"/>
                                  </a:cubicBezTo>
                                  <a:cubicBezTo>
                                    <a:pt x="16764" y="4572"/>
                                    <a:pt x="15240" y="6096"/>
                                    <a:pt x="12192" y="7620"/>
                                  </a:cubicBezTo>
                                  <a:cubicBezTo>
                                    <a:pt x="10668" y="9144"/>
                                    <a:pt x="9144" y="10668"/>
                                    <a:pt x="9144" y="13716"/>
                                  </a:cubicBezTo>
                                  <a:cubicBezTo>
                                    <a:pt x="9144" y="16764"/>
                                    <a:pt x="10668" y="18288"/>
                                    <a:pt x="12192" y="21336"/>
                                  </a:cubicBezTo>
                                  <a:cubicBezTo>
                                    <a:pt x="13716" y="22860"/>
                                    <a:pt x="16764" y="24384"/>
                                    <a:pt x="21336" y="27432"/>
                                  </a:cubicBezTo>
                                  <a:lnTo>
                                    <a:pt x="32099" y="32004"/>
                                  </a:lnTo>
                                  <a:cubicBezTo>
                                    <a:pt x="42767" y="36576"/>
                                    <a:pt x="47339" y="44291"/>
                                    <a:pt x="47339" y="51911"/>
                                  </a:cubicBezTo>
                                  <a:cubicBezTo>
                                    <a:pt x="47339" y="58007"/>
                                    <a:pt x="44291" y="62579"/>
                                    <a:pt x="39719" y="67151"/>
                                  </a:cubicBezTo>
                                  <a:cubicBezTo>
                                    <a:pt x="35147" y="70199"/>
                                    <a:pt x="30575" y="73247"/>
                                    <a:pt x="24384" y="73247"/>
                                  </a:cubicBezTo>
                                  <a:cubicBezTo>
                                    <a:pt x="19812" y="73247"/>
                                    <a:pt x="15240" y="71723"/>
                                    <a:pt x="10668" y="70199"/>
                                  </a:cubicBezTo>
                                  <a:cubicBezTo>
                                    <a:pt x="7620" y="70199"/>
                                    <a:pt x="7620" y="70199"/>
                                    <a:pt x="6096" y="70199"/>
                                  </a:cubicBezTo>
                                  <a:cubicBezTo>
                                    <a:pt x="4572" y="70199"/>
                                    <a:pt x="4572" y="70199"/>
                                    <a:pt x="3048" y="71723"/>
                                  </a:cubicBezTo>
                                  <a:lnTo>
                                    <a:pt x="1524" y="71723"/>
                                  </a:lnTo>
                                  <a:lnTo>
                                    <a:pt x="1524" y="47339"/>
                                  </a:lnTo>
                                  <a:lnTo>
                                    <a:pt x="3048" y="47339"/>
                                  </a:lnTo>
                                  <a:cubicBezTo>
                                    <a:pt x="4572" y="53435"/>
                                    <a:pt x="7620" y="59531"/>
                                    <a:pt x="10668" y="62579"/>
                                  </a:cubicBezTo>
                                  <a:cubicBezTo>
                                    <a:pt x="15240" y="65627"/>
                                    <a:pt x="19812" y="68675"/>
                                    <a:pt x="24384" y="68675"/>
                                  </a:cubicBezTo>
                                  <a:cubicBezTo>
                                    <a:pt x="27527" y="68675"/>
                                    <a:pt x="30575" y="67151"/>
                                    <a:pt x="32099" y="65627"/>
                                  </a:cubicBezTo>
                                  <a:cubicBezTo>
                                    <a:pt x="35147" y="62579"/>
                                    <a:pt x="36671" y="61055"/>
                                    <a:pt x="36671" y="58007"/>
                                  </a:cubicBezTo>
                                  <a:cubicBezTo>
                                    <a:pt x="36671" y="54959"/>
                                    <a:pt x="35147" y="51911"/>
                                    <a:pt x="32099" y="48863"/>
                                  </a:cubicBezTo>
                                  <a:cubicBezTo>
                                    <a:pt x="30575" y="47339"/>
                                    <a:pt x="26003" y="44291"/>
                                    <a:pt x="18288" y="39719"/>
                                  </a:cubicBezTo>
                                  <a:cubicBezTo>
                                    <a:pt x="10668" y="36576"/>
                                    <a:pt x="6096" y="33528"/>
                                    <a:pt x="4572" y="30480"/>
                                  </a:cubicBezTo>
                                  <a:cubicBezTo>
                                    <a:pt x="1524" y="27432"/>
                                    <a:pt x="0" y="24384"/>
                                    <a:pt x="0" y="19812"/>
                                  </a:cubicBezTo>
                                  <a:cubicBezTo>
                                    <a:pt x="0" y="13716"/>
                                    <a:pt x="3048" y="9144"/>
                                    <a:pt x="6096" y="6096"/>
                                  </a:cubicBezTo>
                                  <a:cubicBezTo>
                                    <a:pt x="10668" y="1524"/>
                                    <a:pt x="15240" y="0"/>
                                    <a:pt x="2133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5" name="Shape 7585"/>
                          <wps:cNvSpPr/>
                          <wps:spPr>
                            <a:xfrm>
                              <a:off x="1561529" y="90011"/>
                              <a:ext cx="22860" cy="411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860" h="41148">
                                  <a:moveTo>
                                    <a:pt x="10668" y="0"/>
                                  </a:moveTo>
                                  <a:cubicBezTo>
                                    <a:pt x="13716" y="0"/>
                                    <a:pt x="16764" y="1524"/>
                                    <a:pt x="18288" y="4572"/>
                                  </a:cubicBezTo>
                                  <a:cubicBezTo>
                                    <a:pt x="21336" y="7620"/>
                                    <a:pt x="22860" y="12192"/>
                                    <a:pt x="22860" y="16764"/>
                                  </a:cubicBezTo>
                                  <a:cubicBezTo>
                                    <a:pt x="22860" y="21336"/>
                                    <a:pt x="21336" y="25908"/>
                                    <a:pt x="16764" y="30480"/>
                                  </a:cubicBezTo>
                                  <a:cubicBezTo>
                                    <a:pt x="13716" y="35052"/>
                                    <a:pt x="7620" y="38100"/>
                                    <a:pt x="0" y="41148"/>
                                  </a:cubicBezTo>
                                  <a:lnTo>
                                    <a:pt x="0" y="38100"/>
                                  </a:lnTo>
                                  <a:cubicBezTo>
                                    <a:pt x="6096" y="36576"/>
                                    <a:pt x="9144" y="33528"/>
                                    <a:pt x="12192" y="30480"/>
                                  </a:cubicBezTo>
                                  <a:cubicBezTo>
                                    <a:pt x="15240" y="25908"/>
                                    <a:pt x="16764" y="22860"/>
                                    <a:pt x="16764" y="18288"/>
                                  </a:cubicBezTo>
                                  <a:cubicBezTo>
                                    <a:pt x="16764" y="18288"/>
                                    <a:pt x="16764" y="16764"/>
                                    <a:pt x="15240" y="16764"/>
                                  </a:cubicBezTo>
                                  <a:cubicBezTo>
                                    <a:pt x="15240" y="15240"/>
                                    <a:pt x="15240" y="15240"/>
                                    <a:pt x="15240" y="15240"/>
                                  </a:cubicBezTo>
                                  <a:cubicBezTo>
                                    <a:pt x="13716" y="15240"/>
                                    <a:pt x="13716" y="15240"/>
                                    <a:pt x="10668" y="16764"/>
                                  </a:cubicBezTo>
                                  <a:cubicBezTo>
                                    <a:pt x="10668" y="16764"/>
                                    <a:pt x="9144" y="18288"/>
                                    <a:pt x="9144" y="18288"/>
                                  </a:cubicBezTo>
                                  <a:cubicBezTo>
                                    <a:pt x="6096" y="18288"/>
                                    <a:pt x="4572" y="16764"/>
                                    <a:pt x="3048" y="15240"/>
                                  </a:cubicBezTo>
                                  <a:cubicBezTo>
                                    <a:pt x="1524" y="13716"/>
                                    <a:pt x="0" y="12192"/>
                                    <a:pt x="0" y="9144"/>
                                  </a:cubicBezTo>
                                  <a:cubicBezTo>
                                    <a:pt x="0" y="7620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7620" y="0"/>
                                    <a:pt x="10668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6" name="Shape 7586"/>
                          <wps:cNvSpPr/>
                          <wps:spPr>
                            <a:xfrm>
                              <a:off x="1645444" y="65329"/>
                              <a:ext cx="25241" cy="41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241" h="41445">
                                  <a:moveTo>
                                    <a:pt x="25241" y="0"/>
                                  </a:moveTo>
                                  <a:lnTo>
                                    <a:pt x="25241" y="5384"/>
                                  </a:lnTo>
                                  <a:lnTo>
                                    <a:pt x="22955" y="6298"/>
                                  </a:lnTo>
                                  <a:cubicBezTo>
                                    <a:pt x="19907" y="7822"/>
                                    <a:pt x="16859" y="10965"/>
                                    <a:pt x="15335" y="12489"/>
                                  </a:cubicBezTo>
                                  <a:cubicBezTo>
                                    <a:pt x="12287" y="15537"/>
                                    <a:pt x="12287" y="17061"/>
                                    <a:pt x="12287" y="20109"/>
                                  </a:cubicBezTo>
                                  <a:cubicBezTo>
                                    <a:pt x="12287" y="24681"/>
                                    <a:pt x="13811" y="27729"/>
                                    <a:pt x="15335" y="29253"/>
                                  </a:cubicBezTo>
                                  <a:cubicBezTo>
                                    <a:pt x="16859" y="32301"/>
                                    <a:pt x="19907" y="32301"/>
                                    <a:pt x="22955" y="32301"/>
                                  </a:cubicBezTo>
                                  <a:lnTo>
                                    <a:pt x="25241" y="31387"/>
                                  </a:lnTo>
                                  <a:lnTo>
                                    <a:pt x="25241" y="39413"/>
                                  </a:lnTo>
                                  <a:lnTo>
                                    <a:pt x="24479" y="39921"/>
                                  </a:lnTo>
                                  <a:cubicBezTo>
                                    <a:pt x="21431" y="41445"/>
                                    <a:pt x="18383" y="41445"/>
                                    <a:pt x="15335" y="41445"/>
                                  </a:cubicBezTo>
                                  <a:cubicBezTo>
                                    <a:pt x="10763" y="41445"/>
                                    <a:pt x="7715" y="39921"/>
                                    <a:pt x="4667" y="36873"/>
                                  </a:cubicBezTo>
                                  <a:cubicBezTo>
                                    <a:pt x="1524" y="33825"/>
                                    <a:pt x="0" y="29253"/>
                                    <a:pt x="0" y="24681"/>
                                  </a:cubicBezTo>
                                  <a:cubicBezTo>
                                    <a:pt x="0" y="20109"/>
                                    <a:pt x="0" y="18585"/>
                                    <a:pt x="1524" y="15537"/>
                                  </a:cubicBezTo>
                                  <a:cubicBezTo>
                                    <a:pt x="3048" y="12489"/>
                                    <a:pt x="7715" y="9441"/>
                                    <a:pt x="12287" y="6298"/>
                                  </a:cubicBezTo>
                                  <a:cubicBezTo>
                                    <a:pt x="14574" y="4774"/>
                                    <a:pt x="18002" y="2869"/>
                                    <a:pt x="22384" y="964"/>
                                  </a:cubicBezTo>
                                  <a:lnTo>
                                    <a:pt x="2524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7" name="Shape 7587"/>
                          <wps:cNvSpPr/>
                          <wps:spPr>
                            <a:xfrm>
                              <a:off x="1646968" y="35813"/>
                              <a:ext cx="23717" cy="236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3717" h="23622">
                                  <a:moveTo>
                                    <a:pt x="23717" y="0"/>
                                  </a:moveTo>
                                  <a:lnTo>
                                    <a:pt x="23717" y="4191"/>
                                  </a:lnTo>
                                  <a:lnTo>
                                    <a:pt x="22955" y="3810"/>
                                  </a:lnTo>
                                  <a:cubicBezTo>
                                    <a:pt x="19907" y="3810"/>
                                    <a:pt x="18383" y="5334"/>
                                    <a:pt x="15335" y="6858"/>
                                  </a:cubicBezTo>
                                  <a:cubicBezTo>
                                    <a:pt x="13811" y="8382"/>
                                    <a:pt x="13811" y="9906"/>
                                    <a:pt x="13811" y="12954"/>
                                  </a:cubicBezTo>
                                  <a:lnTo>
                                    <a:pt x="13811" y="16002"/>
                                  </a:lnTo>
                                  <a:cubicBezTo>
                                    <a:pt x="13811" y="19050"/>
                                    <a:pt x="12287" y="20574"/>
                                    <a:pt x="12287" y="22098"/>
                                  </a:cubicBezTo>
                                  <a:cubicBezTo>
                                    <a:pt x="10763" y="23622"/>
                                    <a:pt x="9239" y="23622"/>
                                    <a:pt x="7715" y="23622"/>
                                  </a:cubicBezTo>
                                  <a:cubicBezTo>
                                    <a:pt x="4667" y="23622"/>
                                    <a:pt x="3143" y="23622"/>
                                    <a:pt x="3143" y="22098"/>
                                  </a:cubicBezTo>
                                  <a:cubicBezTo>
                                    <a:pt x="1524" y="20574"/>
                                    <a:pt x="0" y="19050"/>
                                    <a:pt x="0" y="16002"/>
                                  </a:cubicBezTo>
                                  <a:cubicBezTo>
                                    <a:pt x="0" y="12954"/>
                                    <a:pt x="3143" y="8382"/>
                                    <a:pt x="7715" y="5334"/>
                                  </a:cubicBezTo>
                                  <a:lnTo>
                                    <a:pt x="2371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8" name="Shape 7588"/>
                          <wps:cNvSpPr/>
                          <wps:spPr>
                            <a:xfrm>
                              <a:off x="1670685" y="35051"/>
                              <a:ext cx="35814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14" h="71723">
                                  <a:moveTo>
                                    <a:pt x="2286" y="0"/>
                                  </a:moveTo>
                                  <a:cubicBezTo>
                                    <a:pt x="8382" y="0"/>
                                    <a:pt x="12954" y="1524"/>
                                    <a:pt x="17526" y="3048"/>
                                  </a:cubicBezTo>
                                  <a:cubicBezTo>
                                    <a:pt x="19050" y="4572"/>
                                    <a:pt x="22098" y="7620"/>
                                    <a:pt x="23622" y="10668"/>
                                  </a:cubicBezTo>
                                  <a:cubicBezTo>
                                    <a:pt x="23622" y="12192"/>
                                    <a:pt x="25146" y="16764"/>
                                    <a:pt x="25146" y="22860"/>
                                  </a:cubicBezTo>
                                  <a:lnTo>
                                    <a:pt x="25146" y="47339"/>
                                  </a:lnTo>
                                  <a:cubicBezTo>
                                    <a:pt x="25146" y="53435"/>
                                    <a:pt x="25146" y="58007"/>
                                    <a:pt x="25146" y="58007"/>
                                  </a:cubicBezTo>
                                  <a:cubicBezTo>
                                    <a:pt x="25146" y="59531"/>
                                    <a:pt x="25146" y="61055"/>
                                    <a:pt x="26670" y="61055"/>
                                  </a:cubicBezTo>
                                  <a:cubicBezTo>
                                    <a:pt x="26670" y="62579"/>
                                    <a:pt x="28194" y="62579"/>
                                    <a:pt x="28194" y="62579"/>
                                  </a:cubicBezTo>
                                  <a:cubicBezTo>
                                    <a:pt x="29718" y="62579"/>
                                    <a:pt x="29718" y="62579"/>
                                    <a:pt x="29718" y="62579"/>
                                  </a:cubicBezTo>
                                  <a:cubicBezTo>
                                    <a:pt x="31242" y="61055"/>
                                    <a:pt x="32766" y="59531"/>
                                    <a:pt x="35814" y="56483"/>
                                  </a:cubicBezTo>
                                  <a:lnTo>
                                    <a:pt x="35814" y="61055"/>
                                  </a:lnTo>
                                  <a:cubicBezTo>
                                    <a:pt x="31242" y="68675"/>
                                    <a:pt x="25146" y="71723"/>
                                    <a:pt x="20574" y="71723"/>
                                  </a:cubicBezTo>
                                  <a:cubicBezTo>
                                    <a:pt x="17526" y="71723"/>
                                    <a:pt x="16002" y="71723"/>
                                    <a:pt x="14478" y="68675"/>
                                  </a:cubicBezTo>
                                  <a:cubicBezTo>
                                    <a:pt x="12954" y="67151"/>
                                    <a:pt x="12954" y="64103"/>
                                    <a:pt x="12954" y="61055"/>
                                  </a:cubicBezTo>
                                  <a:lnTo>
                                    <a:pt x="0" y="69691"/>
                                  </a:lnTo>
                                  <a:lnTo>
                                    <a:pt x="0" y="61665"/>
                                  </a:lnTo>
                                  <a:lnTo>
                                    <a:pt x="12954" y="56483"/>
                                  </a:lnTo>
                                  <a:lnTo>
                                    <a:pt x="12954" y="30480"/>
                                  </a:lnTo>
                                  <a:lnTo>
                                    <a:pt x="0" y="35662"/>
                                  </a:lnTo>
                                  <a:lnTo>
                                    <a:pt x="0" y="30278"/>
                                  </a:lnTo>
                                  <a:lnTo>
                                    <a:pt x="12954" y="25908"/>
                                  </a:lnTo>
                                  <a:lnTo>
                                    <a:pt x="12954" y="22860"/>
                                  </a:lnTo>
                                  <a:cubicBezTo>
                                    <a:pt x="12954" y="15240"/>
                                    <a:pt x="11430" y="10668"/>
                                    <a:pt x="8382" y="9144"/>
                                  </a:cubicBezTo>
                                  <a:lnTo>
                                    <a:pt x="0" y="4953"/>
                                  </a:lnTo>
                                  <a:lnTo>
                                    <a:pt x="0" y="762"/>
                                  </a:lnTo>
                                  <a:lnTo>
                                    <a:pt x="2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89" name="Shape 7589"/>
                          <wps:cNvSpPr/>
                          <wps:spPr>
                            <a:xfrm>
                              <a:off x="1706499" y="35052"/>
                              <a:ext cx="74867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67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2099" y="4572"/>
                                    <a:pt x="39719" y="0"/>
                                    <a:pt x="47339" y="0"/>
                                  </a:cubicBezTo>
                                  <a:cubicBezTo>
                                    <a:pt x="50387" y="0"/>
                                    <a:pt x="54959" y="1524"/>
                                    <a:pt x="56483" y="3048"/>
                                  </a:cubicBezTo>
                                  <a:cubicBezTo>
                                    <a:pt x="59531" y="4572"/>
                                    <a:pt x="61151" y="7620"/>
                                    <a:pt x="62675" y="12192"/>
                                  </a:cubicBezTo>
                                  <a:cubicBezTo>
                                    <a:pt x="64199" y="15240"/>
                                    <a:pt x="65723" y="19812"/>
                                    <a:pt x="65723" y="25908"/>
                                  </a:cubicBezTo>
                                  <a:lnTo>
                                    <a:pt x="65723" y="54959"/>
                                  </a:lnTo>
                                  <a:cubicBezTo>
                                    <a:pt x="65723" y="59531"/>
                                    <a:pt x="65723" y="62579"/>
                                    <a:pt x="65723" y="64103"/>
                                  </a:cubicBezTo>
                                  <a:cubicBezTo>
                                    <a:pt x="67246" y="65627"/>
                                    <a:pt x="67246" y="65627"/>
                                    <a:pt x="68771" y="67151"/>
                                  </a:cubicBezTo>
                                  <a:cubicBezTo>
                                    <a:pt x="70295" y="67151"/>
                                    <a:pt x="71818" y="67151"/>
                                    <a:pt x="74867" y="67151"/>
                                  </a:cubicBezTo>
                                  <a:lnTo>
                                    <a:pt x="74867" y="70199"/>
                                  </a:lnTo>
                                  <a:lnTo>
                                    <a:pt x="41243" y="70199"/>
                                  </a:lnTo>
                                  <a:lnTo>
                                    <a:pt x="41243" y="67151"/>
                                  </a:lnTo>
                                  <a:lnTo>
                                    <a:pt x="42767" y="67151"/>
                                  </a:lnTo>
                                  <a:cubicBezTo>
                                    <a:pt x="45815" y="67151"/>
                                    <a:pt x="48863" y="67151"/>
                                    <a:pt x="50387" y="65627"/>
                                  </a:cubicBezTo>
                                  <a:cubicBezTo>
                                    <a:pt x="50387" y="65627"/>
                                    <a:pt x="51911" y="64103"/>
                                    <a:pt x="51911" y="62579"/>
                                  </a:cubicBezTo>
                                  <a:cubicBezTo>
                                    <a:pt x="51911" y="61055"/>
                                    <a:pt x="53435" y="59531"/>
                                    <a:pt x="53435" y="54959"/>
                                  </a:cubicBezTo>
                                  <a:lnTo>
                                    <a:pt x="53435" y="27432"/>
                                  </a:lnTo>
                                  <a:cubicBezTo>
                                    <a:pt x="53435" y="21336"/>
                                    <a:pt x="51911" y="16764"/>
                                    <a:pt x="50387" y="13716"/>
                                  </a:cubicBezTo>
                                  <a:cubicBezTo>
                                    <a:pt x="48863" y="10668"/>
                                    <a:pt x="45815" y="9144"/>
                                    <a:pt x="42767" y="9144"/>
                                  </a:cubicBezTo>
                                  <a:cubicBezTo>
                                    <a:pt x="36671" y="9144"/>
                                    <a:pt x="30575" y="12192"/>
                                    <a:pt x="24479" y="18288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9531"/>
                                    <a:pt x="24479" y="62579"/>
                                    <a:pt x="26003" y="64103"/>
                                  </a:cubicBezTo>
                                  <a:cubicBezTo>
                                    <a:pt x="26003" y="65627"/>
                                    <a:pt x="27527" y="65627"/>
                                    <a:pt x="27527" y="67151"/>
                                  </a:cubicBezTo>
                                  <a:cubicBezTo>
                                    <a:pt x="29051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lnTo>
                                    <a:pt x="3143" y="67151"/>
                                  </a:lnTo>
                                  <a:cubicBezTo>
                                    <a:pt x="6191" y="67151"/>
                                    <a:pt x="9239" y="67151"/>
                                    <a:pt x="10763" y="65627"/>
                                  </a:cubicBezTo>
                                  <a:cubicBezTo>
                                    <a:pt x="12287" y="64103"/>
                                    <a:pt x="12287" y="59531"/>
                                    <a:pt x="12287" y="54959"/>
                                  </a:cubicBezTo>
                                  <a:lnTo>
                                    <a:pt x="12287" y="28956"/>
                                  </a:lnTo>
                                  <a:cubicBezTo>
                                    <a:pt x="12287" y="21336"/>
                                    <a:pt x="12287" y="16764"/>
                                    <a:pt x="12287" y="15240"/>
                                  </a:cubicBezTo>
                                  <a:cubicBezTo>
                                    <a:pt x="10763" y="12192"/>
                                    <a:pt x="10763" y="12192"/>
                                    <a:pt x="9239" y="10668"/>
                                  </a:cubicBezTo>
                                  <a:cubicBezTo>
                                    <a:pt x="9239" y="10668"/>
                                    <a:pt x="7715" y="10668"/>
                                    <a:pt x="6191" y="10668"/>
                                  </a:cubicBezTo>
                                  <a:cubicBezTo>
                                    <a:pt x="6191" y="10668"/>
                                    <a:pt x="3143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0" name="Shape 7590"/>
                          <wps:cNvSpPr/>
                          <wps:spPr>
                            <a:xfrm>
                              <a:off x="1787462" y="35573"/>
                              <a:ext cx="31290" cy="727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72726">
                                  <a:moveTo>
                                    <a:pt x="31290" y="0"/>
                                  </a:moveTo>
                                  <a:lnTo>
                                    <a:pt x="31290" y="4459"/>
                                  </a:lnTo>
                                  <a:lnTo>
                                    <a:pt x="21336" y="10147"/>
                                  </a:lnTo>
                                  <a:cubicBezTo>
                                    <a:pt x="16764" y="14719"/>
                                    <a:pt x="13716" y="22339"/>
                                    <a:pt x="13716" y="33102"/>
                                  </a:cubicBezTo>
                                  <a:cubicBezTo>
                                    <a:pt x="13716" y="42246"/>
                                    <a:pt x="16764" y="49866"/>
                                    <a:pt x="19812" y="55962"/>
                                  </a:cubicBezTo>
                                  <a:lnTo>
                                    <a:pt x="31290" y="61701"/>
                                  </a:lnTo>
                                  <a:lnTo>
                                    <a:pt x="31290" y="71624"/>
                                  </a:lnTo>
                                  <a:lnTo>
                                    <a:pt x="27432" y="72726"/>
                                  </a:lnTo>
                                  <a:cubicBezTo>
                                    <a:pt x="21336" y="72726"/>
                                    <a:pt x="13716" y="69678"/>
                                    <a:pt x="9144" y="62058"/>
                                  </a:cubicBezTo>
                                  <a:cubicBezTo>
                                    <a:pt x="3048" y="55962"/>
                                    <a:pt x="0" y="48342"/>
                                    <a:pt x="0" y="39198"/>
                                  </a:cubicBezTo>
                                  <a:cubicBezTo>
                                    <a:pt x="0" y="28435"/>
                                    <a:pt x="3048" y="19291"/>
                                    <a:pt x="9144" y="11671"/>
                                  </a:cubicBezTo>
                                  <a:cubicBezTo>
                                    <a:pt x="12192" y="7861"/>
                                    <a:pt x="15621" y="4813"/>
                                    <a:pt x="19621" y="2717"/>
                                  </a:cubicBezTo>
                                  <a:lnTo>
                                    <a:pt x="3129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1" name="Shape 7591"/>
                          <wps:cNvSpPr/>
                          <wps:spPr>
                            <a:xfrm>
                              <a:off x="1818751" y="0"/>
                              <a:ext cx="40434" cy="108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0434" h="108299">
                                  <a:moveTo>
                                    <a:pt x="25194" y="0"/>
                                  </a:moveTo>
                                  <a:lnTo>
                                    <a:pt x="29766" y="0"/>
                                  </a:lnTo>
                                  <a:lnTo>
                                    <a:pt x="29766" y="77819"/>
                                  </a:lnTo>
                                  <a:cubicBezTo>
                                    <a:pt x="29766" y="86963"/>
                                    <a:pt x="29766" y="91535"/>
                                    <a:pt x="29766" y="93059"/>
                                  </a:cubicBezTo>
                                  <a:cubicBezTo>
                                    <a:pt x="29766" y="94583"/>
                                    <a:pt x="31290" y="96107"/>
                                    <a:pt x="31290" y="96107"/>
                                  </a:cubicBezTo>
                                  <a:cubicBezTo>
                                    <a:pt x="32814" y="97631"/>
                                    <a:pt x="32814" y="97631"/>
                                    <a:pt x="34338" y="97631"/>
                                  </a:cubicBezTo>
                                  <a:cubicBezTo>
                                    <a:pt x="35862" y="97631"/>
                                    <a:pt x="37386" y="97631"/>
                                    <a:pt x="40434" y="96107"/>
                                  </a:cubicBezTo>
                                  <a:lnTo>
                                    <a:pt x="40434" y="99155"/>
                                  </a:lnTo>
                                  <a:lnTo>
                                    <a:pt x="20622" y="108299"/>
                                  </a:lnTo>
                                  <a:lnTo>
                                    <a:pt x="17574" y="108299"/>
                                  </a:lnTo>
                                  <a:lnTo>
                                    <a:pt x="17574" y="97631"/>
                                  </a:lnTo>
                                  <a:cubicBezTo>
                                    <a:pt x="13002" y="100679"/>
                                    <a:pt x="9953" y="103727"/>
                                    <a:pt x="6810" y="105251"/>
                                  </a:cubicBezTo>
                                  <a:lnTo>
                                    <a:pt x="0" y="107197"/>
                                  </a:lnTo>
                                  <a:lnTo>
                                    <a:pt x="0" y="97274"/>
                                  </a:lnTo>
                                  <a:lnTo>
                                    <a:pt x="3762" y="99155"/>
                                  </a:lnTo>
                                  <a:cubicBezTo>
                                    <a:pt x="8430" y="99155"/>
                                    <a:pt x="13002" y="97631"/>
                                    <a:pt x="17574" y="93059"/>
                                  </a:cubicBezTo>
                                  <a:lnTo>
                                    <a:pt x="17574" y="57912"/>
                                  </a:lnTo>
                                  <a:cubicBezTo>
                                    <a:pt x="16050" y="53340"/>
                                    <a:pt x="16050" y="50292"/>
                                    <a:pt x="14525" y="48768"/>
                                  </a:cubicBezTo>
                                  <a:cubicBezTo>
                                    <a:pt x="13002" y="45720"/>
                                    <a:pt x="11478" y="42672"/>
                                    <a:pt x="8430" y="41148"/>
                                  </a:cubicBezTo>
                                  <a:cubicBezTo>
                                    <a:pt x="5286" y="41148"/>
                                    <a:pt x="3762" y="39624"/>
                                    <a:pt x="714" y="39624"/>
                                  </a:cubicBezTo>
                                  <a:lnTo>
                                    <a:pt x="0" y="40032"/>
                                  </a:lnTo>
                                  <a:lnTo>
                                    <a:pt x="0" y="35573"/>
                                  </a:lnTo>
                                  <a:lnTo>
                                    <a:pt x="2238" y="35052"/>
                                  </a:lnTo>
                                  <a:cubicBezTo>
                                    <a:pt x="8430" y="35052"/>
                                    <a:pt x="13002" y="36576"/>
                                    <a:pt x="17574" y="41148"/>
                                  </a:cubicBezTo>
                                  <a:lnTo>
                                    <a:pt x="17574" y="28956"/>
                                  </a:lnTo>
                                  <a:cubicBezTo>
                                    <a:pt x="17574" y="19812"/>
                                    <a:pt x="16050" y="15240"/>
                                    <a:pt x="16050" y="13716"/>
                                  </a:cubicBezTo>
                                  <a:cubicBezTo>
                                    <a:pt x="16050" y="12192"/>
                                    <a:pt x="16050" y="10668"/>
                                    <a:pt x="14525" y="10668"/>
                                  </a:cubicBezTo>
                                  <a:cubicBezTo>
                                    <a:pt x="14525" y="9144"/>
                                    <a:pt x="13002" y="9144"/>
                                    <a:pt x="11478" y="9144"/>
                                  </a:cubicBezTo>
                                  <a:cubicBezTo>
                                    <a:pt x="9953" y="9144"/>
                                    <a:pt x="8430" y="9144"/>
                                    <a:pt x="6810" y="10668"/>
                                  </a:cubicBezTo>
                                  <a:lnTo>
                                    <a:pt x="5286" y="7620"/>
                                  </a:ln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2" name="Shape 7592"/>
                          <wps:cNvSpPr/>
                          <wps:spPr>
                            <a:xfrm>
                              <a:off x="1908048" y="0"/>
                              <a:ext cx="7324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105251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48768"/>
                                  </a:lnTo>
                                  <a:cubicBezTo>
                                    <a:pt x="28956" y="42672"/>
                                    <a:pt x="33528" y="39624"/>
                                    <a:pt x="36576" y="38100"/>
                                  </a:cubicBezTo>
                                  <a:cubicBezTo>
                                    <a:pt x="39624" y="36576"/>
                                    <a:pt x="42767" y="35052"/>
                                    <a:pt x="45815" y="35052"/>
                                  </a:cubicBezTo>
                                  <a:cubicBezTo>
                                    <a:pt x="50387" y="35052"/>
                                    <a:pt x="53435" y="36576"/>
                                    <a:pt x="56483" y="38100"/>
                                  </a:cubicBezTo>
                                  <a:cubicBezTo>
                                    <a:pt x="59531" y="41148"/>
                                    <a:pt x="61055" y="44196"/>
                                    <a:pt x="62579" y="48768"/>
                                  </a:cubicBezTo>
                                  <a:cubicBezTo>
                                    <a:pt x="62579" y="51816"/>
                                    <a:pt x="64103" y="57912"/>
                                    <a:pt x="64103" y="65532"/>
                                  </a:cubicBezTo>
                                  <a:lnTo>
                                    <a:pt x="64103" y="90011"/>
                                  </a:lnTo>
                                  <a:cubicBezTo>
                                    <a:pt x="64103" y="94583"/>
                                    <a:pt x="64103" y="97631"/>
                                    <a:pt x="64103" y="99155"/>
                                  </a:cubicBezTo>
                                  <a:cubicBezTo>
                                    <a:pt x="65627" y="100679"/>
                                    <a:pt x="65627" y="100679"/>
                                    <a:pt x="67151" y="102203"/>
                                  </a:cubicBezTo>
                                  <a:cubicBezTo>
                                    <a:pt x="68675" y="102203"/>
                                    <a:pt x="70199" y="102203"/>
                                    <a:pt x="73247" y="102203"/>
                                  </a:cubicBezTo>
                                  <a:lnTo>
                                    <a:pt x="73247" y="105251"/>
                                  </a:lnTo>
                                  <a:lnTo>
                                    <a:pt x="39624" y="105251"/>
                                  </a:lnTo>
                                  <a:lnTo>
                                    <a:pt x="39624" y="102203"/>
                                  </a:lnTo>
                                  <a:lnTo>
                                    <a:pt x="41148" y="102203"/>
                                  </a:lnTo>
                                  <a:cubicBezTo>
                                    <a:pt x="45815" y="102203"/>
                                    <a:pt x="47339" y="102203"/>
                                    <a:pt x="48863" y="100679"/>
                                  </a:cubicBezTo>
                                  <a:cubicBezTo>
                                    <a:pt x="50387" y="100679"/>
                                    <a:pt x="50387" y="99155"/>
                                    <a:pt x="51911" y="97631"/>
                                  </a:cubicBezTo>
                                  <a:cubicBezTo>
                                    <a:pt x="51911" y="96107"/>
                                    <a:pt x="51911" y="94583"/>
                                    <a:pt x="51911" y="90011"/>
                                  </a:cubicBezTo>
                                  <a:lnTo>
                                    <a:pt x="51911" y="65532"/>
                                  </a:lnTo>
                                  <a:cubicBezTo>
                                    <a:pt x="51911" y="57912"/>
                                    <a:pt x="50387" y="53340"/>
                                    <a:pt x="50387" y="51816"/>
                                  </a:cubicBezTo>
                                  <a:cubicBezTo>
                                    <a:pt x="48863" y="48768"/>
                                    <a:pt x="48863" y="47244"/>
                                    <a:pt x="45815" y="45720"/>
                                  </a:cubicBezTo>
                                  <a:cubicBezTo>
                                    <a:pt x="44291" y="44196"/>
                                    <a:pt x="42767" y="44196"/>
                                    <a:pt x="39624" y="44196"/>
                                  </a:cubicBezTo>
                                  <a:cubicBezTo>
                                    <a:pt x="38100" y="44196"/>
                                    <a:pt x="35052" y="44196"/>
                                    <a:pt x="32004" y="45720"/>
                                  </a:cubicBezTo>
                                  <a:cubicBezTo>
                                    <a:pt x="30480" y="47244"/>
                                    <a:pt x="27432" y="50292"/>
                                    <a:pt x="22860" y="53340"/>
                                  </a:cubicBezTo>
                                  <a:lnTo>
                                    <a:pt x="22860" y="90011"/>
                                  </a:lnTo>
                                  <a:cubicBezTo>
                                    <a:pt x="22860" y="94583"/>
                                    <a:pt x="22860" y="97631"/>
                                    <a:pt x="24384" y="99155"/>
                                  </a:cubicBezTo>
                                  <a:cubicBezTo>
                                    <a:pt x="24384" y="100679"/>
                                    <a:pt x="25908" y="100679"/>
                                    <a:pt x="27432" y="102203"/>
                                  </a:cubicBezTo>
                                  <a:cubicBezTo>
                                    <a:pt x="28956" y="102203"/>
                                    <a:pt x="30480" y="102203"/>
                                    <a:pt x="35052" y="102203"/>
                                  </a:cubicBezTo>
                                  <a:lnTo>
                                    <a:pt x="35052" y="105251"/>
                                  </a:lnTo>
                                  <a:lnTo>
                                    <a:pt x="0" y="105251"/>
                                  </a:lnTo>
                                  <a:lnTo>
                                    <a:pt x="0" y="102203"/>
                                  </a:lnTo>
                                  <a:cubicBezTo>
                                    <a:pt x="3048" y="102203"/>
                                    <a:pt x="6096" y="102203"/>
                                    <a:pt x="7620" y="100679"/>
                                  </a:cubicBezTo>
                                  <a:cubicBezTo>
                                    <a:pt x="9144" y="100679"/>
                                    <a:pt x="9144" y="100679"/>
                                    <a:pt x="10668" y="99155"/>
                                  </a:cubicBezTo>
                                  <a:cubicBezTo>
                                    <a:pt x="10668" y="97631"/>
                                    <a:pt x="10668" y="94583"/>
                                    <a:pt x="10668" y="90011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19812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3" name="Shape 7593"/>
                          <wps:cNvSpPr/>
                          <wps:spPr>
                            <a:xfrm>
                              <a:off x="1987391" y="35052"/>
                              <a:ext cx="33623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623" h="70199">
                                  <a:moveTo>
                                    <a:pt x="19812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54959"/>
                                  </a:lnTo>
                                  <a:cubicBezTo>
                                    <a:pt x="24479" y="59531"/>
                                    <a:pt x="24479" y="62579"/>
                                    <a:pt x="24479" y="64103"/>
                                  </a:cubicBezTo>
                                  <a:cubicBezTo>
                                    <a:pt x="26003" y="65627"/>
                                    <a:pt x="26003" y="65627"/>
                                    <a:pt x="27527" y="67151"/>
                                  </a:cubicBezTo>
                                  <a:cubicBezTo>
                                    <a:pt x="29051" y="67151"/>
                                    <a:pt x="30575" y="67151"/>
                                    <a:pt x="33623" y="67151"/>
                                  </a:cubicBezTo>
                                  <a:lnTo>
                                    <a:pt x="33623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7151"/>
                                  </a:cubicBezTo>
                                  <a:cubicBezTo>
                                    <a:pt x="9144" y="65627"/>
                                    <a:pt x="9144" y="65627"/>
                                    <a:pt x="10668" y="64103"/>
                                  </a:cubicBezTo>
                                  <a:cubicBezTo>
                                    <a:pt x="10668" y="62579"/>
                                    <a:pt x="10668" y="59531"/>
                                    <a:pt x="10668" y="54959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4" name="Shape 7594"/>
                          <wps:cNvSpPr/>
                          <wps:spPr>
                            <a:xfrm>
                              <a:off x="1998059" y="0"/>
                              <a:ext cx="13811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811" h="15240">
                                  <a:moveTo>
                                    <a:pt x="7620" y="0"/>
                                  </a:moveTo>
                                  <a:cubicBezTo>
                                    <a:pt x="9144" y="0"/>
                                    <a:pt x="10668" y="0"/>
                                    <a:pt x="12192" y="1524"/>
                                  </a:cubicBezTo>
                                  <a:cubicBezTo>
                                    <a:pt x="13811" y="3048"/>
                                    <a:pt x="13811" y="4572"/>
                                    <a:pt x="13811" y="7620"/>
                                  </a:cubicBezTo>
                                  <a:cubicBezTo>
                                    <a:pt x="13811" y="9144"/>
                                    <a:pt x="13811" y="10668"/>
                                    <a:pt x="12192" y="12192"/>
                                  </a:cubicBezTo>
                                  <a:cubicBezTo>
                                    <a:pt x="10668" y="13716"/>
                                    <a:pt x="9144" y="15240"/>
                                    <a:pt x="7620" y="15240"/>
                                  </a:cubicBezTo>
                                  <a:cubicBezTo>
                                    <a:pt x="4572" y="15240"/>
                                    <a:pt x="3048" y="13716"/>
                                    <a:pt x="1524" y="12192"/>
                                  </a:cubicBezTo>
                                  <a:cubicBezTo>
                                    <a:pt x="0" y="10668"/>
                                    <a:pt x="0" y="9144"/>
                                    <a:pt x="0" y="7620"/>
                                  </a:cubicBezTo>
                                  <a:cubicBezTo>
                                    <a:pt x="0" y="4572"/>
                                    <a:pt x="0" y="3048"/>
                                    <a:pt x="1524" y="1524"/>
                                  </a:cubicBezTo>
                                  <a:cubicBezTo>
                                    <a:pt x="3048" y="0"/>
                                    <a:pt x="4572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5" name="Shape 7595"/>
                          <wps:cNvSpPr/>
                          <wps:spPr>
                            <a:xfrm>
                              <a:off x="2028635" y="35051"/>
                              <a:ext cx="45815" cy="73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815" h="73247">
                                  <a:moveTo>
                                    <a:pt x="19812" y="0"/>
                                  </a:moveTo>
                                  <a:cubicBezTo>
                                    <a:pt x="22860" y="0"/>
                                    <a:pt x="25908" y="0"/>
                                    <a:pt x="30480" y="1524"/>
                                  </a:cubicBezTo>
                                  <a:cubicBezTo>
                                    <a:pt x="33528" y="3048"/>
                                    <a:pt x="35052" y="3048"/>
                                    <a:pt x="35052" y="3048"/>
                                  </a:cubicBezTo>
                                  <a:cubicBezTo>
                                    <a:pt x="36576" y="3048"/>
                                    <a:pt x="36576" y="3048"/>
                                    <a:pt x="36576" y="3048"/>
                                  </a:cubicBezTo>
                                  <a:cubicBezTo>
                                    <a:pt x="38100" y="1524"/>
                                    <a:pt x="38100" y="1524"/>
                                    <a:pt x="38100" y="0"/>
                                  </a:cubicBezTo>
                                  <a:lnTo>
                                    <a:pt x="41148" y="0"/>
                                  </a:lnTo>
                                  <a:lnTo>
                                    <a:pt x="41148" y="22860"/>
                                  </a:lnTo>
                                  <a:lnTo>
                                    <a:pt x="38100" y="22860"/>
                                  </a:lnTo>
                                  <a:cubicBezTo>
                                    <a:pt x="36576" y="16764"/>
                                    <a:pt x="35052" y="10668"/>
                                    <a:pt x="32004" y="9144"/>
                                  </a:cubicBezTo>
                                  <a:cubicBezTo>
                                    <a:pt x="28956" y="6096"/>
                                    <a:pt x="24384" y="4572"/>
                                    <a:pt x="19812" y="4572"/>
                                  </a:cubicBezTo>
                                  <a:cubicBezTo>
                                    <a:pt x="16764" y="4572"/>
                                    <a:pt x="13716" y="6096"/>
                                    <a:pt x="12192" y="7620"/>
                                  </a:cubicBezTo>
                                  <a:cubicBezTo>
                                    <a:pt x="9144" y="9144"/>
                                    <a:pt x="9144" y="10668"/>
                                    <a:pt x="9144" y="13716"/>
                                  </a:cubicBezTo>
                                  <a:cubicBezTo>
                                    <a:pt x="9144" y="16764"/>
                                    <a:pt x="9144" y="18288"/>
                                    <a:pt x="10668" y="21336"/>
                                  </a:cubicBezTo>
                                  <a:cubicBezTo>
                                    <a:pt x="12192" y="22860"/>
                                    <a:pt x="15240" y="24384"/>
                                    <a:pt x="19812" y="27432"/>
                                  </a:cubicBezTo>
                                  <a:lnTo>
                                    <a:pt x="32004" y="32004"/>
                                  </a:lnTo>
                                  <a:cubicBezTo>
                                    <a:pt x="41148" y="36576"/>
                                    <a:pt x="45815" y="44291"/>
                                    <a:pt x="45815" y="51911"/>
                                  </a:cubicBezTo>
                                  <a:cubicBezTo>
                                    <a:pt x="45815" y="58007"/>
                                    <a:pt x="44291" y="62579"/>
                                    <a:pt x="39624" y="67151"/>
                                  </a:cubicBezTo>
                                  <a:cubicBezTo>
                                    <a:pt x="35052" y="70199"/>
                                    <a:pt x="28956" y="73247"/>
                                    <a:pt x="22860" y="73247"/>
                                  </a:cubicBezTo>
                                  <a:cubicBezTo>
                                    <a:pt x="19812" y="73247"/>
                                    <a:pt x="15240" y="71723"/>
                                    <a:pt x="9144" y="70199"/>
                                  </a:cubicBezTo>
                                  <a:cubicBezTo>
                                    <a:pt x="7620" y="70199"/>
                                    <a:pt x="6096" y="70199"/>
                                    <a:pt x="4572" y="70199"/>
                                  </a:cubicBezTo>
                                  <a:cubicBezTo>
                                    <a:pt x="4572" y="70199"/>
                                    <a:pt x="3048" y="70199"/>
                                    <a:pt x="3048" y="71723"/>
                                  </a:cubicBezTo>
                                  <a:lnTo>
                                    <a:pt x="0" y="71723"/>
                                  </a:lnTo>
                                  <a:lnTo>
                                    <a:pt x="0" y="47339"/>
                                  </a:lnTo>
                                  <a:lnTo>
                                    <a:pt x="3048" y="47339"/>
                                  </a:lnTo>
                                  <a:cubicBezTo>
                                    <a:pt x="4572" y="53435"/>
                                    <a:pt x="6096" y="59531"/>
                                    <a:pt x="10668" y="62579"/>
                                  </a:cubicBezTo>
                                  <a:cubicBezTo>
                                    <a:pt x="15240" y="65627"/>
                                    <a:pt x="18288" y="68675"/>
                                    <a:pt x="24384" y="68675"/>
                                  </a:cubicBezTo>
                                  <a:cubicBezTo>
                                    <a:pt x="27432" y="68675"/>
                                    <a:pt x="30480" y="67151"/>
                                    <a:pt x="32004" y="65627"/>
                                  </a:cubicBezTo>
                                  <a:cubicBezTo>
                                    <a:pt x="33528" y="62579"/>
                                    <a:pt x="35052" y="61055"/>
                                    <a:pt x="35052" y="58007"/>
                                  </a:cubicBezTo>
                                  <a:cubicBezTo>
                                    <a:pt x="35052" y="54959"/>
                                    <a:pt x="33528" y="51911"/>
                                    <a:pt x="32004" y="48863"/>
                                  </a:cubicBezTo>
                                  <a:cubicBezTo>
                                    <a:pt x="28956" y="47339"/>
                                    <a:pt x="24384" y="44291"/>
                                    <a:pt x="16764" y="39719"/>
                                  </a:cubicBezTo>
                                  <a:cubicBezTo>
                                    <a:pt x="10668" y="36576"/>
                                    <a:pt x="6096" y="33528"/>
                                    <a:pt x="3048" y="30480"/>
                                  </a:cubicBezTo>
                                  <a:cubicBezTo>
                                    <a:pt x="1524" y="27432"/>
                                    <a:pt x="0" y="24384"/>
                                    <a:pt x="0" y="19812"/>
                                  </a:cubicBezTo>
                                  <a:cubicBezTo>
                                    <a:pt x="0" y="13716"/>
                                    <a:pt x="1524" y="9144"/>
                                    <a:pt x="6096" y="6096"/>
                                  </a:cubicBezTo>
                                  <a:cubicBezTo>
                                    <a:pt x="9144" y="1524"/>
                                    <a:pt x="13716" y="0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6" name="Shape 7596"/>
                          <wps:cNvSpPr/>
                          <wps:spPr>
                            <a:xfrm>
                              <a:off x="2080546" y="15239"/>
                              <a:ext cx="39624" cy="91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9624" h="91535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1336"/>
                                  </a:lnTo>
                                  <a:lnTo>
                                    <a:pt x="38100" y="21336"/>
                                  </a:lnTo>
                                  <a:lnTo>
                                    <a:pt x="38100" y="27432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2860" y="71723"/>
                                  </a:lnTo>
                                  <a:cubicBezTo>
                                    <a:pt x="22860" y="76295"/>
                                    <a:pt x="22860" y="79343"/>
                                    <a:pt x="24384" y="80867"/>
                                  </a:cubicBezTo>
                                  <a:cubicBezTo>
                                    <a:pt x="25908" y="82391"/>
                                    <a:pt x="27432" y="82391"/>
                                    <a:pt x="28956" y="82391"/>
                                  </a:cubicBezTo>
                                  <a:cubicBezTo>
                                    <a:pt x="30480" y="82391"/>
                                    <a:pt x="32004" y="82391"/>
                                    <a:pt x="33528" y="80867"/>
                                  </a:cubicBezTo>
                                  <a:cubicBezTo>
                                    <a:pt x="35052" y="80867"/>
                                    <a:pt x="36576" y="79343"/>
                                    <a:pt x="38100" y="76295"/>
                                  </a:cubicBezTo>
                                  <a:lnTo>
                                    <a:pt x="39624" y="76295"/>
                                  </a:lnTo>
                                  <a:cubicBezTo>
                                    <a:pt x="38100" y="80867"/>
                                    <a:pt x="36576" y="85439"/>
                                    <a:pt x="33528" y="86963"/>
                                  </a:cubicBezTo>
                                  <a:cubicBezTo>
                                    <a:pt x="30480" y="90011"/>
                                    <a:pt x="25908" y="91535"/>
                                    <a:pt x="22860" y="91535"/>
                                  </a:cubicBezTo>
                                  <a:cubicBezTo>
                                    <a:pt x="21336" y="91535"/>
                                    <a:pt x="18288" y="90011"/>
                                    <a:pt x="16764" y="90011"/>
                                  </a:cubicBezTo>
                                  <a:cubicBezTo>
                                    <a:pt x="13716" y="88487"/>
                                    <a:pt x="12192" y="86963"/>
                                    <a:pt x="12192" y="83915"/>
                                  </a:cubicBezTo>
                                  <a:cubicBezTo>
                                    <a:pt x="10668" y="82391"/>
                                    <a:pt x="10668" y="77819"/>
                                    <a:pt x="10668" y="73247"/>
                                  </a:cubicBezTo>
                                  <a:lnTo>
                                    <a:pt x="10668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4384"/>
                                  </a:lnTo>
                                  <a:cubicBezTo>
                                    <a:pt x="1524" y="24384"/>
                                    <a:pt x="4572" y="21336"/>
                                    <a:pt x="7620" y="19812"/>
                                  </a:cubicBezTo>
                                  <a:cubicBezTo>
                                    <a:pt x="10668" y="16764"/>
                                    <a:pt x="13716" y="13716"/>
                                    <a:pt x="15240" y="10668"/>
                                  </a:cubicBezTo>
                                  <a:cubicBezTo>
                                    <a:pt x="16764" y="7620"/>
                                    <a:pt x="18288" y="4572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7" name="Shape 7597"/>
                          <wps:cNvSpPr/>
                          <wps:spPr>
                            <a:xfrm>
                              <a:off x="2130838" y="35271"/>
                              <a:ext cx="32814" cy="730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3028">
                                  <a:moveTo>
                                    <a:pt x="32814" y="0"/>
                                  </a:moveTo>
                                  <a:lnTo>
                                    <a:pt x="32814" y="5596"/>
                                  </a:lnTo>
                                  <a:lnTo>
                                    <a:pt x="30575" y="4352"/>
                                  </a:lnTo>
                                  <a:cubicBezTo>
                                    <a:pt x="29051" y="4352"/>
                                    <a:pt x="26003" y="5876"/>
                                    <a:pt x="22955" y="7400"/>
                                  </a:cubicBezTo>
                                  <a:cubicBezTo>
                                    <a:pt x="19812" y="8924"/>
                                    <a:pt x="18288" y="11972"/>
                                    <a:pt x="16764" y="15020"/>
                                  </a:cubicBezTo>
                                  <a:cubicBezTo>
                                    <a:pt x="15240" y="19592"/>
                                    <a:pt x="13716" y="24164"/>
                                    <a:pt x="13716" y="30260"/>
                                  </a:cubicBezTo>
                                  <a:cubicBezTo>
                                    <a:pt x="13716" y="41024"/>
                                    <a:pt x="15240" y="48644"/>
                                    <a:pt x="19812" y="56264"/>
                                  </a:cubicBezTo>
                                  <a:cubicBezTo>
                                    <a:pt x="22146" y="60074"/>
                                    <a:pt x="24455" y="62741"/>
                                    <a:pt x="26944" y="64455"/>
                                  </a:cubicBezTo>
                                  <a:lnTo>
                                    <a:pt x="32814" y="66227"/>
                                  </a:lnTo>
                                  <a:lnTo>
                                    <a:pt x="32814" y="72768"/>
                                  </a:lnTo>
                                  <a:lnTo>
                                    <a:pt x="32099" y="73028"/>
                                  </a:lnTo>
                                  <a:cubicBezTo>
                                    <a:pt x="21431" y="73028"/>
                                    <a:pt x="13716" y="68456"/>
                                    <a:pt x="7620" y="59312"/>
                                  </a:cubicBezTo>
                                  <a:cubicBezTo>
                                    <a:pt x="3048" y="53216"/>
                                    <a:pt x="0" y="45596"/>
                                    <a:pt x="0" y="36356"/>
                                  </a:cubicBezTo>
                                  <a:cubicBezTo>
                                    <a:pt x="0" y="30260"/>
                                    <a:pt x="1524" y="24164"/>
                                    <a:pt x="4572" y="18068"/>
                                  </a:cubicBezTo>
                                  <a:cubicBezTo>
                                    <a:pt x="7620" y="11972"/>
                                    <a:pt x="12192" y="7400"/>
                                    <a:pt x="16764" y="4352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8" name="Shape 7598"/>
                          <wps:cNvSpPr/>
                          <wps:spPr>
                            <a:xfrm>
                              <a:off x="2163652" y="35051"/>
                              <a:ext cx="32814" cy="729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2988">
                                  <a:moveTo>
                                    <a:pt x="810" y="0"/>
                                  </a:moveTo>
                                  <a:cubicBezTo>
                                    <a:pt x="9954" y="0"/>
                                    <a:pt x="19098" y="4572"/>
                                    <a:pt x="25194" y="12192"/>
                                  </a:cubicBezTo>
                                  <a:cubicBezTo>
                                    <a:pt x="31290" y="18288"/>
                                    <a:pt x="32814" y="25908"/>
                                    <a:pt x="32814" y="35052"/>
                                  </a:cubicBezTo>
                                  <a:cubicBezTo>
                                    <a:pt x="32814" y="41243"/>
                                    <a:pt x="31290" y="47339"/>
                                    <a:pt x="28242" y="53435"/>
                                  </a:cubicBezTo>
                                  <a:cubicBezTo>
                                    <a:pt x="25194" y="59531"/>
                                    <a:pt x="22146" y="64103"/>
                                    <a:pt x="16050" y="67151"/>
                                  </a:cubicBezTo>
                                  <a:lnTo>
                                    <a:pt x="0" y="72988"/>
                                  </a:lnTo>
                                  <a:lnTo>
                                    <a:pt x="0" y="66447"/>
                                  </a:lnTo>
                                  <a:lnTo>
                                    <a:pt x="2334" y="67151"/>
                                  </a:lnTo>
                                  <a:cubicBezTo>
                                    <a:pt x="6906" y="67151"/>
                                    <a:pt x="11478" y="65627"/>
                                    <a:pt x="14526" y="61055"/>
                                  </a:cubicBezTo>
                                  <a:cubicBezTo>
                                    <a:pt x="17574" y="58007"/>
                                    <a:pt x="19098" y="50387"/>
                                    <a:pt x="19098" y="41243"/>
                                  </a:cubicBezTo>
                                  <a:cubicBezTo>
                                    <a:pt x="19098" y="28956"/>
                                    <a:pt x="16050" y="19812"/>
                                    <a:pt x="11478" y="12192"/>
                                  </a:cubicBezTo>
                                  <a:lnTo>
                                    <a:pt x="0" y="5816"/>
                                  </a:lnTo>
                                  <a:lnTo>
                                    <a:pt x="0" y="220"/>
                                  </a:lnTo>
                                  <a:lnTo>
                                    <a:pt x="8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599" name="Shape 7599"/>
                          <wps:cNvSpPr/>
                          <wps:spPr>
                            <a:xfrm>
                              <a:off x="2202561" y="35051"/>
                              <a:ext cx="5191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0575" y="4572"/>
                                    <a:pt x="36671" y="0"/>
                                    <a:pt x="41243" y="0"/>
                                  </a:cubicBezTo>
                                  <a:cubicBezTo>
                                    <a:pt x="44291" y="0"/>
                                    <a:pt x="47339" y="1524"/>
                                    <a:pt x="48863" y="3048"/>
                                  </a:cubicBezTo>
                                  <a:cubicBezTo>
                                    <a:pt x="50387" y="4572"/>
                                    <a:pt x="51911" y="6096"/>
                                    <a:pt x="51911" y="9144"/>
                                  </a:cubicBezTo>
                                  <a:cubicBezTo>
                                    <a:pt x="51911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8863" y="15240"/>
                                    <a:pt x="47339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5240"/>
                                    <a:pt x="39719" y="12192"/>
                                  </a:cubicBezTo>
                                  <a:cubicBezTo>
                                    <a:pt x="36671" y="10668"/>
                                    <a:pt x="35147" y="10668"/>
                                    <a:pt x="33623" y="10668"/>
                                  </a:cubicBezTo>
                                  <a:cubicBezTo>
                                    <a:pt x="33623" y="10668"/>
                                    <a:pt x="32099" y="10668"/>
                                    <a:pt x="30575" y="12192"/>
                                  </a:cubicBezTo>
                                  <a:cubicBezTo>
                                    <a:pt x="29051" y="13716"/>
                                    <a:pt x="27527" y="16764"/>
                                    <a:pt x="24479" y="21336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7151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239" y="65627"/>
                                  </a:cubicBezTo>
                                  <a:cubicBezTo>
                                    <a:pt x="10763" y="65627"/>
                                    <a:pt x="10763" y="64103"/>
                                    <a:pt x="12287" y="62579"/>
                                  </a:cubicBezTo>
                                  <a:cubicBezTo>
                                    <a:pt x="12287" y="61055"/>
                                    <a:pt x="12287" y="59531"/>
                                    <a:pt x="12287" y="54959"/>
                                  </a:cubicBezTo>
                                  <a:lnTo>
                                    <a:pt x="12287" y="28956"/>
                                  </a:lnTo>
                                  <a:cubicBezTo>
                                    <a:pt x="12287" y="21336"/>
                                    <a:pt x="12287" y="15240"/>
                                    <a:pt x="12287" y="13716"/>
                                  </a:cubicBezTo>
                                  <a:cubicBezTo>
                                    <a:pt x="10763" y="12192"/>
                                    <a:pt x="10763" y="12192"/>
                                    <a:pt x="9239" y="10668"/>
                                  </a:cubicBezTo>
                                  <a:cubicBezTo>
                                    <a:pt x="9239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0" name="Shape 7600"/>
                          <wps:cNvSpPr/>
                          <wps:spPr>
                            <a:xfrm>
                              <a:off x="2254567" y="35147"/>
                              <a:ext cx="33528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528" h="70199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54864"/>
                                  </a:lnTo>
                                  <a:cubicBezTo>
                                    <a:pt x="22860" y="59436"/>
                                    <a:pt x="24384" y="62484"/>
                                    <a:pt x="24384" y="64008"/>
                                  </a:cubicBezTo>
                                  <a:cubicBezTo>
                                    <a:pt x="24384" y="65627"/>
                                    <a:pt x="25908" y="65627"/>
                                    <a:pt x="27432" y="67151"/>
                                  </a:cubicBezTo>
                                  <a:cubicBezTo>
                                    <a:pt x="28956" y="67151"/>
                                    <a:pt x="30480" y="67151"/>
                                    <a:pt x="33528" y="67151"/>
                                  </a:cubicBezTo>
                                  <a:lnTo>
                                    <a:pt x="33528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7151"/>
                                  </a:cubicBezTo>
                                  <a:cubicBezTo>
                                    <a:pt x="9144" y="65627"/>
                                    <a:pt x="9144" y="65627"/>
                                    <a:pt x="10668" y="64008"/>
                                  </a:cubicBezTo>
                                  <a:cubicBezTo>
                                    <a:pt x="10668" y="62484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1" name="Shape 7601"/>
                          <wps:cNvSpPr/>
                          <wps:spPr>
                            <a:xfrm>
                              <a:off x="2263711" y="0"/>
                              <a:ext cx="15240" cy="153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240" h="15335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5240" y="4572"/>
                                    <a:pt x="15240" y="7620"/>
                                  </a:cubicBezTo>
                                  <a:cubicBezTo>
                                    <a:pt x="15240" y="9144"/>
                                    <a:pt x="15240" y="10668"/>
                                    <a:pt x="13716" y="12192"/>
                                  </a:cubicBezTo>
                                  <a:cubicBezTo>
                                    <a:pt x="12192" y="13811"/>
                                    <a:pt x="10668" y="15335"/>
                                    <a:pt x="7620" y="15335"/>
                                  </a:cubicBezTo>
                                  <a:cubicBezTo>
                                    <a:pt x="6096" y="15335"/>
                                    <a:pt x="4572" y="13811"/>
                                    <a:pt x="3048" y="12192"/>
                                  </a:cubicBezTo>
                                  <a:cubicBezTo>
                                    <a:pt x="1524" y="10668"/>
                                    <a:pt x="0" y="9144"/>
                                    <a:pt x="0" y="7620"/>
                                  </a:cubicBezTo>
                                  <a:cubicBezTo>
                                    <a:pt x="0" y="4572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2" name="Shape 7602"/>
                          <wps:cNvSpPr/>
                          <wps:spPr>
                            <a:xfrm>
                              <a:off x="2292668" y="35052"/>
                              <a:ext cx="58007" cy="73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73247">
                                  <a:moveTo>
                                    <a:pt x="33623" y="0"/>
                                  </a:moveTo>
                                  <a:cubicBezTo>
                                    <a:pt x="39719" y="0"/>
                                    <a:pt x="45815" y="1524"/>
                                    <a:pt x="50387" y="6096"/>
                                  </a:cubicBezTo>
                                  <a:cubicBezTo>
                                    <a:pt x="53436" y="9144"/>
                                    <a:pt x="56483" y="12192"/>
                                    <a:pt x="56483" y="16764"/>
                                  </a:cubicBezTo>
                                  <a:cubicBezTo>
                                    <a:pt x="56483" y="18288"/>
                                    <a:pt x="54959" y="19812"/>
                                    <a:pt x="54959" y="21336"/>
                                  </a:cubicBezTo>
                                  <a:cubicBezTo>
                                    <a:pt x="53436" y="22860"/>
                                    <a:pt x="51911" y="22860"/>
                                    <a:pt x="48863" y="22860"/>
                                  </a:cubicBezTo>
                                  <a:cubicBezTo>
                                    <a:pt x="45815" y="22860"/>
                                    <a:pt x="44291" y="21336"/>
                                    <a:pt x="42767" y="19812"/>
                                  </a:cubicBezTo>
                                  <a:cubicBezTo>
                                    <a:pt x="41243" y="18288"/>
                                    <a:pt x="41243" y="16764"/>
                                    <a:pt x="41243" y="13716"/>
                                  </a:cubicBezTo>
                                  <a:cubicBezTo>
                                    <a:pt x="41243" y="10668"/>
                                    <a:pt x="39719" y="9144"/>
                                    <a:pt x="38195" y="7620"/>
                                  </a:cubicBezTo>
                                  <a:cubicBezTo>
                                    <a:pt x="36671" y="6096"/>
                                    <a:pt x="33623" y="4572"/>
                                    <a:pt x="30575" y="4572"/>
                                  </a:cubicBezTo>
                                  <a:cubicBezTo>
                                    <a:pt x="25908" y="4572"/>
                                    <a:pt x="21336" y="7620"/>
                                    <a:pt x="18288" y="10668"/>
                                  </a:cubicBezTo>
                                  <a:cubicBezTo>
                                    <a:pt x="15240" y="15240"/>
                                    <a:pt x="12192" y="21336"/>
                                    <a:pt x="12192" y="30480"/>
                                  </a:cubicBezTo>
                                  <a:cubicBezTo>
                                    <a:pt x="12192" y="38100"/>
                                    <a:pt x="15240" y="45815"/>
                                    <a:pt x="18288" y="51911"/>
                                  </a:cubicBezTo>
                                  <a:cubicBezTo>
                                    <a:pt x="22860" y="58007"/>
                                    <a:pt x="27527" y="61055"/>
                                    <a:pt x="35147" y="61055"/>
                                  </a:cubicBezTo>
                                  <a:cubicBezTo>
                                    <a:pt x="39719" y="61055"/>
                                    <a:pt x="44291" y="59531"/>
                                    <a:pt x="47339" y="56483"/>
                                  </a:cubicBezTo>
                                  <a:cubicBezTo>
                                    <a:pt x="50387" y="53435"/>
                                    <a:pt x="53436" y="48863"/>
                                    <a:pt x="56483" y="42767"/>
                                  </a:cubicBezTo>
                                  <a:lnTo>
                                    <a:pt x="58007" y="44291"/>
                                  </a:lnTo>
                                  <a:cubicBezTo>
                                    <a:pt x="56483" y="53435"/>
                                    <a:pt x="51911" y="61055"/>
                                    <a:pt x="47339" y="65627"/>
                                  </a:cubicBezTo>
                                  <a:cubicBezTo>
                                    <a:pt x="41243" y="70199"/>
                                    <a:pt x="36671" y="73247"/>
                                    <a:pt x="29051" y="73247"/>
                                  </a:cubicBezTo>
                                  <a:cubicBezTo>
                                    <a:pt x="21336" y="73247"/>
                                    <a:pt x="15240" y="68675"/>
                                    <a:pt x="9144" y="62579"/>
                                  </a:cubicBezTo>
                                  <a:cubicBezTo>
                                    <a:pt x="3048" y="56483"/>
                                    <a:pt x="0" y="47339"/>
                                    <a:pt x="0" y="36576"/>
                                  </a:cubicBezTo>
                                  <a:cubicBezTo>
                                    <a:pt x="0" y="25908"/>
                                    <a:pt x="3048" y="16764"/>
                                    <a:pt x="10668" y="10668"/>
                                  </a:cubicBezTo>
                                  <a:cubicBezTo>
                                    <a:pt x="16764" y="3048"/>
                                    <a:pt x="24384" y="0"/>
                                    <a:pt x="3362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3" name="Shape 7603"/>
                          <wps:cNvSpPr/>
                          <wps:spPr>
                            <a:xfrm>
                              <a:off x="2359819" y="65567"/>
                              <a:ext cx="25194" cy="4120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1207">
                                  <a:moveTo>
                                    <a:pt x="25194" y="0"/>
                                  </a:moveTo>
                                  <a:lnTo>
                                    <a:pt x="25194" y="5742"/>
                                  </a:lnTo>
                                  <a:lnTo>
                                    <a:pt x="24480" y="6060"/>
                                  </a:lnTo>
                                  <a:cubicBezTo>
                                    <a:pt x="19907" y="7584"/>
                                    <a:pt x="16859" y="10727"/>
                                    <a:pt x="15335" y="12251"/>
                                  </a:cubicBezTo>
                                  <a:cubicBezTo>
                                    <a:pt x="13811" y="15299"/>
                                    <a:pt x="12192" y="16823"/>
                                    <a:pt x="12192" y="19871"/>
                                  </a:cubicBezTo>
                                  <a:cubicBezTo>
                                    <a:pt x="12192" y="24443"/>
                                    <a:pt x="13811" y="27491"/>
                                    <a:pt x="16859" y="29015"/>
                                  </a:cubicBezTo>
                                  <a:cubicBezTo>
                                    <a:pt x="18383" y="32063"/>
                                    <a:pt x="21431" y="32063"/>
                                    <a:pt x="22955" y="32063"/>
                                  </a:cubicBezTo>
                                  <a:lnTo>
                                    <a:pt x="25194" y="31168"/>
                                  </a:lnTo>
                                  <a:lnTo>
                                    <a:pt x="25194" y="39207"/>
                                  </a:lnTo>
                                  <a:lnTo>
                                    <a:pt x="24480" y="39683"/>
                                  </a:lnTo>
                                  <a:cubicBezTo>
                                    <a:pt x="22955" y="41207"/>
                                    <a:pt x="19907" y="41207"/>
                                    <a:pt x="16859" y="41207"/>
                                  </a:cubicBezTo>
                                  <a:cubicBezTo>
                                    <a:pt x="12192" y="41207"/>
                                    <a:pt x="7620" y="39683"/>
                                    <a:pt x="4572" y="36635"/>
                                  </a:cubicBezTo>
                                  <a:cubicBezTo>
                                    <a:pt x="1524" y="33587"/>
                                    <a:pt x="0" y="29015"/>
                                    <a:pt x="0" y="24443"/>
                                  </a:cubicBezTo>
                                  <a:cubicBezTo>
                                    <a:pt x="0" y="19871"/>
                                    <a:pt x="1524" y="18347"/>
                                    <a:pt x="3048" y="15299"/>
                                  </a:cubicBezTo>
                                  <a:cubicBezTo>
                                    <a:pt x="4572" y="12251"/>
                                    <a:pt x="7620" y="9203"/>
                                    <a:pt x="13811" y="6060"/>
                                  </a:cubicBezTo>
                                  <a:cubicBezTo>
                                    <a:pt x="16097" y="4536"/>
                                    <a:pt x="19145" y="2631"/>
                                    <a:pt x="23146" y="726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4" name="Shape 7604"/>
                          <wps:cNvSpPr/>
                          <wps:spPr>
                            <a:xfrm>
                              <a:off x="2362867" y="35825"/>
                              <a:ext cx="22146" cy="236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610">
                                  <a:moveTo>
                                    <a:pt x="22146" y="0"/>
                                  </a:moveTo>
                                  <a:lnTo>
                                    <a:pt x="22146" y="4122"/>
                                  </a:lnTo>
                                  <a:lnTo>
                                    <a:pt x="15335" y="6846"/>
                                  </a:lnTo>
                                  <a:cubicBezTo>
                                    <a:pt x="13811" y="8370"/>
                                    <a:pt x="12287" y="9894"/>
                                    <a:pt x="12287" y="12942"/>
                                  </a:cubicBezTo>
                                  <a:lnTo>
                                    <a:pt x="12287" y="15990"/>
                                  </a:lnTo>
                                  <a:cubicBezTo>
                                    <a:pt x="12287" y="19038"/>
                                    <a:pt x="12287" y="20562"/>
                                    <a:pt x="10763" y="22086"/>
                                  </a:cubicBezTo>
                                  <a:cubicBezTo>
                                    <a:pt x="9144" y="23610"/>
                                    <a:pt x="7620" y="23610"/>
                                    <a:pt x="6096" y="23610"/>
                                  </a:cubicBezTo>
                                  <a:cubicBezTo>
                                    <a:pt x="4572" y="23610"/>
                                    <a:pt x="3048" y="23610"/>
                                    <a:pt x="1524" y="22086"/>
                                  </a:cubicBezTo>
                                  <a:cubicBezTo>
                                    <a:pt x="0" y="20562"/>
                                    <a:pt x="0" y="19038"/>
                                    <a:pt x="0" y="15990"/>
                                  </a:cubicBezTo>
                                  <a:cubicBezTo>
                                    <a:pt x="0" y="12942"/>
                                    <a:pt x="1524" y="8370"/>
                                    <a:pt x="6096" y="5322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5" name="Shape 7605"/>
                          <wps:cNvSpPr/>
                          <wps:spPr>
                            <a:xfrm>
                              <a:off x="2385012" y="35051"/>
                              <a:ext cx="37386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7386" h="71723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1524"/>
                                    <a:pt x="17573" y="3048"/>
                                  </a:cubicBezTo>
                                  <a:cubicBezTo>
                                    <a:pt x="20622" y="4572"/>
                                    <a:pt x="22146" y="7620"/>
                                    <a:pt x="23669" y="10668"/>
                                  </a:cubicBezTo>
                                  <a:cubicBezTo>
                                    <a:pt x="25193" y="12192"/>
                                    <a:pt x="25193" y="16764"/>
                                    <a:pt x="25193" y="22860"/>
                                  </a:cubicBezTo>
                                  <a:lnTo>
                                    <a:pt x="25193" y="47339"/>
                                  </a:lnTo>
                                  <a:cubicBezTo>
                                    <a:pt x="25193" y="53435"/>
                                    <a:pt x="25193" y="58007"/>
                                    <a:pt x="25193" y="58007"/>
                                  </a:cubicBezTo>
                                  <a:cubicBezTo>
                                    <a:pt x="26717" y="59531"/>
                                    <a:pt x="26717" y="61055"/>
                                    <a:pt x="26717" y="61055"/>
                                  </a:cubicBezTo>
                                  <a:cubicBezTo>
                                    <a:pt x="28242" y="62579"/>
                                    <a:pt x="28242" y="62579"/>
                                    <a:pt x="29766" y="62579"/>
                                  </a:cubicBezTo>
                                  <a:cubicBezTo>
                                    <a:pt x="29766" y="62579"/>
                                    <a:pt x="29766" y="62579"/>
                                    <a:pt x="31290" y="62579"/>
                                  </a:cubicBezTo>
                                  <a:cubicBezTo>
                                    <a:pt x="32814" y="61055"/>
                                    <a:pt x="34337" y="59531"/>
                                    <a:pt x="37386" y="56483"/>
                                  </a:cubicBezTo>
                                  <a:lnTo>
                                    <a:pt x="37386" y="61055"/>
                                  </a:lnTo>
                                  <a:cubicBezTo>
                                    <a:pt x="31290" y="68675"/>
                                    <a:pt x="26717" y="71723"/>
                                    <a:pt x="20622" y="71723"/>
                                  </a:cubicBezTo>
                                  <a:cubicBezTo>
                                    <a:pt x="19098" y="71723"/>
                                    <a:pt x="17573" y="71723"/>
                                    <a:pt x="16049" y="68675"/>
                                  </a:cubicBezTo>
                                  <a:cubicBezTo>
                                    <a:pt x="14525" y="67151"/>
                                    <a:pt x="13002" y="64103"/>
                                    <a:pt x="13002" y="61055"/>
                                  </a:cubicBezTo>
                                  <a:lnTo>
                                    <a:pt x="0" y="69723"/>
                                  </a:lnTo>
                                  <a:lnTo>
                                    <a:pt x="0" y="61684"/>
                                  </a:lnTo>
                                  <a:lnTo>
                                    <a:pt x="13002" y="56483"/>
                                  </a:lnTo>
                                  <a:lnTo>
                                    <a:pt x="13002" y="30480"/>
                                  </a:lnTo>
                                  <a:lnTo>
                                    <a:pt x="0" y="36259"/>
                                  </a:lnTo>
                                  <a:lnTo>
                                    <a:pt x="0" y="30516"/>
                                  </a:lnTo>
                                  <a:lnTo>
                                    <a:pt x="13002" y="25908"/>
                                  </a:lnTo>
                                  <a:lnTo>
                                    <a:pt x="13002" y="22860"/>
                                  </a:lnTo>
                                  <a:cubicBezTo>
                                    <a:pt x="13002" y="15240"/>
                                    <a:pt x="11478" y="10668"/>
                                    <a:pt x="9954" y="9144"/>
                                  </a:cubicBezTo>
                                  <a:cubicBezTo>
                                    <a:pt x="8430" y="6096"/>
                                    <a:pt x="5381" y="4572"/>
                                    <a:pt x="810" y="4572"/>
                                  </a:cubicBezTo>
                                  <a:lnTo>
                                    <a:pt x="0" y="4896"/>
                                  </a:lnTo>
                                  <a:lnTo>
                                    <a:pt x="0" y="774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6" name="Shape 7606"/>
                          <wps:cNvSpPr/>
                          <wps:spPr>
                            <a:xfrm>
                              <a:off x="2425446" y="0"/>
                              <a:ext cx="3514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147" h="105251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90011"/>
                                  </a:lnTo>
                                  <a:cubicBezTo>
                                    <a:pt x="24479" y="94583"/>
                                    <a:pt x="24479" y="97631"/>
                                    <a:pt x="24479" y="99155"/>
                                  </a:cubicBezTo>
                                  <a:cubicBezTo>
                                    <a:pt x="26003" y="100679"/>
                                    <a:pt x="26003" y="100679"/>
                                    <a:pt x="27527" y="102203"/>
                                  </a:cubicBezTo>
                                  <a:cubicBezTo>
                                    <a:pt x="29051" y="102203"/>
                                    <a:pt x="32099" y="102203"/>
                                    <a:pt x="35147" y="102203"/>
                                  </a:cubicBezTo>
                                  <a:lnTo>
                                    <a:pt x="35147" y="105251"/>
                                  </a:lnTo>
                                  <a:lnTo>
                                    <a:pt x="1524" y="105251"/>
                                  </a:lnTo>
                                  <a:lnTo>
                                    <a:pt x="1524" y="102203"/>
                                  </a:lnTo>
                                  <a:cubicBezTo>
                                    <a:pt x="4572" y="102203"/>
                                    <a:pt x="7620" y="102203"/>
                                    <a:pt x="7620" y="102203"/>
                                  </a:cubicBezTo>
                                  <a:cubicBezTo>
                                    <a:pt x="9239" y="100679"/>
                                    <a:pt x="10763" y="100679"/>
                                    <a:pt x="10763" y="99155"/>
                                  </a:cubicBezTo>
                                  <a:cubicBezTo>
                                    <a:pt x="12287" y="97631"/>
                                    <a:pt x="12287" y="94583"/>
                                    <a:pt x="12287" y="90011"/>
                                  </a:cubicBezTo>
                                  <a:lnTo>
                                    <a:pt x="12287" y="27432"/>
                                  </a:lnTo>
                                  <a:cubicBezTo>
                                    <a:pt x="12287" y="19812"/>
                                    <a:pt x="12287" y="15240"/>
                                    <a:pt x="10763" y="13716"/>
                                  </a:cubicBezTo>
                                  <a:cubicBezTo>
                                    <a:pt x="10763" y="12192"/>
                                    <a:pt x="10763" y="10668"/>
                                    <a:pt x="9239" y="10668"/>
                                  </a:cubicBezTo>
                                  <a:cubicBezTo>
                                    <a:pt x="9239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6096" y="9144"/>
                                    <a:pt x="3048" y="9144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7" name="Shape 7607"/>
                          <wps:cNvSpPr/>
                          <wps:spPr>
                            <a:xfrm>
                              <a:off x="2512504" y="35432"/>
                              <a:ext cx="30528" cy="728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28" h="72867">
                                  <a:moveTo>
                                    <a:pt x="30528" y="0"/>
                                  </a:moveTo>
                                  <a:lnTo>
                                    <a:pt x="30528" y="4930"/>
                                  </a:lnTo>
                                  <a:lnTo>
                                    <a:pt x="19812" y="10288"/>
                                  </a:lnTo>
                                  <a:cubicBezTo>
                                    <a:pt x="15240" y="14860"/>
                                    <a:pt x="13716" y="22480"/>
                                    <a:pt x="13716" y="33148"/>
                                  </a:cubicBezTo>
                                  <a:cubicBezTo>
                                    <a:pt x="13716" y="42387"/>
                                    <a:pt x="15240" y="50007"/>
                                    <a:pt x="19812" y="56103"/>
                                  </a:cubicBezTo>
                                  <a:lnTo>
                                    <a:pt x="30528" y="61461"/>
                                  </a:lnTo>
                                  <a:lnTo>
                                    <a:pt x="30528" y="71982"/>
                                  </a:lnTo>
                                  <a:lnTo>
                                    <a:pt x="27432" y="72867"/>
                                  </a:lnTo>
                                  <a:cubicBezTo>
                                    <a:pt x="19812" y="72867"/>
                                    <a:pt x="13716" y="69819"/>
                                    <a:pt x="7620" y="62199"/>
                                  </a:cubicBezTo>
                                  <a:cubicBezTo>
                                    <a:pt x="3048" y="56103"/>
                                    <a:pt x="0" y="48483"/>
                                    <a:pt x="0" y="39339"/>
                                  </a:cubicBezTo>
                                  <a:cubicBezTo>
                                    <a:pt x="0" y="28576"/>
                                    <a:pt x="3048" y="19432"/>
                                    <a:pt x="9144" y="11812"/>
                                  </a:cubicBezTo>
                                  <a:cubicBezTo>
                                    <a:pt x="12192" y="8002"/>
                                    <a:pt x="15621" y="4954"/>
                                    <a:pt x="19431" y="2858"/>
                                  </a:cubicBezTo>
                                  <a:lnTo>
                                    <a:pt x="3052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8" name="Shape 7608"/>
                          <wps:cNvSpPr/>
                          <wps:spPr>
                            <a:xfrm>
                              <a:off x="2543032" y="0"/>
                              <a:ext cx="41196" cy="108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196" h="108299">
                                  <a:moveTo>
                                    <a:pt x="25955" y="0"/>
                                  </a:moveTo>
                                  <a:lnTo>
                                    <a:pt x="29003" y="0"/>
                                  </a:lnTo>
                                  <a:lnTo>
                                    <a:pt x="29003" y="77819"/>
                                  </a:lnTo>
                                  <a:cubicBezTo>
                                    <a:pt x="29003" y="86963"/>
                                    <a:pt x="29003" y="91535"/>
                                    <a:pt x="30527" y="93059"/>
                                  </a:cubicBezTo>
                                  <a:cubicBezTo>
                                    <a:pt x="30527" y="94583"/>
                                    <a:pt x="30527" y="96107"/>
                                    <a:pt x="32052" y="96107"/>
                                  </a:cubicBezTo>
                                  <a:cubicBezTo>
                                    <a:pt x="32052" y="97631"/>
                                    <a:pt x="33575" y="97631"/>
                                    <a:pt x="35099" y="97631"/>
                                  </a:cubicBezTo>
                                  <a:cubicBezTo>
                                    <a:pt x="36623" y="97631"/>
                                    <a:pt x="38147" y="97631"/>
                                    <a:pt x="39671" y="96107"/>
                                  </a:cubicBezTo>
                                  <a:lnTo>
                                    <a:pt x="41196" y="99155"/>
                                  </a:lnTo>
                                  <a:lnTo>
                                    <a:pt x="19859" y="108299"/>
                                  </a:lnTo>
                                  <a:lnTo>
                                    <a:pt x="16811" y="108299"/>
                                  </a:lnTo>
                                  <a:lnTo>
                                    <a:pt x="16811" y="97631"/>
                                  </a:lnTo>
                                  <a:cubicBezTo>
                                    <a:pt x="13764" y="100679"/>
                                    <a:pt x="10620" y="103727"/>
                                    <a:pt x="7572" y="105251"/>
                                  </a:cubicBezTo>
                                  <a:lnTo>
                                    <a:pt x="0" y="107415"/>
                                  </a:lnTo>
                                  <a:lnTo>
                                    <a:pt x="0" y="96893"/>
                                  </a:lnTo>
                                  <a:lnTo>
                                    <a:pt x="4524" y="99155"/>
                                  </a:lnTo>
                                  <a:cubicBezTo>
                                    <a:pt x="9096" y="99155"/>
                                    <a:pt x="12240" y="97631"/>
                                    <a:pt x="16811" y="93059"/>
                                  </a:cubicBezTo>
                                  <a:lnTo>
                                    <a:pt x="16811" y="57912"/>
                                  </a:lnTo>
                                  <a:cubicBezTo>
                                    <a:pt x="16811" y="53340"/>
                                    <a:pt x="15287" y="50292"/>
                                    <a:pt x="13764" y="48768"/>
                                  </a:cubicBezTo>
                                  <a:cubicBezTo>
                                    <a:pt x="13764" y="45720"/>
                                    <a:pt x="10620" y="42672"/>
                                    <a:pt x="9096" y="41148"/>
                                  </a:cubicBezTo>
                                  <a:cubicBezTo>
                                    <a:pt x="6048" y="41148"/>
                                    <a:pt x="3000" y="39624"/>
                                    <a:pt x="1476" y="39624"/>
                                  </a:cubicBezTo>
                                  <a:lnTo>
                                    <a:pt x="0" y="40362"/>
                                  </a:lnTo>
                                  <a:lnTo>
                                    <a:pt x="0" y="35432"/>
                                  </a:lnTo>
                                  <a:lnTo>
                                    <a:pt x="1476" y="35052"/>
                                  </a:lnTo>
                                  <a:cubicBezTo>
                                    <a:pt x="7572" y="35052"/>
                                    <a:pt x="13764" y="36576"/>
                                    <a:pt x="16811" y="41148"/>
                                  </a:cubicBezTo>
                                  <a:lnTo>
                                    <a:pt x="16811" y="28956"/>
                                  </a:lnTo>
                                  <a:cubicBezTo>
                                    <a:pt x="16811" y="19812"/>
                                    <a:pt x="16811" y="15240"/>
                                    <a:pt x="16811" y="13716"/>
                                  </a:cubicBezTo>
                                  <a:cubicBezTo>
                                    <a:pt x="16811" y="12192"/>
                                    <a:pt x="15287" y="10668"/>
                                    <a:pt x="15287" y="10668"/>
                                  </a:cubicBezTo>
                                  <a:cubicBezTo>
                                    <a:pt x="13764" y="9144"/>
                                    <a:pt x="13764" y="9144"/>
                                    <a:pt x="12240" y="9144"/>
                                  </a:cubicBezTo>
                                  <a:cubicBezTo>
                                    <a:pt x="10620" y="9144"/>
                                    <a:pt x="9096" y="9144"/>
                                    <a:pt x="6048" y="10668"/>
                                  </a:cubicBezTo>
                                  <a:lnTo>
                                    <a:pt x="6048" y="7620"/>
                                  </a:lnTo>
                                  <a:lnTo>
                                    <a:pt x="25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09" name="Shape 7609"/>
                          <wps:cNvSpPr/>
                          <wps:spPr>
                            <a:xfrm>
                              <a:off x="2597944" y="65465"/>
                              <a:ext cx="25956" cy="413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41310">
                                  <a:moveTo>
                                    <a:pt x="25956" y="0"/>
                                  </a:moveTo>
                                  <a:lnTo>
                                    <a:pt x="25956" y="5506"/>
                                  </a:lnTo>
                                  <a:lnTo>
                                    <a:pt x="24480" y="6162"/>
                                  </a:lnTo>
                                  <a:cubicBezTo>
                                    <a:pt x="19907" y="7686"/>
                                    <a:pt x="16764" y="10830"/>
                                    <a:pt x="15240" y="12354"/>
                                  </a:cubicBezTo>
                                  <a:cubicBezTo>
                                    <a:pt x="13716" y="15402"/>
                                    <a:pt x="13716" y="16926"/>
                                    <a:pt x="13716" y="19974"/>
                                  </a:cubicBezTo>
                                  <a:cubicBezTo>
                                    <a:pt x="13716" y="24546"/>
                                    <a:pt x="13716" y="27594"/>
                                    <a:pt x="16764" y="29118"/>
                                  </a:cubicBezTo>
                                  <a:cubicBezTo>
                                    <a:pt x="18383" y="32166"/>
                                    <a:pt x="21431" y="32166"/>
                                    <a:pt x="22955" y="32166"/>
                                  </a:cubicBezTo>
                                  <a:lnTo>
                                    <a:pt x="25956" y="30965"/>
                                  </a:lnTo>
                                  <a:lnTo>
                                    <a:pt x="25956" y="39794"/>
                                  </a:lnTo>
                                  <a:lnTo>
                                    <a:pt x="16764" y="41310"/>
                                  </a:lnTo>
                                  <a:cubicBezTo>
                                    <a:pt x="12192" y="41310"/>
                                    <a:pt x="7620" y="39786"/>
                                    <a:pt x="4572" y="36738"/>
                                  </a:cubicBezTo>
                                  <a:cubicBezTo>
                                    <a:pt x="1524" y="33690"/>
                                    <a:pt x="0" y="29118"/>
                                    <a:pt x="0" y="24546"/>
                                  </a:cubicBezTo>
                                  <a:cubicBezTo>
                                    <a:pt x="0" y="19974"/>
                                    <a:pt x="1524" y="18450"/>
                                    <a:pt x="3048" y="15402"/>
                                  </a:cubicBezTo>
                                  <a:cubicBezTo>
                                    <a:pt x="4572" y="12354"/>
                                    <a:pt x="7620" y="9306"/>
                                    <a:pt x="13716" y="6162"/>
                                  </a:cubicBezTo>
                                  <a:cubicBezTo>
                                    <a:pt x="16050" y="4638"/>
                                    <a:pt x="19503" y="2733"/>
                                    <a:pt x="23706" y="828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0" name="Shape 7610"/>
                          <wps:cNvSpPr/>
                          <wps:spPr>
                            <a:xfrm>
                              <a:off x="2600992" y="35572"/>
                              <a:ext cx="22908" cy="238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908" h="23863">
                                  <a:moveTo>
                                    <a:pt x="22908" y="0"/>
                                  </a:moveTo>
                                  <a:lnTo>
                                    <a:pt x="22908" y="4070"/>
                                  </a:lnTo>
                                  <a:lnTo>
                                    <a:pt x="15335" y="7099"/>
                                  </a:lnTo>
                                  <a:cubicBezTo>
                                    <a:pt x="13716" y="8623"/>
                                    <a:pt x="12192" y="10147"/>
                                    <a:pt x="12192" y="13195"/>
                                  </a:cubicBezTo>
                                  <a:lnTo>
                                    <a:pt x="12192" y="16243"/>
                                  </a:lnTo>
                                  <a:cubicBezTo>
                                    <a:pt x="12192" y="19291"/>
                                    <a:pt x="12192" y="20815"/>
                                    <a:pt x="10668" y="22339"/>
                                  </a:cubicBezTo>
                                  <a:cubicBezTo>
                                    <a:pt x="9144" y="23863"/>
                                    <a:pt x="7620" y="23863"/>
                                    <a:pt x="6096" y="23863"/>
                                  </a:cubicBezTo>
                                  <a:cubicBezTo>
                                    <a:pt x="4572" y="23863"/>
                                    <a:pt x="3048" y="23863"/>
                                    <a:pt x="1524" y="22339"/>
                                  </a:cubicBezTo>
                                  <a:cubicBezTo>
                                    <a:pt x="0" y="20815"/>
                                    <a:pt x="0" y="19291"/>
                                    <a:pt x="0" y="16243"/>
                                  </a:cubicBezTo>
                                  <a:cubicBezTo>
                                    <a:pt x="0" y="13195"/>
                                    <a:pt x="1524" y="8623"/>
                                    <a:pt x="6096" y="5575"/>
                                  </a:cubicBezTo>
                                  <a:lnTo>
                                    <a:pt x="22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1" name="Shape 7611"/>
                          <wps:cNvSpPr/>
                          <wps:spPr>
                            <a:xfrm>
                              <a:off x="2623899" y="35051"/>
                              <a:ext cx="36624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24" h="71723">
                                  <a:moveTo>
                                    <a:pt x="1572" y="0"/>
                                  </a:moveTo>
                                  <a:cubicBezTo>
                                    <a:pt x="7668" y="0"/>
                                    <a:pt x="13764" y="1524"/>
                                    <a:pt x="16811" y="3048"/>
                                  </a:cubicBezTo>
                                  <a:cubicBezTo>
                                    <a:pt x="19860" y="4572"/>
                                    <a:pt x="21384" y="7620"/>
                                    <a:pt x="22908" y="10668"/>
                                  </a:cubicBezTo>
                                  <a:cubicBezTo>
                                    <a:pt x="24431" y="12192"/>
                                    <a:pt x="24431" y="16764"/>
                                    <a:pt x="24431" y="22860"/>
                                  </a:cubicBezTo>
                                  <a:lnTo>
                                    <a:pt x="24431" y="47339"/>
                                  </a:lnTo>
                                  <a:cubicBezTo>
                                    <a:pt x="24431" y="53435"/>
                                    <a:pt x="24431" y="58007"/>
                                    <a:pt x="25955" y="58007"/>
                                  </a:cubicBezTo>
                                  <a:cubicBezTo>
                                    <a:pt x="25955" y="59531"/>
                                    <a:pt x="25955" y="61055"/>
                                    <a:pt x="25955" y="61055"/>
                                  </a:cubicBezTo>
                                  <a:cubicBezTo>
                                    <a:pt x="27480" y="62579"/>
                                    <a:pt x="27480" y="62579"/>
                                    <a:pt x="29004" y="62579"/>
                                  </a:cubicBezTo>
                                  <a:cubicBezTo>
                                    <a:pt x="29004" y="62579"/>
                                    <a:pt x="30528" y="62579"/>
                                    <a:pt x="30528" y="62579"/>
                                  </a:cubicBezTo>
                                  <a:cubicBezTo>
                                    <a:pt x="32052" y="61055"/>
                                    <a:pt x="33575" y="59531"/>
                                    <a:pt x="36624" y="56483"/>
                                  </a:cubicBezTo>
                                  <a:lnTo>
                                    <a:pt x="36624" y="61055"/>
                                  </a:lnTo>
                                  <a:cubicBezTo>
                                    <a:pt x="30528" y="68675"/>
                                    <a:pt x="25955" y="71723"/>
                                    <a:pt x="19860" y="71723"/>
                                  </a:cubicBezTo>
                                  <a:cubicBezTo>
                                    <a:pt x="18336" y="71723"/>
                                    <a:pt x="16811" y="71723"/>
                                    <a:pt x="15287" y="68675"/>
                                  </a:cubicBezTo>
                                  <a:cubicBezTo>
                                    <a:pt x="13764" y="67151"/>
                                    <a:pt x="12240" y="64103"/>
                                    <a:pt x="12240" y="61055"/>
                                  </a:cubicBezTo>
                                  <a:cubicBezTo>
                                    <a:pt x="6143" y="65627"/>
                                    <a:pt x="1572" y="68675"/>
                                    <a:pt x="48" y="70199"/>
                                  </a:cubicBezTo>
                                  <a:lnTo>
                                    <a:pt x="0" y="70207"/>
                                  </a:lnTo>
                                  <a:lnTo>
                                    <a:pt x="0" y="61379"/>
                                  </a:lnTo>
                                  <a:lnTo>
                                    <a:pt x="12240" y="56483"/>
                                  </a:lnTo>
                                  <a:lnTo>
                                    <a:pt x="12240" y="30480"/>
                                  </a:lnTo>
                                  <a:lnTo>
                                    <a:pt x="0" y="35920"/>
                                  </a:lnTo>
                                  <a:lnTo>
                                    <a:pt x="0" y="30414"/>
                                  </a:lnTo>
                                  <a:lnTo>
                                    <a:pt x="12240" y="25908"/>
                                  </a:lnTo>
                                  <a:lnTo>
                                    <a:pt x="12240" y="22860"/>
                                  </a:lnTo>
                                  <a:cubicBezTo>
                                    <a:pt x="12240" y="15240"/>
                                    <a:pt x="10716" y="10668"/>
                                    <a:pt x="9192" y="9144"/>
                                  </a:cubicBezTo>
                                  <a:cubicBezTo>
                                    <a:pt x="7668" y="6096"/>
                                    <a:pt x="4619" y="4572"/>
                                    <a:pt x="48" y="4572"/>
                                  </a:cubicBezTo>
                                  <a:lnTo>
                                    <a:pt x="0" y="4591"/>
                                  </a:lnTo>
                                  <a:lnTo>
                                    <a:pt x="0" y="521"/>
                                  </a:lnTo>
                                  <a:lnTo>
                                    <a:pt x="157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2" name="Shape 7612"/>
                          <wps:cNvSpPr/>
                          <wps:spPr>
                            <a:xfrm>
                              <a:off x="2660523" y="15239"/>
                              <a:ext cx="41243" cy="91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5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21336"/>
                                  </a:lnTo>
                                  <a:lnTo>
                                    <a:pt x="39719" y="21336"/>
                                  </a:lnTo>
                                  <a:lnTo>
                                    <a:pt x="39719" y="27432"/>
                                  </a:lnTo>
                                  <a:lnTo>
                                    <a:pt x="24479" y="27432"/>
                                  </a:lnTo>
                                  <a:lnTo>
                                    <a:pt x="24479" y="71723"/>
                                  </a:lnTo>
                                  <a:cubicBezTo>
                                    <a:pt x="24479" y="76295"/>
                                    <a:pt x="24479" y="79343"/>
                                    <a:pt x="26003" y="80867"/>
                                  </a:cubicBezTo>
                                  <a:cubicBezTo>
                                    <a:pt x="27527" y="82391"/>
                                    <a:pt x="29051" y="82391"/>
                                    <a:pt x="30575" y="82391"/>
                                  </a:cubicBezTo>
                                  <a:cubicBezTo>
                                    <a:pt x="32099" y="82391"/>
                                    <a:pt x="33623" y="82391"/>
                                    <a:pt x="35147" y="80867"/>
                                  </a:cubicBezTo>
                                  <a:cubicBezTo>
                                    <a:pt x="36671" y="80867"/>
                                    <a:pt x="38195" y="79343"/>
                                    <a:pt x="38195" y="76295"/>
                                  </a:cubicBezTo>
                                  <a:lnTo>
                                    <a:pt x="41243" y="76295"/>
                                  </a:lnTo>
                                  <a:cubicBezTo>
                                    <a:pt x="39719" y="80867"/>
                                    <a:pt x="38195" y="85439"/>
                                    <a:pt x="35147" y="86963"/>
                                  </a:cubicBezTo>
                                  <a:cubicBezTo>
                                    <a:pt x="30575" y="90011"/>
                                    <a:pt x="27527" y="91535"/>
                                    <a:pt x="24479" y="91535"/>
                                  </a:cubicBezTo>
                                  <a:cubicBezTo>
                                    <a:pt x="22955" y="91535"/>
                                    <a:pt x="19907" y="90011"/>
                                    <a:pt x="18383" y="90011"/>
                                  </a:cubicBezTo>
                                  <a:cubicBezTo>
                                    <a:pt x="15335" y="88487"/>
                                    <a:pt x="13716" y="86963"/>
                                    <a:pt x="13716" y="83915"/>
                                  </a:cubicBezTo>
                                  <a:cubicBezTo>
                                    <a:pt x="12192" y="82391"/>
                                    <a:pt x="10668" y="77819"/>
                                    <a:pt x="10668" y="73247"/>
                                  </a:cubicBezTo>
                                  <a:lnTo>
                                    <a:pt x="10668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4384"/>
                                  </a:lnTo>
                                  <a:cubicBezTo>
                                    <a:pt x="3048" y="24384"/>
                                    <a:pt x="6096" y="21336"/>
                                    <a:pt x="9144" y="19812"/>
                                  </a:cubicBezTo>
                                  <a:cubicBezTo>
                                    <a:pt x="12192" y="16764"/>
                                    <a:pt x="13716" y="13716"/>
                                    <a:pt x="16859" y="10668"/>
                                  </a:cubicBezTo>
                                  <a:cubicBezTo>
                                    <a:pt x="18383" y="7620"/>
                                    <a:pt x="19907" y="4572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3" name="Shape 7613"/>
                          <wps:cNvSpPr/>
                          <wps:spPr>
                            <a:xfrm>
                              <a:off x="2712434" y="65567"/>
                              <a:ext cx="25194" cy="4120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1207">
                                  <a:moveTo>
                                    <a:pt x="25194" y="0"/>
                                  </a:moveTo>
                                  <a:lnTo>
                                    <a:pt x="25194" y="5742"/>
                                  </a:lnTo>
                                  <a:lnTo>
                                    <a:pt x="24480" y="6060"/>
                                  </a:lnTo>
                                  <a:cubicBezTo>
                                    <a:pt x="19907" y="7584"/>
                                    <a:pt x="16859" y="10727"/>
                                    <a:pt x="15335" y="12251"/>
                                  </a:cubicBezTo>
                                  <a:cubicBezTo>
                                    <a:pt x="13811" y="15299"/>
                                    <a:pt x="12192" y="16823"/>
                                    <a:pt x="12192" y="19871"/>
                                  </a:cubicBezTo>
                                  <a:cubicBezTo>
                                    <a:pt x="12192" y="24443"/>
                                    <a:pt x="13811" y="27491"/>
                                    <a:pt x="16859" y="29015"/>
                                  </a:cubicBezTo>
                                  <a:cubicBezTo>
                                    <a:pt x="18383" y="32063"/>
                                    <a:pt x="21431" y="32063"/>
                                    <a:pt x="22955" y="32063"/>
                                  </a:cubicBezTo>
                                  <a:lnTo>
                                    <a:pt x="25194" y="31168"/>
                                  </a:lnTo>
                                  <a:lnTo>
                                    <a:pt x="25194" y="39207"/>
                                  </a:lnTo>
                                  <a:lnTo>
                                    <a:pt x="24480" y="39683"/>
                                  </a:lnTo>
                                  <a:cubicBezTo>
                                    <a:pt x="22955" y="41207"/>
                                    <a:pt x="19907" y="41207"/>
                                    <a:pt x="16859" y="41207"/>
                                  </a:cubicBezTo>
                                  <a:cubicBezTo>
                                    <a:pt x="12192" y="41207"/>
                                    <a:pt x="7620" y="39683"/>
                                    <a:pt x="4572" y="36635"/>
                                  </a:cubicBezTo>
                                  <a:cubicBezTo>
                                    <a:pt x="1524" y="33587"/>
                                    <a:pt x="0" y="29015"/>
                                    <a:pt x="0" y="24443"/>
                                  </a:cubicBezTo>
                                  <a:cubicBezTo>
                                    <a:pt x="0" y="19871"/>
                                    <a:pt x="1524" y="18347"/>
                                    <a:pt x="3048" y="15299"/>
                                  </a:cubicBezTo>
                                  <a:cubicBezTo>
                                    <a:pt x="4572" y="12251"/>
                                    <a:pt x="7620" y="9203"/>
                                    <a:pt x="13811" y="6060"/>
                                  </a:cubicBezTo>
                                  <a:cubicBezTo>
                                    <a:pt x="16097" y="4536"/>
                                    <a:pt x="19145" y="2631"/>
                                    <a:pt x="23146" y="726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4" name="Shape 7614"/>
                          <wps:cNvSpPr/>
                          <wps:spPr>
                            <a:xfrm>
                              <a:off x="2715483" y="35825"/>
                              <a:ext cx="22146" cy="236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610">
                                  <a:moveTo>
                                    <a:pt x="22146" y="0"/>
                                  </a:moveTo>
                                  <a:lnTo>
                                    <a:pt x="22146" y="4122"/>
                                  </a:lnTo>
                                  <a:lnTo>
                                    <a:pt x="15335" y="6846"/>
                                  </a:lnTo>
                                  <a:cubicBezTo>
                                    <a:pt x="13811" y="8370"/>
                                    <a:pt x="12287" y="9894"/>
                                    <a:pt x="12287" y="12942"/>
                                  </a:cubicBezTo>
                                  <a:lnTo>
                                    <a:pt x="12287" y="15990"/>
                                  </a:lnTo>
                                  <a:cubicBezTo>
                                    <a:pt x="12287" y="19038"/>
                                    <a:pt x="12287" y="20562"/>
                                    <a:pt x="10763" y="22086"/>
                                  </a:cubicBezTo>
                                  <a:cubicBezTo>
                                    <a:pt x="9144" y="23610"/>
                                    <a:pt x="7620" y="23610"/>
                                    <a:pt x="6096" y="23610"/>
                                  </a:cubicBezTo>
                                  <a:cubicBezTo>
                                    <a:pt x="4572" y="23610"/>
                                    <a:pt x="3048" y="23610"/>
                                    <a:pt x="1524" y="22086"/>
                                  </a:cubicBezTo>
                                  <a:cubicBezTo>
                                    <a:pt x="0" y="20562"/>
                                    <a:pt x="0" y="19038"/>
                                    <a:pt x="0" y="15990"/>
                                  </a:cubicBezTo>
                                  <a:cubicBezTo>
                                    <a:pt x="0" y="12942"/>
                                    <a:pt x="1524" y="8370"/>
                                    <a:pt x="6096" y="5322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5" name="Shape 7615"/>
                          <wps:cNvSpPr/>
                          <wps:spPr>
                            <a:xfrm>
                              <a:off x="2737628" y="35051"/>
                              <a:ext cx="37386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7386" h="71723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1524"/>
                                    <a:pt x="17573" y="3048"/>
                                  </a:cubicBezTo>
                                  <a:cubicBezTo>
                                    <a:pt x="20622" y="4572"/>
                                    <a:pt x="22146" y="7620"/>
                                    <a:pt x="23669" y="10668"/>
                                  </a:cubicBezTo>
                                  <a:cubicBezTo>
                                    <a:pt x="25193" y="12192"/>
                                    <a:pt x="25193" y="16764"/>
                                    <a:pt x="25193" y="22860"/>
                                  </a:cubicBezTo>
                                  <a:lnTo>
                                    <a:pt x="25193" y="47339"/>
                                  </a:lnTo>
                                  <a:cubicBezTo>
                                    <a:pt x="25193" y="53435"/>
                                    <a:pt x="25193" y="58007"/>
                                    <a:pt x="25193" y="58007"/>
                                  </a:cubicBezTo>
                                  <a:cubicBezTo>
                                    <a:pt x="26717" y="59531"/>
                                    <a:pt x="26717" y="61055"/>
                                    <a:pt x="26717" y="61055"/>
                                  </a:cubicBezTo>
                                  <a:cubicBezTo>
                                    <a:pt x="28242" y="62579"/>
                                    <a:pt x="28242" y="62579"/>
                                    <a:pt x="29766" y="62579"/>
                                  </a:cubicBezTo>
                                  <a:cubicBezTo>
                                    <a:pt x="29766" y="62579"/>
                                    <a:pt x="29766" y="62579"/>
                                    <a:pt x="31290" y="62579"/>
                                  </a:cubicBezTo>
                                  <a:cubicBezTo>
                                    <a:pt x="32814" y="61055"/>
                                    <a:pt x="34337" y="59531"/>
                                    <a:pt x="37386" y="56483"/>
                                  </a:cubicBezTo>
                                  <a:lnTo>
                                    <a:pt x="37386" y="61055"/>
                                  </a:lnTo>
                                  <a:cubicBezTo>
                                    <a:pt x="31290" y="68675"/>
                                    <a:pt x="26717" y="71723"/>
                                    <a:pt x="20622" y="71723"/>
                                  </a:cubicBezTo>
                                  <a:cubicBezTo>
                                    <a:pt x="19098" y="71723"/>
                                    <a:pt x="17573" y="71723"/>
                                    <a:pt x="16049" y="68675"/>
                                  </a:cubicBezTo>
                                  <a:cubicBezTo>
                                    <a:pt x="14525" y="67151"/>
                                    <a:pt x="13002" y="64103"/>
                                    <a:pt x="13002" y="61055"/>
                                  </a:cubicBezTo>
                                  <a:lnTo>
                                    <a:pt x="0" y="69723"/>
                                  </a:lnTo>
                                  <a:lnTo>
                                    <a:pt x="0" y="61684"/>
                                  </a:lnTo>
                                  <a:lnTo>
                                    <a:pt x="13002" y="56483"/>
                                  </a:lnTo>
                                  <a:lnTo>
                                    <a:pt x="13002" y="30480"/>
                                  </a:lnTo>
                                  <a:lnTo>
                                    <a:pt x="0" y="36259"/>
                                  </a:lnTo>
                                  <a:lnTo>
                                    <a:pt x="0" y="30516"/>
                                  </a:lnTo>
                                  <a:lnTo>
                                    <a:pt x="13002" y="25908"/>
                                  </a:lnTo>
                                  <a:lnTo>
                                    <a:pt x="13002" y="22860"/>
                                  </a:lnTo>
                                  <a:cubicBezTo>
                                    <a:pt x="13002" y="15240"/>
                                    <a:pt x="11478" y="10668"/>
                                    <a:pt x="9954" y="9144"/>
                                  </a:cubicBezTo>
                                  <a:cubicBezTo>
                                    <a:pt x="8430" y="6096"/>
                                    <a:pt x="5381" y="4572"/>
                                    <a:pt x="810" y="4572"/>
                                  </a:cubicBezTo>
                                  <a:lnTo>
                                    <a:pt x="0" y="4896"/>
                                  </a:lnTo>
                                  <a:lnTo>
                                    <a:pt x="0" y="774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7616" name="Shape 7616"/>
                          <wps:cNvSpPr/>
                          <wps:spPr>
                            <a:xfrm>
                              <a:off x="2784158" y="91535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9144" y="0"/>
                                  </a:moveTo>
                                  <a:cubicBezTo>
                                    <a:pt x="10668" y="0"/>
                                    <a:pt x="13811" y="0"/>
                                    <a:pt x="15335" y="1524"/>
                                  </a:cubicBezTo>
                                  <a:cubicBezTo>
                                    <a:pt x="16859" y="3048"/>
                                    <a:pt x="16859" y="6096"/>
                                    <a:pt x="16859" y="7620"/>
                                  </a:cubicBezTo>
                                  <a:cubicBezTo>
                                    <a:pt x="16859" y="10668"/>
                                    <a:pt x="16859" y="12192"/>
                                    <a:pt x="15335" y="13716"/>
                                  </a:cubicBezTo>
                                  <a:cubicBezTo>
                                    <a:pt x="13811" y="15240"/>
                                    <a:pt x="10668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4782" style="width:220.553pt;height:10.3275pt;mso-position-horizontal-relative:char;mso-position-vertical-relative:line" coordsize="28010,1311">
                  <v:shape id="Shape 7547" style="position:absolute;width:519;height:701;left:0;top:350;" coordsize="51911,70199" path="m21431,0l24479,0l24479,15240c30575,4572,36671,0,42767,0c44291,0,47339,1524,48863,3048c50387,4572,51911,6096,51911,9144c51911,10668,50387,12192,48863,13716c48863,15240,47339,15240,44291,15240c42767,15240,41243,15240,39719,12192c36671,10668,35147,10668,33623,10668c33623,10668,32099,10668,32099,12192c29051,13716,27527,16764,24479,21336l24479,54959c24479,58007,24479,61055,26003,62579c26003,64103,27527,65627,29051,67151c30575,67151,33623,67151,36671,67151l36671,70199l1524,70199l1524,67151c4572,67151,7620,67151,9144,65627c10668,65627,10668,64103,12192,62579c12192,61055,12192,59531,12192,54959l12192,28956c12192,21336,12192,15240,12192,13716c10668,12192,10668,12192,9144,10668c9144,10668,7620,10668,6096,10668c4572,10668,3048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548" style="position:absolute;width:259;height:704;left:534;top:370;" coordsize="25956,70443" path="m25956,0l25956,4710l15240,8697c12192,11745,10668,16317,10668,20889l25956,20889l25956,25461l10668,25461c10668,36129,12192,43844,18288,49940l25956,54099l25956,70443l17728,68228c14097,66323,10668,63656,7620,60608c3048,54512,0,45368,0,34605c0,23937,3048,14793,9144,7173l25956,0x">
                    <v:stroke weight="0pt" endcap="flat" joinstyle="miter" miterlimit="10" on="false" color="#000000" opacity="0"/>
                    <v:fill on="true" color="#000000"/>
                  </v:shape>
                  <v:shape id="Shape 7549" style="position:absolute;width:320;height:289;left:793;top:793;" coordsize="32052,28956" path="m29004,0l32052,1524c30528,7620,27480,13716,22908,19812c16812,25908,10716,28956,3096,28956l0,28123l0,11779l9192,16764c13764,16764,16812,15240,21384,12192c24432,10668,27480,6096,29004,0x">
                    <v:stroke weight="0pt" endcap="flat" joinstyle="miter" miterlimit="10" on="false" color="#000000" opacity="0"/>
                    <v:fill on="true" color="#000000"/>
                  </v:shape>
                  <v:shape id="Shape 7550" style="position:absolute;width:320;height:274;left:793;top:350;" coordsize="32052,27432" path="m4620,0c12240,0,19860,3048,24432,7620c29004,12192,32052,19812,32052,27432l0,27432l0,22860l15288,22860c15288,19812,15288,16764,13764,13716c13764,12192,10716,9144,9192,7620c6144,6096,3096,6096,1572,6096l0,6681l0,1971l4620,0x">
                    <v:stroke weight="0pt" endcap="flat" joinstyle="miter" miterlimit="10" on="false" color="#000000" opacity="0"/>
                    <v:fill on="true" color="#000000"/>
                  </v:shape>
                  <v:shape id="Shape 7551" style="position:absolute;width:328;height:730;left:1190;top:352;" coordsize="32814,73028" path="m32814,0l32814,5596l30575,4352c29051,4352,26003,5876,22955,7400c19812,8924,18288,11972,16764,15020c15240,19592,13716,24164,13716,30260c13716,41024,15240,48644,19812,56264c22146,60074,24455,62741,26944,64455l32814,66227l32814,72768l32099,73028c21431,73028,13716,68456,7620,59312c3048,53216,0,45596,0,36356c0,30260,1524,24164,4572,18068c7620,11972,12192,7400,16764,4352l32814,0x">
                    <v:stroke weight="0pt" endcap="flat" joinstyle="miter" miterlimit="10" on="false" color="#000000" opacity="0"/>
                    <v:fill on="true" color="#000000"/>
                  </v:shape>
                  <v:shape id="Shape 7552" style="position:absolute;width:328;height:729;left:1518;top:350;" coordsize="32814,72988" path="m810,0c9954,0,19098,4572,25194,12192c31290,18288,32814,25908,32814,35052c32814,41243,31290,47339,28242,53435c25194,59531,22146,64103,16050,67151l0,72988l0,66447l2334,67151c6906,67151,11477,65627,14526,61055c17574,58007,19098,50387,19098,41243c19098,28956,16050,19812,11477,12192l0,5816l0,220l810,0x">
                    <v:stroke weight="0pt" endcap="flat" joinstyle="miter" miterlimit="10" on="false" color="#000000" opacity="0"/>
                    <v:fill on="true" color="#000000"/>
                  </v:shape>
                  <v:shape id="Shape 7553" style="position:absolute;width:519;height:701;left:1907;top:350;" coordsize="51911,70199" path="m21431,0l24479,0l24479,15240c30575,4572,36671,0,41243,0c44291,0,47339,1524,48863,3048c50387,4572,51911,6096,51911,9144c51911,10668,50387,12192,48863,13716c48863,15240,47339,15240,44291,15240c42767,15240,41243,15240,39719,12192c36671,10668,35147,10668,33623,10668c33623,10668,32099,10668,30575,12192c29051,13716,27527,16764,24479,21336l24479,54959c24479,58007,24479,61055,26003,62579c26003,64103,27527,65627,29051,67151c30575,67151,33623,67151,36671,67151l36671,70199l1524,70199l1524,67151c4572,67151,7620,67151,9239,65627c10763,65627,10763,64103,12287,62579c12287,61055,12287,59531,12287,54959l12287,28956c12287,21336,12287,15240,12287,13716c10763,12192,10763,12192,9239,10668c9239,10668,7620,10668,6096,10668c4572,10668,3048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554" style="position:absolute;width:312;height:726;left:2426;top:356;" coordsize="31290,72682" path="m31290,0l31290,4470l21431,10103c16764,14675,13716,22295,13716,32963c13716,42203,16764,49823,19907,55918l31290,61610l31290,71936l29051,72682c21431,72682,13716,69635,9144,62015c3048,55918,0,48299,0,39154c0,28391,3048,19247,9144,11627c12192,7817,16026,4769,20241,2674l31290,0x">
                    <v:stroke weight="0pt" endcap="flat" joinstyle="miter" miterlimit="10" on="false" color="#000000" opacity="0"/>
                    <v:fill on="true" color="#000000"/>
                  </v:shape>
                  <v:shape id="Shape 7555" style="position:absolute;width:404;height:1082;left:2739;top:0;" coordsize="40434,108299" path="m26718,0l29766,0l29766,77819c29766,86963,29766,91535,29766,93059c29766,94583,31290,96107,31290,96107c32814,97631,32814,97631,34338,97631c35862,97631,37386,97631,40434,96107l40434,99155l20622,108299l17574,108299l17574,97631c13002,100679,9954,103727,6906,105251l0,107553l0,97226l3858,99155c8430,99155,13002,97631,17574,93059l17574,57912c16050,53340,16050,50292,14526,48768c13002,45720,11478,42672,8430,41148c5382,41148,3858,39624,810,39624l0,40087l0,35617l2334,35052c8430,35052,13002,36576,17574,41148l17574,28956c17574,19812,17574,15240,16050,13716c16050,12192,16050,10668,14526,10668c14526,9144,13002,9144,11478,9144c9954,9144,8430,9144,6906,10668l5382,7620l26718,0x">
                    <v:stroke weight="0pt" endcap="flat" joinstyle="miter" miterlimit="10" on="false" color="#000000" opacity="0"/>
                    <v:fill on="true" color="#000000"/>
                  </v:shape>
                  <v:shape id="Shape 7556" style="position:absolute;width:259;height:704;left:3297;top:370;" coordsize="25908,70447" path="m25908,0l25908,4790l16764,8709c12192,11757,10668,16329,10668,20901l25908,20901l25908,25473l10668,25473c10668,36141,12192,43856,18288,49952l25908,54108l25908,70447l17907,68240c14478,66335,11430,63668,9144,60620c3048,54524,0,45380,0,34617c0,23949,3048,14805,9144,7185l25908,0x">
                    <v:stroke weight="0pt" endcap="flat" joinstyle="miter" miterlimit="10" on="false" color="#000000" opacity="0"/>
                    <v:fill on="true" color="#000000"/>
                  </v:shape>
                  <v:shape id="Shape 7557" style="position:absolute;width:320;height:289;left:3556;top:793;" coordsize="32099,28956" path="m29051,0l32099,1524c30575,7620,27527,13716,22860,19812c16764,25908,10668,28956,3048,28956l0,28115l0,11776l9144,16764c13716,16764,18288,15240,21336,12192c24384,10668,27527,6096,29051,0x">
                    <v:stroke weight="0pt" endcap="flat" joinstyle="miter" miterlimit="10" on="false" color="#000000" opacity="0"/>
                    <v:fill on="true" color="#000000"/>
                  </v:shape>
                  <v:shape id="Shape 7558" style="position:absolute;width:320;height:274;left:3556;top:350;" coordsize="32099,27432" path="m4572,0c13716,0,19812,3048,24384,7620c29051,12192,32099,19812,32099,27432l0,27432l0,22860l15240,22860c15240,19812,15240,16764,13716,13716c13716,12192,10668,9144,9144,7620c6096,6096,4572,6096,1524,6096l0,6749l0,1959l4572,0x">
                    <v:stroke weight="0pt" endcap="flat" joinstyle="miter" miterlimit="10" on="false" color="#000000" opacity="0"/>
                    <v:fill on="true" color="#000000"/>
                  </v:shape>
                  <v:shape id="Shape 7559" style="position:absolute;width:519;height:701;left:3907;top:350;" coordsize="51911,70199" path="m21431,0l24479,0l24479,15240c30575,4572,36671,0,42767,0c44291,0,47339,1524,48863,3048c50387,4572,51911,6096,51911,9144c51911,10668,50387,12192,48863,13716c48863,15240,47339,15240,44291,15240c42767,15240,41243,15240,39719,12192c36671,10668,35147,10668,33623,10668c33623,10668,32099,10668,32099,12192c29051,13716,27527,16764,24479,21336l24479,54959c24479,58007,24479,61055,26003,62579c26003,64103,27527,65627,29051,67151c30575,67151,33623,67151,36671,67151l36671,70199l1524,70199l1524,67151c4572,67151,7620,67151,9144,65627c10668,65627,10668,64103,12192,62579c12192,61055,12192,59531,12192,54959l12192,28956c12192,21336,12192,15240,12192,13716c10668,12192,10668,12192,9144,10668c9144,10668,7620,10668,6096,10668c4572,10668,3048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560" style="position:absolute;width:503;height:701;left:4777;top:350;" coordsize="50387,70199" path="m19812,0l22860,0l22860,15240c29051,4572,35147,0,41243,0c44291,0,45815,1524,47339,3048c48863,4572,50387,6096,50387,9144c50387,10668,50387,12192,48863,13716c47339,15240,45815,15240,44291,15240c42767,15240,39719,15240,38195,12192c35147,10668,33623,10668,33623,10668c32099,10668,30575,10668,30575,12192c27527,13716,26003,16764,22860,21336l22860,54959c22860,58007,24479,61055,24479,62579c26003,64103,26003,65627,27527,67151c29051,67151,32099,67151,35147,67151l35147,70199l0,70199l0,67151c3048,67151,6096,67151,7620,65627c9144,65627,10668,64103,10668,62579c10668,61055,10668,59531,10668,54959l10668,28956c10668,21336,10668,15240,10668,13716c10668,12192,9144,12192,9144,10668c7620,10668,6096,10668,6096,10668c4572,10668,1524,10668,0,10668l0,9144l19812,0x">
                    <v:stroke weight="0pt" endcap="flat" joinstyle="miter" miterlimit="10" on="false" color="#000000" opacity="0"/>
                    <v:fill on="true" color="#000000"/>
                  </v:shape>
                  <v:shape id="Shape 7561" style="position:absolute;width:266;height:704;left:5296;top:371;" coordsize="26670,70449" path="m26670,0l26670,4289l16764,8534c12192,11582,10668,16154,10668,20726l26670,20726l26670,25298l10668,25298c10668,36062,12192,43682,18288,49778l26670,54350l26670,70449l18478,68066c15240,66161,12192,63494,9144,60446c3048,54350,0,45206,0,34538c0,23774,3048,14631,9144,7010l26670,0x">
                    <v:stroke weight="0pt" endcap="flat" joinstyle="miter" miterlimit="10" on="false" color="#000000" opacity="0"/>
                    <v:fill on="true" color="#000000"/>
                  </v:shape>
                  <v:shape id="Shape 7562" style="position:absolute;width:313;height:289;left:5563;top:793;" coordsize="31337,28956" path="m28289,0l31337,1524c29813,7620,26765,13716,22098,19812c17526,25908,9906,28956,2286,28956l0,28291l0,12192l8382,16764c12954,16764,17526,15240,20574,12192c23717,10668,26765,6096,28289,0x">
                    <v:stroke weight="0pt" endcap="flat" joinstyle="miter" miterlimit="10" on="false" color="#000000" opacity="0"/>
                    <v:fill on="true" color="#000000"/>
                  </v:shape>
                  <v:shape id="Shape 7563" style="position:absolute;width:313;height:274;left:5563;top:350;" coordsize="31337,27432" path="m5334,0c12954,0,19050,3048,23717,7620c28289,12192,31337,19812,31337,27432l0,27432l0,22860l16002,22860c14478,19812,14478,16764,14478,13716c12954,12192,11430,9144,8382,7620c5334,6096,3810,6096,762,6096l0,6423l0,2134l5334,0x">
                    <v:stroke weight="0pt" endcap="flat" joinstyle="miter" miterlimit="10" on="false" color="#000000" opacity="0"/>
                    <v:fill on="true" color="#000000"/>
                  </v:shape>
                  <v:shape id="Shape 7564" style="position:absolute;width:580;height:732;left:5953;top:350;" coordsize="58007,73247" path="m33623,0c39719,0,45815,1524,50387,6096c53435,9144,56483,12192,56483,16764c56483,18288,54959,19812,54959,21336c53435,22860,51911,22860,48863,22860c45815,22860,44291,21336,42767,19812c41243,18288,41243,16764,41243,13716c41243,10668,39719,9144,38195,7620c36671,6096,33623,4572,30575,4572c25908,4572,21336,7620,18288,10668c15240,15240,12192,21336,12192,30480c12192,38100,15240,45815,18288,51911c22860,58007,27527,61055,35147,61055c39719,61055,44291,59531,47339,56483c50387,53435,53435,48863,56483,42767l58007,44291c56483,53435,51911,61055,47339,65627c41243,70199,36671,73247,29051,73247c21336,73247,15240,68675,9144,62579c3048,56483,0,47339,0,36576c0,25908,3048,16764,10668,10668c16764,3048,24384,0,33623,0x">
                    <v:stroke weight="0pt" endcap="flat" joinstyle="miter" miterlimit="10" on="false" color="#000000" opacity="0"/>
                    <v:fill on="true" color="#000000"/>
                  </v:shape>
                  <v:shape id="Shape 7565" style="position:absolute;width:328;height:730;left:6624;top:352;" coordsize="32814,73028" path="m32814,0l32814,5596l30575,4352c27527,4352,26003,5876,22955,7400c19812,8924,18288,11972,16764,15020c15240,19592,13716,24164,13716,30260c13716,41024,15240,48644,19812,56264c22146,60074,24455,62741,26944,64455l32814,66227l32814,72768l32099,73028c21431,73028,13716,68456,7620,59312c3048,53216,0,45596,0,36356c0,30260,1524,24164,4572,18068c7620,11972,12192,7400,16764,4352l32814,0x">
                    <v:stroke weight="0pt" endcap="flat" joinstyle="miter" miterlimit="10" on="false" color="#000000" opacity="0"/>
                    <v:fill on="true" color="#000000"/>
                  </v:shape>
                  <v:shape id="Shape 7566" style="position:absolute;width:328;height:729;left:6952;top:350;" coordsize="32814,72988" path="m810,0c9954,0,19098,4572,25194,12192c29766,18288,32814,25908,32814,35052c32814,41243,31290,47339,28242,53435c25194,59531,22146,64103,16050,67151l0,72988l0,66447l2334,67151c6906,67151,11478,65627,14526,61055c17574,58007,19098,50387,19098,41243c19098,28956,16050,19812,11478,12192l0,5816l0,220l810,0x">
                    <v:stroke weight="0pt" endcap="flat" joinstyle="miter" miterlimit="10" on="false" color="#000000" opacity="0"/>
                    <v:fill on="true" color="#000000"/>
                  </v:shape>
                  <v:shape id="Shape 7567" style="position:absolute;width:1175;height:701;left:7341;top:350;" coordsize="117539,70199" path="m21431,0l24479,0l24479,15240c29051,9144,32099,7620,33623,6096c35147,4572,38195,3048,41243,1524c42767,0,45815,0,48863,0c51911,0,56483,1524,59531,4572c62579,6096,64103,10668,65627,15240c70295,9144,74867,4572,77915,3048c82487,1524,85535,0,88583,0c93155,0,96203,1524,99251,3048c102299,4572,103823,7620,105346,12192c106871,15240,106871,19812,106871,25908l106871,54959c106871,59531,106871,62579,108395,64103c108395,65627,109918,65627,111443,67151c112967,67151,114490,67151,117539,67151l117539,70199l84011,70199l84011,67151l85535,67151c88583,67151,90107,67151,91631,65627c93155,65627,94679,64103,94679,62579c94679,61055,94679,59531,94679,54959l94679,25908c94679,19812,94679,16764,93155,13716c91631,10668,88583,9144,84011,9144c80963,9144,77915,9144,76390,10668c73343,12192,70295,15240,65627,18288l65627,54959c65627,59531,65627,62579,67151,64103c67151,65627,68675,65627,70295,67151c71818,67151,73343,67151,76390,67151l76390,70199l42767,70199l42767,67151c45815,67151,48863,67151,50387,67151c51911,65627,53435,64103,53435,62579c53435,61055,53435,59531,53435,54959l53435,25908c53435,19812,53435,16764,51911,13716c48863,10668,45815,9144,42767,9144c39719,9144,36671,9144,33623,10668c30575,13716,27527,15240,24479,18288l24479,54959c24479,59531,24479,62579,26003,64103c26003,65627,27527,65627,27527,67151c29051,67151,32099,67151,35147,67151l35147,70199l1524,70199l1524,67151c4572,67151,7620,67151,7620,67151c9239,65627,10763,65627,10763,64103c12287,62579,12287,59531,12287,54959l12287,28956c12287,21336,12287,16764,12287,13716c10763,12192,10763,12192,9239,10668c9239,10668,7620,10668,6096,10668c6096,10668,3048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568" style="position:absolute;width:1175;height:701;left:8486;top:350;" coordsize="117539,70199" path="m21431,0l24479,0l24479,15240c29051,9144,32099,7620,33623,6096c35147,4572,38195,3048,41243,1524c42767,0,45815,0,48863,0c51911,0,56483,1524,59531,4572c62579,6096,64103,10668,65627,15240c70295,9144,74867,4572,77915,3048c82487,1524,85535,0,88583,0c93155,0,96203,1524,99251,3048c102299,4572,103823,7620,105346,12192c106871,15240,106871,19812,106871,25908l106871,54959c106871,59531,106871,62579,108395,64103c108395,65627,109918,65627,111443,67151c112967,67151,114490,67151,117539,67151l117539,70199l84011,70199l84011,67151l85535,67151c88583,67151,90107,67151,91631,65627c93155,65627,94679,64103,94679,62579c94679,61055,94679,59531,94679,54959l94679,25908c94679,19812,94679,16764,93155,13716c91631,10668,88583,9144,84011,9144c80963,9144,77915,9144,76390,10668c73343,12192,70295,15240,65627,18288l65627,54959c65627,59531,65627,62579,67151,64103c67151,65627,68675,65627,70295,67151c71818,67151,73343,67151,76390,67151l76390,70199l42767,70199l42767,67151c45815,67151,48863,67151,50387,67151c51911,65627,53435,64103,53435,62579c53435,61055,53435,59531,53435,54959l53435,25908c53435,19812,53435,16764,51911,13716c48863,10668,45815,9144,42767,9144c39719,9144,36671,9144,33623,10668c30575,13716,27527,15240,24479,18288l24479,54959c24479,59531,24479,62579,26003,64103c26003,65627,27527,65627,27527,67151c29051,67151,32099,67151,35147,67151l35147,70199l1524,70199l1524,67151c4572,67151,7620,67151,7620,67151c9239,65627,10763,65627,10763,64103c12287,62579,12287,59531,12287,54959l12287,28956c12287,21336,12287,16764,12287,13716c10763,12192,10763,12192,9239,10668c9239,10668,7620,10668,6096,10668c6096,10668,3048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569" style="position:absolute;width:267;height:700;left:9677;top:371;" coordsize="26718,70062" path="m26718,0l26718,4296l16764,8524c13716,11572,12192,16144,10668,20716l26718,20716l26718,25288l10668,25288c10668,35956,13716,43672,18383,49768l26718,53935l26718,70062l19288,68056c15645,66151,12192,63484,9144,60436c3048,54340,0,45195,0,34432c0,23764,3048,14620,9144,7000l26718,0x">
                    <v:stroke weight="0pt" endcap="flat" joinstyle="miter" miterlimit="10" on="false" color="#000000" opacity="0"/>
                    <v:fill on="true" color="#000000"/>
                  </v:shape>
                  <v:shape id="Shape 7570" style="position:absolute;width:312;height:289;left:9944;top:793;" coordsize="31290,28956" path="m29766,0l31290,1524c31290,7620,28242,13716,22146,19812c17574,25908,11478,28956,3858,28956l0,27914l0,11787l9954,16764c14526,16764,17574,15240,20622,12192c23670,10668,26718,6096,29766,0x">
                    <v:stroke weight="0pt" endcap="flat" joinstyle="miter" miterlimit="10" on="false" color="#000000" opacity="0"/>
                    <v:fill on="true" color="#000000"/>
                  </v:shape>
                  <v:shape id="Shape 7571" style="position:absolute;width:312;height:274;left:9944;top:350;" coordsize="31290,27432" path="m5382,0c13002,0,19098,3048,23670,7620c29766,12192,31290,19812,31290,27432l0,27432l0,22860l16050,22860c16050,19812,14526,16764,14526,13716c13002,12192,11478,9144,8430,7620c6906,6096,3858,6096,810,6096l0,6440l0,2144l5382,0x">
                    <v:stroke weight="0pt" endcap="flat" joinstyle="miter" miterlimit="10" on="false" color="#000000" opacity="0"/>
                    <v:fill on="true" color="#000000"/>
                  </v:shape>
                  <v:shape id="Shape 7572" style="position:absolute;width:747;height:701;left:10303;top:350;" coordsize="74771,70199" path="m19907,0l22955,0l22955,15240c32099,4572,39719,0,45815,0c50387,0,53435,1524,56483,3048c59531,4572,61055,7620,62579,12192c64103,15240,64103,19812,64103,25908l64103,54959c64103,59531,64103,62579,65627,64103c65627,65627,67151,65627,67151,67151c68675,67151,71723,67151,74771,67151l74771,70199l41243,70199l41243,67151l42767,67151c45815,67151,47339,67151,48863,65627c50387,65627,50387,64103,51911,62579c51911,61055,51911,59531,51911,54959l51911,27432c51911,21336,50387,16764,48863,13716c47339,10668,45815,9144,41243,9144c35147,9144,29051,12192,22955,18288l22955,54959c22955,59531,24479,62579,24479,64103c24479,65627,26003,65627,27527,67151c29051,67151,30575,67151,35147,67151l35147,70199l1524,70199l1524,67151l3048,67151c6096,67151,7620,67151,9144,65627c10668,64103,10668,59531,10668,54959l10668,28956c10668,21336,10668,16764,10668,15240c10668,12192,9144,12192,9144,10668c7620,10668,7620,10668,6096,10668c4572,10668,3048,10668,1524,10668l0,9144l19907,0x">
                    <v:stroke weight="0pt" endcap="flat" joinstyle="miter" miterlimit="10" on="false" color="#000000" opacity="0"/>
                    <v:fill on="true" color="#000000"/>
                  </v:shape>
                  <v:shape id="Shape 7573" style="position:absolute;width:304;height:728;left:11112;top:354;" coordsize="30480,72855" path="m30480,0l30480,4941l19812,10275c15240,14847,13716,22467,13716,33135c13716,42375,15240,49995,19812,56091l30480,62017l30480,71984l27432,72855c19812,72855,13716,69807,7620,62187c1524,56091,0,48471,0,39327c0,28563,3048,19419,9144,11799c12192,7989,15621,4941,19431,2846l30480,0x">
                    <v:stroke weight="0pt" endcap="flat" joinstyle="miter" miterlimit="10" on="false" color="#000000" opacity="0"/>
                    <v:fill on="true" color="#000000"/>
                  </v:shape>
                  <v:shape id="Shape 7574" style="position:absolute;width:412;height:1082;left:11417;top:0;" coordsize="41243,108299" path="m26003,0l29051,0l29051,77819c29051,86963,29051,91535,29051,93059c30575,94583,30575,96107,32099,96107c32099,97631,33623,97631,35147,97631c35147,97631,38195,97631,39719,96107l41243,99155l19812,108299l16764,108299l16764,97631c13716,100679,10668,103727,7620,105251l0,107428l0,97462l3048,99155c7620,99155,12192,97631,16764,93059l16764,57912c16764,53340,15240,50292,13716,48768c12192,45720,10668,42672,7620,41148c6096,41148,3048,39624,1524,39624l0,40386l0,35445l1524,35052c7620,35052,12192,36576,16764,41148l16764,28956c16764,19812,16764,15240,16764,13716c15240,12192,15240,10668,15240,10668c13716,9144,12192,9144,12192,9144c10668,9144,9144,9144,6096,10668l6096,7620l26003,0x">
                    <v:stroke weight="0pt" endcap="flat" joinstyle="miter" miterlimit="10" on="false" color="#000000" opacity="0"/>
                    <v:fill on="true" color="#000000"/>
                  </v:shape>
                  <v:shape id="Shape 7575" style="position:absolute;width:251;height:412;left:11967;top:655;" coordsize="25194,41232" path="m25194,0l25194,5158l22860,6085c19812,7609,16764,10753,15240,12276c13716,15325,12192,16848,12192,19897c12192,24468,13716,27517,15240,29040c18288,32089,19812,32089,22860,32089l25194,31161l25194,39174l24384,39709c22860,41232,19812,41232,16764,41232c12192,41232,7620,39709,4572,36661c1524,33612,0,29040,0,24468c0,19897,1524,18373,3048,15325c4572,12276,7620,9229,13716,6085c16002,4561,19050,2656,23063,751l25194,0x">
                    <v:stroke weight="0pt" endcap="flat" joinstyle="miter" miterlimit="10" on="false" color="#000000" opacity="0"/>
                    <v:fill on="true" color="#000000"/>
                  </v:shape>
                  <v:shape id="Shape 7576" style="position:absolute;width:221;height:236;left:11997;top:357;" coordsize="22146,23638" path="m22146,0l22146,4112l15240,6874c13716,8398,12192,9922,12192,12970l12192,16018c12192,19066,12192,20590,10668,22114c9144,23638,7620,23638,6096,23638c4572,23638,3048,23638,1524,22114c0,20590,0,19066,0,16018c0,12970,1524,8398,6096,5350l22146,0x">
                    <v:stroke weight="0pt" endcap="flat" joinstyle="miter" miterlimit="10" on="false" color="#000000" opacity="0"/>
                    <v:fill on="true" color="#000000"/>
                  </v:shape>
                  <v:shape id="Shape 7577" style="position:absolute;width:373;height:717;left:12219;top:350;" coordsize="37386,71723" path="m2238,0c8430,0,13002,1524,17574,3048c20622,4572,22146,7620,23669,10668c25194,12192,25194,16764,25194,22860l25194,47339c25194,53435,25194,58007,25194,58007c25194,59531,26718,61055,26718,61055c26718,62579,28241,62579,28241,62579c29766,62579,29766,62579,31290,62579c31290,61055,34337,59531,37386,56483l37386,61055c31290,68675,26718,71723,20622,71723c19097,71723,16050,71723,14525,68675c14525,67151,13002,64103,13002,61055c9191,63341,6501,65246,4381,66770l0,69664l0,61652l13002,56483l13002,30480l0,35648l0,30491l13002,25908l13002,22860c13002,15240,11478,10668,9953,9144c6906,6096,3762,4572,714,4572l0,4858l0,746l2238,0x">
                    <v:stroke weight="0pt" endcap="flat" joinstyle="miter" miterlimit="10" on="false" color="#000000" opacity="0"/>
                    <v:fill on="true" color="#000000"/>
                  </v:shape>
                  <v:shape id="Shape 7578" style="position:absolute;width:412;height:915;left:12593;top:152;" coordsize="41243,91535" path="m21336,0l22860,0l22860,21336l39719,21336l39719,27432l22860,27432l22860,71723c22860,76295,24384,79343,25908,80867c25908,82391,27527,82391,30575,82391c32099,82391,33623,82391,35147,80867c36671,80867,38195,79343,38195,76295l41243,76295c39719,80867,36671,85439,33623,86963c30575,90011,27527,91535,24384,91535c21336,91535,19812,90011,16764,90011c15240,88487,13716,86963,12192,83915c12192,82391,10668,77819,10668,73247l10668,27432l0,27432l0,24384c3048,24384,6096,21336,9144,19812c12192,16764,13716,13716,16764,10668c16764,7620,18288,4572,21336,0x">
                    <v:stroke weight="0pt" endcap="flat" joinstyle="miter" miterlimit="10" on="false" color="#000000" opacity="0"/>
                    <v:fill on="true" color="#000000"/>
                  </v:shape>
                  <v:shape id="Shape 7579" style="position:absolute;width:350;height:701;left:13096;top:350;" coordsize="35052,70199" path="m21336,0l24384,0l24384,54959c24384,59531,24384,62579,25908,64103c25908,65627,27432,65627,27432,67151c28956,67151,32004,67151,35052,67151l35052,70199l1524,70199l1524,67151c4572,67151,7620,67151,7620,67151c9144,65627,10668,65627,10668,64103c12192,62579,12192,59531,12192,54959l12192,28956c12192,21336,12192,16764,10668,13716c10668,12192,10668,12192,9144,10668c9144,10668,7620,10668,6096,10668c4572,10668,3048,10668,1524,10668l0,9144l21336,0x">
                    <v:stroke weight="0pt" endcap="flat" joinstyle="miter" miterlimit="10" on="false" color="#000000" opacity="0"/>
                    <v:fill on="true" color="#000000"/>
                  </v:shape>
                  <v:shape id="Shape 7580" style="position:absolute;width:152;height:152;left:13203;top:0;" coordsize="15240,15240" path="m7620,0c9144,0,10668,0,12192,1524c13716,3048,15240,4572,15240,7620c15240,9144,13716,10668,12192,12192c10668,13716,9144,15240,7620,15240c6096,15240,3048,13716,1524,12192c0,10668,0,9144,0,7620c0,4572,0,3048,1524,1524c3048,0,6096,0,7620,0x">
                    <v:stroke weight="0pt" endcap="flat" joinstyle="miter" miterlimit="10" on="false" color="#000000" opacity="0"/>
                    <v:fill on="true" color="#000000"/>
                  </v:shape>
                  <v:shape id="Shape 7581" style="position:absolute;width:327;height:732;left:13494;top:350;" coordsize="32766,73247" path="m32004,0l32766,168l32766,5842l30480,4572c27432,4572,24384,6096,22860,7620c19812,9144,18288,12192,15240,15240c13716,19812,13716,24384,13716,30480c13716,41243,15240,48863,19812,56483c21336,60293,23622,62960,26289,64675l32766,66505l32766,72970l32004,73247c21336,73247,13716,68675,7620,59531c1524,53435,0,45815,0,36576c0,30480,1524,24384,4572,18288c7620,12192,12192,7620,16764,4572c21336,1524,27432,0,32004,0x">
                    <v:stroke weight="0pt" endcap="flat" joinstyle="miter" miterlimit="10" on="false" color="#000000" opacity="0"/>
                    <v:fill on="true" color="#000000"/>
                  </v:shape>
                  <v:shape id="Shape 7582" style="position:absolute;width:328;height:728;left:13821;top:352;" coordsize="32861,72802" path="m0,0l13918,3070c18312,5166,22146,8214,25241,12024c29813,18120,32861,25740,32861,34884c32861,41075,31337,47171,28289,53267c25241,59363,22098,63935,16002,66983l0,72802l0,66337l2286,66983c6858,66983,11430,65459,14478,60887c17526,57839,19050,50219,19050,41075c19050,28788,16002,19644,11430,12024l0,5674l0,0x">
                    <v:stroke weight="0pt" endcap="flat" joinstyle="miter" miterlimit="10" on="false" color="#000000" opacity="0"/>
                    <v:fill on="true" color="#000000"/>
                  </v:shape>
                  <v:shape id="Shape 7583" style="position:absolute;width:747;height:701;left:14211;top:350;" coordsize="74771,70199" path="m19812,0l24384,0l24384,15240c32004,4572,39624,0,47339,0c50387,0,53435,1524,56483,3048c59531,4572,61055,7620,62579,12192c64103,15240,64103,19812,64103,25908l64103,54959c64103,59531,64103,62579,65627,64103c65627,65627,67151,65627,68675,67151c68675,67151,71723,67151,74771,67151l74771,70199l41148,70199l41148,67151l42672,67151c45720,67151,47339,67151,48863,65627c50387,65627,51911,64103,51911,62579c51911,61055,51911,59531,51911,54959l51911,27432c51911,21336,51911,16764,50387,13716c47339,10668,45720,9144,41148,9144c35052,9144,28956,12192,24384,18288l24384,54959c24384,59531,24384,62579,24384,64103c25908,65627,25908,65627,27432,67151c28956,67151,30480,67151,35052,67151l35052,70199l1524,70199l1524,67151l3048,67151c6096,67151,9144,67151,9144,65627c10668,64103,12192,59531,12192,54959l12192,28956c12192,21336,10668,16764,10668,15240c10668,12192,10668,12192,9144,10668c9144,10668,7620,10668,6096,10668c4572,10668,3048,10668,1524,10668l0,9144l19812,0x">
                    <v:stroke weight="0pt" endcap="flat" joinstyle="miter" miterlimit="10" on="false" color="#000000" opacity="0"/>
                    <v:fill on="true" color="#000000"/>
                  </v:shape>
                  <v:shape id="Shape 7584" style="position:absolute;width:473;height:732;left:15035;top:350;" coordsize="47339,73247" path="m21336,0c24384,0,27527,0,30575,1524c33623,3048,35147,3048,36671,3048c36671,3048,38195,3048,38195,3048c38195,1524,38195,1524,39719,0l41243,0l41243,22860l39719,22860c38195,16764,35147,10668,32099,9144c29051,6096,26003,4572,21336,4572c16764,4572,15240,6096,12192,7620c10668,9144,9144,10668,9144,13716c9144,16764,10668,18288,12192,21336c13716,22860,16764,24384,21336,27432l32099,32004c42767,36576,47339,44291,47339,51911c47339,58007,44291,62579,39719,67151c35147,70199,30575,73247,24384,73247c19812,73247,15240,71723,10668,70199c7620,70199,7620,70199,6096,70199c4572,70199,4572,70199,3048,71723l1524,71723l1524,47339l3048,47339c4572,53435,7620,59531,10668,62579c15240,65627,19812,68675,24384,68675c27527,68675,30575,67151,32099,65627c35147,62579,36671,61055,36671,58007c36671,54959,35147,51911,32099,48863c30575,47339,26003,44291,18288,39719c10668,36576,6096,33528,4572,30480c1524,27432,0,24384,0,19812c0,13716,3048,9144,6096,6096c10668,1524,15240,0,21336,0x">
                    <v:stroke weight="0pt" endcap="flat" joinstyle="miter" miterlimit="10" on="false" color="#000000" opacity="0"/>
                    <v:fill on="true" color="#000000"/>
                  </v:shape>
                  <v:shape id="Shape 7585" style="position:absolute;width:228;height:411;left:15615;top:900;" coordsize="22860,41148" path="m10668,0c13716,0,16764,1524,18288,4572c21336,7620,22860,12192,22860,16764c22860,21336,21336,25908,16764,30480c13716,35052,7620,38100,0,41148l0,38100c6096,36576,9144,33528,12192,30480c15240,25908,16764,22860,16764,18288c16764,18288,16764,16764,15240,16764c15240,15240,15240,15240,15240,15240c13716,15240,13716,15240,10668,16764c10668,16764,9144,18288,9144,18288c6096,18288,4572,16764,3048,15240c1524,13716,0,12192,0,9144c0,7620,1524,4572,3048,3048c4572,1524,7620,0,10668,0x">
                    <v:stroke weight="0pt" endcap="flat" joinstyle="miter" miterlimit="10" on="false" color="#000000" opacity="0"/>
                    <v:fill on="true" color="#000000"/>
                  </v:shape>
                  <v:shape id="Shape 7586" style="position:absolute;width:252;height:414;left:16454;top:653;" coordsize="25241,41445" path="m25241,0l25241,5384l22955,6298c19907,7822,16859,10965,15335,12489c12287,15537,12287,17061,12287,20109c12287,24681,13811,27729,15335,29253c16859,32301,19907,32301,22955,32301l25241,31387l25241,39413l24479,39921c21431,41445,18383,41445,15335,41445c10763,41445,7715,39921,4667,36873c1524,33825,0,29253,0,24681c0,20109,0,18585,1524,15537c3048,12489,7715,9441,12287,6298c14574,4774,18002,2869,22384,964l25241,0x">
                    <v:stroke weight="0pt" endcap="flat" joinstyle="miter" miterlimit="10" on="false" color="#000000" opacity="0"/>
                    <v:fill on="true" color="#000000"/>
                  </v:shape>
                  <v:shape id="Shape 7587" style="position:absolute;width:237;height:236;left:16469;top:358;" coordsize="23717,23622" path="m23717,0l23717,4191l22955,3810c19907,3810,18383,5334,15335,6858c13811,8382,13811,9906,13811,12954l13811,16002c13811,19050,12287,20574,12287,22098c10763,23622,9239,23622,7715,23622c4667,23622,3143,23622,3143,22098c1524,20574,0,19050,0,16002c0,12954,3143,8382,7715,5334l23717,0x">
                    <v:stroke weight="0pt" endcap="flat" joinstyle="miter" miterlimit="10" on="false" color="#000000" opacity="0"/>
                    <v:fill on="true" color="#000000"/>
                  </v:shape>
                  <v:shape id="Shape 7588" style="position:absolute;width:358;height:717;left:16706;top:350;" coordsize="35814,71723" path="m2286,0c8382,0,12954,1524,17526,3048c19050,4572,22098,7620,23622,10668c23622,12192,25146,16764,25146,22860l25146,47339c25146,53435,25146,58007,25146,58007c25146,59531,25146,61055,26670,61055c26670,62579,28194,62579,28194,62579c29718,62579,29718,62579,29718,62579c31242,61055,32766,59531,35814,56483l35814,61055c31242,68675,25146,71723,20574,71723c17526,71723,16002,71723,14478,68675c12954,67151,12954,64103,12954,61055l0,69691l0,61665l12954,56483l12954,30480l0,35662l0,30278l12954,25908l12954,22860c12954,15240,11430,10668,8382,9144l0,4953l0,762l2286,0x">
                    <v:stroke weight="0pt" endcap="flat" joinstyle="miter" miterlimit="10" on="false" color="#000000" opacity="0"/>
                    <v:fill on="true" color="#000000"/>
                  </v:shape>
                  <v:shape id="Shape 7589" style="position:absolute;width:748;height:701;left:17064;top:350;" coordsize="74867,70199" path="m21431,0l24479,0l24479,15240c32099,4572,39719,0,47339,0c50387,0,54959,1524,56483,3048c59531,4572,61151,7620,62675,12192c64199,15240,65723,19812,65723,25908l65723,54959c65723,59531,65723,62579,65723,64103c67246,65627,67246,65627,68771,67151c70295,67151,71818,67151,74867,67151l74867,70199l41243,70199l41243,67151l42767,67151c45815,67151,48863,67151,50387,65627c50387,65627,51911,64103,51911,62579c51911,61055,53435,59531,53435,54959l53435,27432c53435,21336,51911,16764,50387,13716c48863,10668,45815,9144,42767,9144c36671,9144,30575,12192,24479,18288l24479,54959c24479,59531,24479,62579,26003,64103c26003,65627,27527,65627,27527,67151c29051,67151,32099,67151,35147,67151l35147,70199l1524,70199l1524,67151l3143,67151c6191,67151,9239,67151,10763,65627c12287,64103,12287,59531,12287,54959l12287,28956c12287,21336,12287,16764,12287,15240c10763,12192,10763,12192,9239,10668c9239,10668,7715,10668,6191,10668c6191,10668,3143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590" style="position:absolute;width:312;height:727;left:17874;top:355;" coordsize="31290,72726" path="m31290,0l31290,4459l21336,10147c16764,14719,13716,22339,13716,33102c13716,42246,16764,49866,19812,55962l31290,61701l31290,71624l27432,72726c21336,72726,13716,69678,9144,62058c3048,55962,0,48342,0,39198c0,28435,3048,19291,9144,11671c12192,7861,15621,4813,19621,2717l31290,0x">
                    <v:stroke weight="0pt" endcap="flat" joinstyle="miter" miterlimit="10" on="false" color="#000000" opacity="0"/>
                    <v:fill on="true" color="#000000"/>
                  </v:shape>
                  <v:shape id="Shape 7591" style="position:absolute;width:404;height:1082;left:18187;top:0;" coordsize="40434,108299" path="m25194,0l29766,0l29766,77819c29766,86963,29766,91535,29766,93059c29766,94583,31290,96107,31290,96107c32814,97631,32814,97631,34338,97631c35862,97631,37386,97631,40434,96107l40434,99155l20622,108299l17574,108299l17574,97631c13002,100679,9953,103727,6810,105251l0,107197l0,97274l3762,99155c8430,99155,13002,97631,17574,93059l17574,57912c16050,53340,16050,50292,14525,48768c13002,45720,11478,42672,8430,41148c5286,41148,3762,39624,714,39624l0,40032l0,35573l2238,35052c8430,35052,13002,36576,17574,41148l17574,28956c17574,19812,16050,15240,16050,13716c16050,12192,16050,10668,14525,10668c14525,9144,13002,9144,11478,9144c9953,9144,8430,9144,6810,10668l5286,7620l25194,0x">
                    <v:stroke weight="0pt" endcap="flat" joinstyle="miter" miterlimit="10" on="false" color="#000000" opacity="0"/>
                    <v:fill on="true" color="#000000"/>
                  </v:shape>
                  <v:shape id="Shape 7592" style="position:absolute;width:732;height:1052;left:19080;top:0;" coordsize="73247,105251" path="m19812,0l22860,0l22860,48768c28956,42672,33528,39624,36576,38100c39624,36576,42767,35052,45815,35052c50387,35052,53435,36576,56483,38100c59531,41148,61055,44196,62579,48768c62579,51816,64103,57912,64103,65532l64103,90011c64103,94583,64103,97631,64103,99155c65627,100679,65627,100679,67151,102203c68675,102203,70199,102203,73247,102203l73247,105251l39624,105251l39624,102203l41148,102203c45815,102203,47339,102203,48863,100679c50387,100679,50387,99155,51911,97631c51911,96107,51911,94583,51911,90011l51911,65532c51911,57912,50387,53340,50387,51816c48863,48768,48863,47244,45815,45720c44291,44196,42767,44196,39624,44196c38100,44196,35052,44196,32004,45720c30480,47244,27432,50292,22860,53340l22860,90011c22860,94583,22860,97631,24384,99155c24384,100679,25908,100679,27432,102203c28956,102203,30480,102203,35052,102203l35052,105251l0,105251l0,102203c3048,102203,6096,102203,7620,100679c9144,100679,9144,100679,10668,99155c10668,97631,10668,94583,10668,90011l10668,28956c10668,19812,10668,15240,10668,13716c10668,12192,9144,10668,9144,10668c7620,9144,7620,9144,6096,9144c4572,9144,3048,9144,0,10668l0,7620l19812,0x">
                    <v:stroke weight="0pt" endcap="flat" joinstyle="miter" miterlimit="10" on="false" color="#000000" opacity="0"/>
                    <v:fill on="true" color="#000000"/>
                  </v:shape>
                  <v:shape id="Shape 7593" style="position:absolute;width:336;height:701;left:19873;top:350;" coordsize="33623,70199" path="m19812,0l24479,0l24479,54959c24479,59531,24479,62579,24479,64103c26003,65627,26003,65627,27527,67151c29051,67151,30575,67151,33623,67151l33623,70199l1524,70199l1524,67151c4572,67151,6096,67151,7620,67151c9144,65627,9144,65627,10668,64103c10668,62579,10668,59531,10668,54959l10668,28956c10668,21336,10668,16764,10668,13716c10668,12192,9144,12192,9144,10668c7620,10668,7620,10668,6096,10668c4572,10668,3048,10668,1524,10668l0,9144l19812,0x">
                    <v:stroke weight="0pt" endcap="flat" joinstyle="miter" miterlimit="10" on="false" color="#000000" opacity="0"/>
                    <v:fill on="true" color="#000000"/>
                  </v:shape>
                  <v:shape id="Shape 7594" style="position:absolute;width:138;height:152;left:19980;top:0;" coordsize="13811,15240" path="m7620,0c9144,0,10668,0,12192,1524c13811,3048,13811,4572,13811,7620c13811,9144,13811,10668,12192,12192c10668,13716,9144,15240,7620,15240c4572,15240,3048,13716,1524,12192c0,10668,0,9144,0,7620c0,4572,0,3048,1524,1524c3048,0,4572,0,7620,0x">
                    <v:stroke weight="0pt" endcap="flat" joinstyle="miter" miterlimit="10" on="false" color="#000000" opacity="0"/>
                    <v:fill on="true" color="#000000"/>
                  </v:shape>
                  <v:shape id="Shape 7595" style="position:absolute;width:458;height:732;left:20286;top:350;" coordsize="45815,73247" path="m19812,0c22860,0,25908,0,30480,1524c33528,3048,35052,3048,35052,3048c36576,3048,36576,3048,36576,3048c38100,1524,38100,1524,38100,0l41148,0l41148,22860l38100,22860c36576,16764,35052,10668,32004,9144c28956,6096,24384,4572,19812,4572c16764,4572,13716,6096,12192,7620c9144,9144,9144,10668,9144,13716c9144,16764,9144,18288,10668,21336c12192,22860,15240,24384,19812,27432l32004,32004c41148,36576,45815,44291,45815,51911c45815,58007,44291,62579,39624,67151c35052,70199,28956,73247,22860,73247c19812,73247,15240,71723,9144,70199c7620,70199,6096,70199,4572,70199c4572,70199,3048,70199,3048,71723l0,71723l0,47339l3048,47339c4572,53435,6096,59531,10668,62579c15240,65627,18288,68675,24384,68675c27432,68675,30480,67151,32004,65627c33528,62579,35052,61055,35052,58007c35052,54959,33528,51911,32004,48863c28956,47339,24384,44291,16764,39719c10668,36576,6096,33528,3048,30480c1524,27432,0,24384,0,19812c0,13716,1524,9144,6096,6096c9144,1524,13716,0,19812,0x">
                    <v:stroke weight="0pt" endcap="flat" joinstyle="miter" miterlimit="10" on="false" color="#000000" opacity="0"/>
                    <v:fill on="true" color="#000000"/>
                  </v:shape>
                  <v:shape id="Shape 7596" style="position:absolute;width:396;height:915;left:20805;top:152;" coordsize="39624,91535" path="m19812,0l22860,0l22860,21336l38100,21336l38100,27432l22860,27432l22860,71723c22860,76295,22860,79343,24384,80867c25908,82391,27432,82391,28956,82391c30480,82391,32004,82391,33528,80867c35052,80867,36576,79343,38100,76295l39624,76295c38100,80867,36576,85439,33528,86963c30480,90011,25908,91535,22860,91535c21336,91535,18288,90011,16764,90011c13716,88487,12192,86963,12192,83915c10668,82391,10668,77819,10668,73247l10668,27432l0,27432l0,24384c1524,24384,4572,21336,7620,19812c10668,16764,13716,13716,15240,10668c16764,7620,18288,4572,19812,0x">
                    <v:stroke weight="0pt" endcap="flat" joinstyle="miter" miterlimit="10" on="false" color="#000000" opacity="0"/>
                    <v:fill on="true" color="#000000"/>
                  </v:shape>
                  <v:shape id="Shape 7597" style="position:absolute;width:328;height:730;left:21308;top:352;" coordsize="32814,73028" path="m32814,0l32814,5596l30575,4352c29051,4352,26003,5876,22955,7400c19812,8924,18288,11972,16764,15020c15240,19592,13716,24164,13716,30260c13716,41024,15240,48644,19812,56264c22146,60074,24455,62741,26944,64455l32814,66227l32814,72768l32099,73028c21431,73028,13716,68456,7620,59312c3048,53216,0,45596,0,36356c0,30260,1524,24164,4572,18068c7620,11972,12192,7400,16764,4352l32814,0x">
                    <v:stroke weight="0pt" endcap="flat" joinstyle="miter" miterlimit="10" on="false" color="#000000" opacity="0"/>
                    <v:fill on="true" color="#000000"/>
                  </v:shape>
                  <v:shape id="Shape 7598" style="position:absolute;width:328;height:729;left:21636;top:350;" coordsize="32814,72988" path="m810,0c9954,0,19098,4572,25194,12192c31290,18288,32814,25908,32814,35052c32814,41243,31290,47339,28242,53435c25194,59531,22146,64103,16050,67151l0,72988l0,66447l2334,67151c6906,67151,11478,65627,14526,61055c17574,58007,19098,50387,19098,41243c19098,28956,16050,19812,11478,12192l0,5816l0,220l810,0x">
                    <v:stroke weight="0pt" endcap="flat" joinstyle="miter" miterlimit="10" on="false" color="#000000" opacity="0"/>
                    <v:fill on="true" color="#000000"/>
                  </v:shape>
                  <v:shape id="Shape 7599" style="position:absolute;width:519;height:701;left:22025;top:350;" coordsize="51911,70199" path="m21431,0l24479,0l24479,15240c30575,4572,36671,0,41243,0c44291,0,47339,1524,48863,3048c50387,4572,51911,6096,51911,9144c51911,10668,50387,12192,48863,13716c48863,15240,47339,15240,44291,15240c42767,15240,41243,15240,39719,12192c36671,10668,35147,10668,33623,10668c33623,10668,32099,10668,30575,12192c29051,13716,27527,16764,24479,21336l24479,54959c24479,58007,24479,61055,26003,62579c26003,64103,27527,65627,29051,67151c30575,67151,33623,67151,36671,67151l36671,70199l1524,70199l1524,67151c4572,67151,7620,67151,9239,65627c10763,65627,10763,64103,12287,62579c12287,61055,12287,59531,12287,54959l12287,28956c12287,21336,12287,15240,12287,13716c10763,12192,10763,12192,9239,10668c9239,10668,7620,10668,6096,10668c4572,10668,3048,10668,1524,10668l0,9144l21431,0x">
                    <v:stroke weight="0pt" endcap="flat" joinstyle="miter" miterlimit="10" on="false" color="#000000" opacity="0"/>
                    <v:fill on="true" color="#000000"/>
                  </v:shape>
                  <v:shape id="Shape 7600" style="position:absolute;width:335;height:701;left:22545;top:351;" coordsize="33528,70199" path="m19812,0l22860,0l22860,54864c22860,59436,24384,62484,24384,64008c24384,65627,25908,65627,27432,67151c28956,67151,30480,67151,33528,67151l33528,70199l1524,70199l1524,67151c4572,67151,6096,67151,7620,67151c9144,65627,9144,65627,10668,64008c10668,62484,10668,59436,10668,54864l10668,28956c10668,21336,10668,16764,10668,13716c10668,12192,9144,12192,9144,10668c7620,10668,7620,10668,6096,10668c4572,10668,3048,10668,1524,10668l0,9144l19812,0x">
                    <v:stroke weight="0pt" endcap="flat" joinstyle="miter" miterlimit="10" on="false" color="#000000" opacity="0"/>
                    <v:fill on="true" color="#000000"/>
                  </v:shape>
                  <v:shape id="Shape 7601" style="position:absolute;width:152;height:153;left:22637;top:0;" coordsize="15240,15335" path="m7620,0c10668,0,12192,0,13716,1524c15240,3048,15240,4572,15240,7620c15240,9144,15240,10668,13716,12192c12192,13811,10668,15335,7620,15335c6096,15335,4572,13811,3048,12192c1524,10668,0,9144,0,7620c0,4572,1524,3048,3048,1524c4572,0,6096,0,7620,0x">
                    <v:stroke weight="0pt" endcap="flat" joinstyle="miter" miterlimit="10" on="false" color="#000000" opacity="0"/>
                    <v:fill on="true" color="#000000"/>
                  </v:shape>
                  <v:shape id="Shape 7602" style="position:absolute;width:580;height:732;left:22926;top:350;" coordsize="58007,73247" path="m33623,0c39719,0,45815,1524,50387,6096c53436,9144,56483,12192,56483,16764c56483,18288,54959,19812,54959,21336c53436,22860,51911,22860,48863,22860c45815,22860,44291,21336,42767,19812c41243,18288,41243,16764,41243,13716c41243,10668,39719,9144,38195,7620c36671,6096,33623,4572,30575,4572c25908,4572,21336,7620,18288,10668c15240,15240,12192,21336,12192,30480c12192,38100,15240,45815,18288,51911c22860,58007,27527,61055,35147,61055c39719,61055,44291,59531,47339,56483c50387,53435,53436,48863,56483,42767l58007,44291c56483,53435,51911,61055,47339,65627c41243,70199,36671,73247,29051,73247c21336,73247,15240,68675,9144,62579c3048,56483,0,47339,0,36576c0,25908,3048,16764,10668,10668c16764,3048,24384,0,33623,0x">
                    <v:stroke weight="0pt" endcap="flat" joinstyle="miter" miterlimit="10" on="false" color="#000000" opacity="0"/>
                    <v:fill on="true" color="#000000"/>
                  </v:shape>
                  <v:shape id="Shape 7603" style="position:absolute;width:251;height:412;left:23598;top:655;" coordsize="25194,41207" path="m25194,0l25194,5742l24480,6060c19907,7584,16859,10727,15335,12251c13811,15299,12192,16823,12192,19871c12192,24443,13811,27491,16859,29015c18383,32063,21431,32063,22955,32063l25194,31168l25194,39207l24480,39683c22955,41207,19907,41207,16859,41207c12192,41207,7620,39683,4572,36635c1524,33587,0,29015,0,24443c0,19871,1524,18347,3048,15299c4572,12251,7620,9203,13811,6060c16097,4536,19145,2631,23146,726l25194,0x">
                    <v:stroke weight="0pt" endcap="flat" joinstyle="miter" miterlimit="10" on="false" color="#000000" opacity="0"/>
                    <v:fill on="true" color="#000000"/>
                  </v:shape>
                  <v:shape id="Shape 7604" style="position:absolute;width:221;height:236;left:23628;top:358;" coordsize="22146,23610" path="m22146,0l22146,4122l15335,6846c13811,8370,12287,9894,12287,12942l12287,15990c12287,19038,12287,20562,10763,22086c9144,23610,7620,23610,6096,23610c4572,23610,3048,23610,1524,22086c0,20562,0,19038,0,15990c0,12942,1524,8370,6096,5322l22146,0x">
                    <v:stroke weight="0pt" endcap="flat" joinstyle="miter" miterlimit="10" on="false" color="#000000" opacity="0"/>
                    <v:fill on="true" color="#000000"/>
                  </v:shape>
                  <v:shape id="Shape 7605" style="position:absolute;width:373;height:717;left:23850;top:350;" coordsize="37386,71723" path="m2334,0c8430,0,13002,1524,17573,3048c20622,4572,22146,7620,23669,10668c25193,12192,25193,16764,25193,22860l25193,47339c25193,53435,25193,58007,25193,58007c26717,59531,26717,61055,26717,61055c28242,62579,28242,62579,29766,62579c29766,62579,29766,62579,31290,62579c32814,61055,34337,59531,37386,56483l37386,61055c31290,68675,26717,71723,20622,71723c19098,71723,17573,71723,16049,68675c14525,67151,13002,64103,13002,61055l0,69723l0,61684l13002,56483l13002,30480l0,36259l0,30516l13002,25908l13002,22860c13002,15240,11478,10668,9954,9144c8430,6096,5381,4572,810,4572l0,4896l0,774l2334,0x">
                    <v:stroke weight="0pt" endcap="flat" joinstyle="miter" miterlimit="10" on="false" color="#000000" opacity="0"/>
                    <v:fill on="true" color="#000000"/>
                  </v:shape>
                  <v:shape id="Shape 7606" style="position:absolute;width:351;height:1052;left:24254;top:0;" coordsize="35147,105251" path="m21431,0l24479,0l24479,90011c24479,94583,24479,97631,24479,99155c26003,100679,26003,100679,27527,102203c29051,102203,32099,102203,35147,102203l35147,105251l1524,105251l1524,102203c4572,102203,7620,102203,7620,102203c9239,100679,10763,100679,10763,99155c12287,97631,12287,94583,12287,90011l12287,27432c12287,19812,12287,15240,10763,13716c10763,12192,10763,10668,9239,10668c9239,9144,7620,9144,6096,9144c6096,9144,3048,9144,1524,10668l0,7620l21431,0x">
                    <v:stroke weight="0pt" endcap="flat" joinstyle="miter" miterlimit="10" on="false" color="#000000" opacity="0"/>
                    <v:fill on="true" color="#000000"/>
                  </v:shape>
                  <v:shape id="Shape 7607" style="position:absolute;width:305;height:728;left:25125;top:354;" coordsize="30528,72867" path="m30528,0l30528,4930l19812,10288c15240,14860,13716,22480,13716,33148c13716,42387,15240,50007,19812,56103l30528,61461l30528,71982l27432,72867c19812,72867,13716,69819,7620,62199c3048,56103,0,48483,0,39339c0,28576,3048,19432,9144,11812c12192,8002,15621,4954,19431,2858l30528,0x">
                    <v:stroke weight="0pt" endcap="flat" joinstyle="miter" miterlimit="10" on="false" color="#000000" opacity="0"/>
                    <v:fill on="true" color="#000000"/>
                  </v:shape>
                  <v:shape id="Shape 7608" style="position:absolute;width:411;height:1082;left:25430;top:0;" coordsize="41196,108299" path="m25955,0l29003,0l29003,77819c29003,86963,29003,91535,30527,93059c30527,94583,30527,96107,32052,96107c32052,97631,33575,97631,35099,97631c36623,97631,38147,97631,39671,96107l41196,99155l19859,108299l16811,108299l16811,97631c13764,100679,10620,103727,7572,105251l0,107415l0,96893l4524,99155c9096,99155,12240,97631,16811,93059l16811,57912c16811,53340,15287,50292,13764,48768c13764,45720,10620,42672,9096,41148c6048,41148,3000,39624,1476,39624l0,40362l0,35432l1476,35052c7572,35052,13764,36576,16811,41148l16811,28956c16811,19812,16811,15240,16811,13716c16811,12192,15287,10668,15287,10668c13764,9144,13764,9144,12240,9144c10620,9144,9096,9144,6048,10668l6048,7620l25955,0x">
                    <v:stroke weight="0pt" endcap="flat" joinstyle="miter" miterlimit="10" on="false" color="#000000" opacity="0"/>
                    <v:fill on="true" color="#000000"/>
                  </v:shape>
                  <v:shape id="Shape 7609" style="position:absolute;width:259;height:413;left:25979;top:654;" coordsize="25956,41310" path="m25956,0l25956,5506l24480,6162c19907,7686,16764,10830,15240,12354c13716,15402,13716,16926,13716,19974c13716,24546,13716,27594,16764,29118c18383,32166,21431,32166,22955,32166l25956,30965l25956,39794l16764,41310c12192,41310,7620,39786,4572,36738c1524,33690,0,29118,0,24546c0,19974,1524,18450,3048,15402c4572,12354,7620,9306,13716,6162c16050,4638,19503,2733,23706,828l25956,0x">
                    <v:stroke weight="0pt" endcap="flat" joinstyle="miter" miterlimit="10" on="false" color="#000000" opacity="0"/>
                    <v:fill on="true" color="#000000"/>
                  </v:shape>
                  <v:shape id="Shape 7610" style="position:absolute;width:229;height:238;left:26009;top:355;" coordsize="22908,23863" path="m22908,0l22908,4070l15335,7099c13716,8623,12192,10147,12192,13195l12192,16243c12192,19291,12192,20815,10668,22339c9144,23863,7620,23863,6096,23863c4572,23863,3048,23863,1524,22339c0,20815,0,19291,0,16243c0,13195,1524,8623,6096,5575l22908,0x">
                    <v:stroke weight="0pt" endcap="flat" joinstyle="miter" miterlimit="10" on="false" color="#000000" opacity="0"/>
                    <v:fill on="true" color="#000000"/>
                  </v:shape>
                  <v:shape id="Shape 7611" style="position:absolute;width:366;height:717;left:26238;top:350;" coordsize="36624,71723" path="m1572,0c7668,0,13764,1524,16811,3048c19860,4572,21384,7620,22908,10668c24431,12192,24431,16764,24431,22860l24431,47339c24431,53435,24431,58007,25955,58007c25955,59531,25955,61055,25955,61055c27480,62579,27480,62579,29004,62579c29004,62579,30528,62579,30528,62579c32052,61055,33575,59531,36624,56483l36624,61055c30528,68675,25955,71723,19860,71723c18336,71723,16811,71723,15287,68675c13764,67151,12240,64103,12240,61055c6143,65627,1572,68675,48,70199l0,70207l0,61379l12240,56483l12240,30480l0,35920l0,30414l12240,25908l12240,22860c12240,15240,10716,10668,9192,9144c7668,6096,4619,4572,48,4572l0,4591l0,521l1572,0x">
                    <v:stroke weight="0pt" endcap="flat" joinstyle="miter" miterlimit="10" on="false" color="#000000" opacity="0"/>
                    <v:fill on="true" color="#000000"/>
                  </v:shape>
                  <v:shape id="Shape 7612" style="position:absolute;width:412;height:915;left:26605;top:152;" coordsize="41243,91535" path="m21431,0l24479,0l24479,21336l39719,21336l39719,27432l24479,27432l24479,71723c24479,76295,24479,79343,26003,80867c27527,82391,29051,82391,30575,82391c32099,82391,33623,82391,35147,80867c36671,80867,38195,79343,38195,76295l41243,76295c39719,80867,38195,85439,35147,86963c30575,90011,27527,91535,24479,91535c22955,91535,19907,90011,18383,90011c15335,88487,13716,86963,13716,83915c12192,82391,10668,77819,10668,73247l10668,27432l0,27432l0,24384c3048,24384,6096,21336,9144,19812c12192,16764,13716,13716,16859,10668c18383,7620,19907,4572,21431,0x">
                    <v:stroke weight="0pt" endcap="flat" joinstyle="miter" miterlimit="10" on="false" color="#000000" opacity="0"/>
                    <v:fill on="true" color="#000000"/>
                  </v:shape>
                  <v:shape id="Shape 7613" style="position:absolute;width:251;height:412;left:27124;top:655;" coordsize="25194,41207" path="m25194,0l25194,5742l24480,6060c19907,7584,16859,10727,15335,12251c13811,15299,12192,16823,12192,19871c12192,24443,13811,27491,16859,29015c18383,32063,21431,32063,22955,32063l25194,31168l25194,39207l24480,39683c22955,41207,19907,41207,16859,41207c12192,41207,7620,39683,4572,36635c1524,33587,0,29015,0,24443c0,19871,1524,18347,3048,15299c4572,12251,7620,9203,13811,6060c16097,4536,19145,2631,23146,726l25194,0x">
                    <v:stroke weight="0pt" endcap="flat" joinstyle="miter" miterlimit="10" on="false" color="#000000" opacity="0"/>
                    <v:fill on="true" color="#000000"/>
                  </v:shape>
                  <v:shape id="Shape 7614" style="position:absolute;width:221;height:236;left:27154;top:358;" coordsize="22146,23610" path="m22146,0l22146,4122l15335,6846c13811,8370,12287,9894,12287,12942l12287,15990c12287,19038,12287,20562,10763,22086c9144,23610,7620,23610,6096,23610c4572,23610,3048,23610,1524,22086c0,20562,0,19038,0,15990c0,12942,1524,8370,6096,5322l22146,0x">
                    <v:stroke weight="0pt" endcap="flat" joinstyle="miter" miterlimit="10" on="false" color="#000000" opacity="0"/>
                    <v:fill on="true" color="#000000"/>
                  </v:shape>
                  <v:shape id="Shape 7615" style="position:absolute;width:373;height:717;left:27376;top:350;" coordsize="37386,71723" path="m2334,0c8430,0,13002,1524,17573,3048c20622,4572,22146,7620,23669,10668c25193,12192,25193,16764,25193,22860l25193,47339c25193,53435,25193,58007,25193,58007c26717,59531,26717,61055,26717,61055c28242,62579,28242,62579,29766,62579c29766,62579,29766,62579,31290,62579c32814,61055,34337,59531,37386,56483l37386,61055c31290,68675,26717,71723,20622,71723c19098,71723,17573,71723,16049,68675c14525,67151,13002,64103,13002,61055l0,69723l0,61684l13002,56483l13002,30480l0,36259l0,30516l13002,25908l13002,22860c13002,15240,11478,10668,9954,9144c8430,6096,5381,4572,810,4572l0,4896l0,774l2334,0x">
                    <v:stroke weight="0pt" endcap="flat" joinstyle="miter" miterlimit="10" on="false" color="#000000" opacity="0"/>
                    <v:fill on="true" color="#000000"/>
                  </v:shape>
                  <v:shape id="Shape 7616" style="position:absolute;width:168;height:167;left:27841;top:915;" coordsize="16859,16764" path="m9144,0c10668,0,13811,0,15335,1524c16859,3048,16859,6096,16859,7620c16859,10668,16859,12192,15335,13716c13811,15240,10668,16764,9144,16764c6096,16764,4572,15240,3048,13716c1524,12192,0,10668,0,7620c0,6096,1524,3048,3048,1524c4572,0,6096,0,9144,0x">
                    <v:stroke weight="0pt" endcap="flat" joinstyle="miter" miterlimit="10" on="false" color="#000000" opacity="0"/>
                    <v:fill on="true" color="#000000"/>
                  </v:shape>
                </v:group>
              </w:pict>
            </mc:Fallback>
          </mc:AlternateContent>
        </w:r>
      </w:ins>
    </w:p>
    <w:p w14:paraId="6E74AEC3" w14:textId="77777777" w:rsidR="00030F3E" w:rsidRDefault="00B51CFB">
      <w:pPr>
        <w:spacing w:after="1306"/>
        <w:ind w:left="-18"/>
        <w:rPr>
          <w:ins w:id="31" w:author="Other Author" w:date="2024-07-17T21:10:00Z" w16du:dateUtc="2024-07-17T15:40:00Z"/>
        </w:rPr>
      </w:pPr>
      <w:ins w:id="32" w:author="Other Author" w:date="2024-07-17T21:10:00Z" w16du:dateUtc="2024-07-17T15:40:00Z">
        <w:r>
          <w:rPr>
            <w:noProof/>
          </w:rPr>
          <w:drawing>
            <wp:inline distT="0" distB="0" distL="0" distR="0" wp14:anchorId="212951B5" wp14:editId="49305642">
              <wp:extent cx="5843016" cy="3806952"/>
              <wp:effectExtent l="0" t="0" r="0" b="0"/>
              <wp:docPr id="95788" name="Picture 95788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88" name="Picture 95788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3016" cy="38069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61703F" w14:textId="77777777" w:rsidR="00030F3E" w:rsidRDefault="00B51CFB">
      <w:pPr>
        <w:spacing w:after="0"/>
        <w:ind w:left="-37"/>
        <w:rPr>
          <w:ins w:id="33" w:author="Other Author" w:date="2024-07-17T21:10:00Z" w16du:dateUtc="2024-07-17T15:40:00Z"/>
        </w:rPr>
      </w:pPr>
      <w:ins w:id="34" w:author="Other Author" w:date="2024-07-17T21:10:00Z" w16du:dateUtc="2024-07-17T15:40:00Z">
        <w:r>
          <w:rPr>
            <w:noProof/>
          </w:rPr>
          <w:drawing>
            <wp:inline distT="0" distB="0" distL="0" distR="0" wp14:anchorId="5E6A0315" wp14:editId="2405260E">
              <wp:extent cx="5797296" cy="3526536"/>
              <wp:effectExtent l="0" t="0" r="0" b="0"/>
              <wp:docPr id="95790" name="Picture 9579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90" name="Picture 95790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35265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1BC8AC" w14:textId="77777777" w:rsidR="00030F3E" w:rsidRDefault="00B51CFB">
      <w:pPr>
        <w:spacing w:after="238"/>
        <w:ind w:left="-37"/>
        <w:rPr>
          <w:ins w:id="35" w:author="Other Author" w:date="2024-07-17T21:10:00Z" w16du:dateUtc="2024-07-17T15:40:00Z"/>
        </w:rPr>
      </w:pPr>
      <w:ins w:id="36" w:author="Other Author" w:date="2024-07-17T21:10:00Z" w16du:dateUtc="2024-07-17T15:40:00Z">
        <w:r>
          <w:rPr>
            <w:noProof/>
          </w:rPr>
          <w:drawing>
            <wp:inline distT="0" distB="0" distL="0" distR="0" wp14:anchorId="7491B05D" wp14:editId="1427D25B">
              <wp:extent cx="5797296" cy="6592825"/>
              <wp:effectExtent l="0" t="0" r="0" b="0"/>
              <wp:docPr id="95795" name="Picture 95795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795" name="Picture 95795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6592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EE59A2" w14:textId="77777777" w:rsidR="00030F3E" w:rsidRDefault="00B51CFB">
      <w:pPr>
        <w:spacing w:after="0"/>
        <w:ind w:left="5"/>
        <w:rPr>
          <w:ins w:id="37" w:author="Other Author" w:date="2024-07-17T21:10:00Z" w16du:dateUtc="2024-07-17T15:40:00Z"/>
        </w:rPr>
      </w:pPr>
      <w:ins w:id="38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56BD9631" wp14:editId="4237CB4A">
                  <wp:extent cx="1134237" cy="1899476"/>
                  <wp:effectExtent l="0" t="0" r="0" b="0"/>
                  <wp:docPr id="95432" name="Group 9543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34237" cy="1899476"/>
                            <a:chOff x="0" y="0"/>
                            <a:chExt cx="1134237" cy="1899476"/>
                          </a:xfrm>
                        </wpg:grpSpPr>
                        <wps:wsp>
                          <wps:cNvPr id="9784" name="Shape 9784"/>
                          <wps:cNvSpPr/>
                          <wps:spPr>
                            <a:xfrm>
                              <a:off x="3048" y="0"/>
                              <a:ext cx="91631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631" h="105251">
                                  <a:moveTo>
                                    <a:pt x="51911" y="0"/>
                                  </a:moveTo>
                                  <a:cubicBezTo>
                                    <a:pt x="59531" y="0"/>
                                    <a:pt x="67247" y="1524"/>
                                    <a:pt x="73343" y="6096"/>
                                  </a:cubicBezTo>
                                  <a:cubicBezTo>
                                    <a:pt x="76391" y="6096"/>
                                    <a:pt x="77915" y="7620"/>
                                    <a:pt x="77915" y="7620"/>
                                  </a:cubicBezTo>
                                  <a:cubicBezTo>
                                    <a:pt x="79439" y="7620"/>
                                    <a:pt x="80963" y="6096"/>
                                    <a:pt x="82487" y="6096"/>
                                  </a:cubicBezTo>
                                  <a:cubicBezTo>
                                    <a:pt x="82487" y="4572"/>
                                    <a:pt x="84011" y="3048"/>
                                    <a:pt x="84011" y="0"/>
                                  </a:cubicBezTo>
                                  <a:lnTo>
                                    <a:pt x="87059" y="0"/>
                                  </a:lnTo>
                                  <a:lnTo>
                                    <a:pt x="90107" y="35052"/>
                                  </a:lnTo>
                                  <a:lnTo>
                                    <a:pt x="87059" y="35052"/>
                                  </a:lnTo>
                                  <a:cubicBezTo>
                                    <a:pt x="84011" y="24384"/>
                                    <a:pt x="79439" y="16764"/>
                                    <a:pt x="73343" y="12192"/>
                                  </a:cubicBezTo>
                                  <a:cubicBezTo>
                                    <a:pt x="68771" y="7620"/>
                                    <a:pt x="61151" y="6096"/>
                                    <a:pt x="53435" y="6096"/>
                                  </a:cubicBezTo>
                                  <a:cubicBezTo>
                                    <a:pt x="47339" y="6096"/>
                                    <a:pt x="41243" y="7620"/>
                                    <a:pt x="35147" y="10668"/>
                                  </a:cubicBezTo>
                                  <a:cubicBezTo>
                                    <a:pt x="29051" y="13716"/>
                                    <a:pt x="26003" y="19812"/>
                                    <a:pt x="22955" y="27432"/>
                                  </a:cubicBezTo>
                                  <a:cubicBezTo>
                                    <a:pt x="19907" y="35052"/>
                                    <a:pt x="18383" y="44196"/>
                                    <a:pt x="18383" y="54864"/>
                                  </a:cubicBezTo>
                                  <a:cubicBezTo>
                                    <a:pt x="18383" y="64008"/>
                                    <a:pt x="19907" y="71628"/>
                                    <a:pt x="21431" y="77819"/>
                                  </a:cubicBezTo>
                                  <a:cubicBezTo>
                                    <a:pt x="24479" y="85439"/>
                                    <a:pt x="29051" y="90012"/>
                                    <a:pt x="35147" y="94583"/>
                                  </a:cubicBezTo>
                                  <a:cubicBezTo>
                                    <a:pt x="41243" y="97631"/>
                                    <a:pt x="47339" y="99155"/>
                                    <a:pt x="54959" y="99155"/>
                                  </a:cubicBezTo>
                                  <a:cubicBezTo>
                                    <a:pt x="62675" y="99155"/>
                                    <a:pt x="67247" y="97631"/>
                                    <a:pt x="73343" y="94583"/>
                                  </a:cubicBezTo>
                                  <a:cubicBezTo>
                                    <a:pt x="77915" y="91536"/>
                                    <a:pt x="84011" y="86963"/>
                                    <a:pt x="90107" y="77819"/>
                                  </a:cubicBezTo>
                                  <a:lnTo>
                                    <a:pt x="91631" y="79343"/>
                                  </a:lnTo>
                                  <a:cubicBezTo>
                                    <a:pt x="87059" y="88488"/>
                                    <a:pt x="80963" y="96107"/>
                                    <a:pt x="73343" y="99155"/>
                                  </a:cubicBezTo>
                                  <a:cubicBezTo>
                                    <a:pt x="67247" y="103727"/>
                                    <a:pt x="59531" y="105251"/>
                                    <a:pt x="50387" y="105251"/>
                                  </a:cubicBezTo>
                                  <a:cubicBezTo>
                                    <a:pt x="33623" y="105251"/>
                                    <a:pt x="19907" y="99155"/>
                                    <a:pt x="10763" y="86963"/>
                                  </a:cubicBezTo>
                                  <a:cubicBezTo>
                                    <a:pt x="4667" y="77819"/>
                                    <a:pt x="0" y="67056"/>
                                    <a:pt x="0" y="54864"/>
                                  </a:cubicBezTo>
                                  <a:cubicBezTo>
                                    <a:pt x="0" y="44196"/>
                                    <a:pt x="3143" y="35052"/>
                                    <a:pt x="7715" y="27432"/>
                                  </a:cubicBezTo>
                                  <a:cubicBezTo>
                                    <a:pt x="12287" y="18288"/>
                                    <a:pt x="18383" y="12192"/>
                                    <a:pt x="26003" y="7620"/>
                                  </a:cubicBezTo>
                                  <a:cubicBezTo>
                                    <a:pt x="33623" y="3048"/>
                                    <a:pt x="42767" y="0"/>
                                    <a:pt x="519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85" name="Shape 9785"/>
                          <wps:cNvSpPr/>
                          <wps:spPr>
                            <a:xfrm>
                              <a:off x="103822" y="35051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0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45815"/>
                                  </a:lnTo>
                                  <a:cubicBezTo>
                                    <a:pt x="22955" y="51912"/>
                                    <a:pt x="24479" y="56483"/>
                                    <a:pt x="26003" y="58007"/>
                                  </a:cubicBezTo>
                                  <a:cubicBezTo>
                                    <a:pt x="29051" y="61055"/>
                                    <a:pt x="32099" y="61055"/>
                                    <a:pt x="35147" y="61055"/>
                                  </a:cubicBezTo>
                                  <a:cubicBezTo>
                                    <a:pt x="36671" y="61055"/>
                                    <a:pt x="39719" y="61055"/>
                                    <a:pt x="41243" y="59531"/>
                                  </a:cubicBezTo>
                                  <a:cubicBezTo>
                                    <a:pt x="44291" y="58007"/>
                                    <a:pt x="47339" y="54959"/>
                                    <a:pt x="51911" y="51912"/>
                                  </a:cubicBezTo>
                                  <a:lnTo>
                                    <a:pt x="51911" y="13716"/>
                                  </a:lnTo>
                                  <a:cubicBezTo>
                                    <a:pt x="51911" y="9144"/>
                                    <a:pt x="50387" y="6096"/>
                                    <a:pt x="48863" y="4572"/>
                                  </a:cubicBezTo>
                                  <a:cubicBezTo>
                                    <a:pt x="47339" y="3048"/>
                                    <a:pt x="45815" y="3048"/>
                                    <a:pt x="41243" y="3048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64103" y="0"/>
                                  </a:lnTo>
                                  <a:lnTo>
                                    <a:pt x="64103" y="41243"/>
                                  </a:lnTo>
                                  <a:cubicBezTo>
                                    <a:pt x="64103" y="48863"/>
                                    <a:pt x="64103" y="54959"/>
                                    <a:pt x="64103" y="56483"/>
                                  </a:cubicBezTo>
                                  <a:cubicBezTo>
                                    <a:pt x="64103" y="58007"/>
                                    <a:pt x="65627" y="59531"/>
                                    <a:pt x="65627" y="59531"/>
                                  </a:cubicBezTo>
                                  <a:cubicBezTo>
                                    <a:pt x="67151" y="61055"/>
                                    <a:pt x="68675" y="61055"/>
                                    <a:pt x="68675" y="61055"/>
                                  </a:cubicBezTo>
                                  <a:cubicBezTo>
                                    <a:pt x="70199" y="61055"/>
                                    <a:pt x="71723" y="61055"/>
                                    <a:pt x="74771" y="59531"/>
                                  </a:cubicBezTo>
                                  <a:lnTo>
                                    <a:pt x="74771" y="62579"/>
                                  </a:lnTo>
                                  <a:lnTo>
                                    <a:pt x="54959" y="70200"/>
                                  </a:lnTo>
                                  <a:lnTo>
                                    <a:pt x="51911" y="70200"/>
                                  </a:lnTo>
                                  <a:lnTo>
                                    <a:pt x="51911" y="56483"/>
                                  </a:lnTo>
                                  <a:cubicBezTo>
                                    <a:pt x="45815" y="62579"/>
                                    <a:pt x="41243" y="67151"/>
                                    <a:pt x="38195" y="68675"/>
                                  </a:cubicBezTo>
                                  <a:cubicBezTo>
                                    <a:pt x="35147" y="70200"/>
                                    <a:pt x="32099" y="70200"/>
                                    <a:pt x="29051" y="70200"/>
                                  </a:cubicBezTo>
                                  <a:cubicBezTo>
                                    <a:pt x="24479" y="70200"/>
                                    <a:pt x="21431" y="68675"/>
                                    <a:pt x="18288" y="67151"/>
                                  </a:cubicBezTo>
                                  <a:cubicBezTo>
                                    <a:pt x="15240" y="65627"/>
                                    <a:pt x="13716" y="62579"/>
                                    <a:pt x="12192" y="58007"/>
                                  </a:cubicBezTo>
                                  <a:cubicBezTo>
                                    <a:pt x="12192" y="54959"/>
                                    <a:pt x="10668" y="50388"/>
                                    <a:pt x="10668" y="44291"/>
                                  </a:cubicBezTo>
                                  <a:lnTo>
                                    <a:pt x="10668" y="13716"/>
                                  </a:lnTo>
                                  <a:cubicBezTo>
                                    <a:pt x="10668" y="10668"/>
                                    <a:pt x="10668" y="7620"/>
                                    <a:pt x="10668" y="6096"/>
                                  </a:cubicBezTo>
                                  <a:cubicBezTo>
                                    <a:pt x="9144" y="6096"/>
                                    <a:pt x="7620" y="4572"/>
                                    <a:pt x="6096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86" name="Shape 9786"/>
                          <wps:cNvSpPr/>
                          <wps:spPr>
                            <a:xfrm>
                              <a:off x="180118" y="33528"/>
                              <a:ext cx="5038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200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29051" y="4572"/>
                                    <a:pt x="35147" y="0"/>
                                    <a:pt x="41243" y="0"/>
                                  </a:cubicBezTo>
                                  <a:cubicBezTo>
                                    <a:pt x="44291" y="0"/>
                                    <a:pt x="47339" y="0"/>
                                    <a:pt x="48863" y="1524"/>
                                  </a:cubicBezTo>
                                  <a:cubicBezTo>
                                    <a:pt x="50387" y="3048"/>
                                    <a:pt x="50387" y="6096"/>
                                    <a:pt x="50387" y="7620"/>
                                  </a:cubicBezTo>
                                  <a:cubicBezTo>
                                    <a:pt x="50387" y="9144"/>
                                    <a:pt x="50387" y="12192"/>
                                    <a:pt x="48863" y="12192"/>
                                  </a:cubicBezTo>
                                  <a:cubicBezTo>
                                    <a:pt x="47339" y="13716"/>
                                    <a:pt x="45815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3716"/>
                                    <a:pt x="38195" y="12192"/>
                                  </a:cubicBezTo>
                                  <a:cubicBezTo>
                                    <a:pt x="36671" y="10668"/>
                                    <a:pt x="35147" y="9144"/>
                                    <a:pt x="33623" y="9144"/>
                                  </a:cubicBezTo>
                                  <a:cubicBezTo>
                                    <a:pt x="33623" y="9144"/>
                                    <a:pt x="32099" y="10668"/>
                                    <a:pt x="30575" y="10668"/>
                                  </a:cubicBezTo>
                                  <a:cubicBezTo>
                                    <a:pt x="29051" y="13716"/>
                                    <a:pt x="26003" y="16764"/>
                                    <a:pt x="24479" y="21336"/>
                                  </a:cubicBezTo>
                                  <a:lnTo>
                                    <a:pt x="24479" y="53436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5627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667" y="67151"/>
                                    <a:pt x="7715" y="67151"/>
                                    <a:pt x="9239" y="65627"/>
                                  </a:cubicBezTo>
                                  <a:cubicBezTo>
                                    <a:pt x="10763" y="64103"/>
                                    <a:pt x="10763" y="64103"/>
                                    <a:pt x="10763" y="62579"/>
                                  </a:cubicBezTo>
                                  <a:cubicBezTo>
                                    <a:pt x="12287" y="61055"/>
                                    <a:pt x="12287" y="58007"/>
                                    <a:pt x="12287" y="54959"/>
                                  </a:cubicBezTo>
                                  <a:lnTo>
                                    <a:pt x="12287" y="27432"/>
                                  </a:lnTo>
                                  <a:cubicBezTo>
                                    <a:pt x="12287" y="19812"/>
                                    <a:pt x="12287" y="15240"/>
                                    <a:pt x="10763" y="13716"/>
                                  </a:cubicBezTo>
                                  <a:cubicBezTo>
                                    <a:pt x="10763" y="12192"/>
                                    <a:pt x="10763" y="10668"/>
                                    <a:pt x="9239" y="10668"/>
                                  </a:cubicBezTo>
                                  <a:cubicBezTo>
                                    <a:pt x="9239" y="10668"/>
                                    <a:pt x="7715" y="9144"/>
                                    <a:pt x="6191" y="9144"/>
                                  </a:cubicBezTo>
                                  <a:cubicBezTo>
                                    <a:pt x="4667" y="9144"/>
                                    <a:pt x="3143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87" name="Shape 9787"/>
                          <wps:cNvSpPr/>
                          <wps:spPr>
                            <a:xfrm>
                              <a:off x="227552" y="33528"/>
                              <a:ext cx="5191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200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5335"/>
                                  </a:lnTo>
                                  <a:cubicBezTo>
                                    <a:pt x="30480" y="4572"/>
                                    <a:pt x="36576" y="0"/>
                                    <a:pt x="41148" y="0"/>
                                  </a:cubicBezTo>
                                  <a:cubicBezTo>
                                    <a:pt x="44196" y="0"/>
                                    <a:pt x="47244" y="0"/>
                                    <a:pt x="48863" y="1524"/>
                                  </a:cubicBezTo>
                                  <a:cubicBezTo>
                                    <a:pt x="50387" y="3048"/>
                                    <a:pt x="51911" y="6191"/>
                                    <a:pt x="51911" y="7715"/>
                                  </a:cubicBezTo>
                                  <a:cubicBezTo>
                                    <a:pt x="51911" y="9239"/>
                                    <a:pt x="50387" y="12288"/>
                                    <a:pt x="48863" y="12288"/>
                                  </a:cubicBezTo>
                                  <a:cubicBezTo>
                                    <a:pt x="48863" y="13812"/>
                                    <a:pt x="47244" y="15335"/>
                                    <a:pt x="44196" y="15335"/>
                                  </a:cubicBezTo>
                                  <a:cubicBezTo>
                                    <a:pt x="42672" y="15335"/>
                                    <a:pt x="41148" y="13812"/>
                                    <a:pt x="39624" y="12288"/>
                                  </a:cubicBezTo>
                                  <a:cubicBezTo>
                                    <a:pt x="36576" y="10763"/>
                                    <a:pt x="35052" y="9239"/>
                                    <a:pt x="33528" y="9239"/>
                                  </a:cubicBezTo>
                                  <a:cubicBezTo>
                                    <a:pt x="33528" y="9239"/>
                                    <a:pt x="32004" y="10763"/>
                                    <a:pt x="30480" y="10763"/>
                                  </a:cubicBezTo>
                                  <a:cubicBezTo>
                                    <a:pt x="28956" y="13812"/>
                                    <a:pt x="27432" y="16859"/>
                                    <a:pt x="24384" y="21431"/>
                                  </a:cubicBezTo>
                                  <a:lnTo>
                                    <a:pt x="24384" y="53436"/>
                                  </a:lnTo>
                                  <a:cubicBezTo>
                                    <a:pt x="24384" y="58007"/>
                                    <a:pt x="24384" y="61055"/>
                                    <a:pt x="25908" y="62579"/>
                                  </a:cubicBezTo>
                                  <a:cubicBezTo>
                                    <a:pt x="25908" y="64103"/>
                                    <a:pt x="27432" y="65627"/>
                                    <a:pt x="28956" y="65627"/>
                                  </a:cubicBezTo>
                                  <a:cubicBezTo>
                                    <a:pt x="30480" y="67151"/>
                                    <a:pt x="33528" y="67151"/>
                                    <a:pt x="36576" y="67151"/>
                                  </a:cubicBezTo>
                                  <a:lnTo>
                                    <a:pt x="36576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144" y="65627"/>
                                  </a:cubicBezTo>
                                  <a:cubicBezTo>
                                    <a:pt x="10668" y="64103"/>
                                    <a:pt x="10668" y="64103"/>
                                    <a:pt x="12192" y="62579"/>
                                  </a:cubicBezTo>
                                  <a:cubicBezTo>
                                    <a:pt x="12192" y="61055"/>
                                    <a:pt x="12192" y="58007"/>
                                    <a:pt x="12192" y="54959"/>
                                  </a:cubicBezTo>
                                  <a:lnTo>
                                    <a:pt x="12192" y="27527"/>
                                  </a:lnTo>
                                  <a:cubicBezTo>
                                    <a:pt x="12192" y="19907"/>
                                    <a:pt x="12192" y="15335"/>
                                    <a:pt x="12192" y="13812"/>
                                  </a:cubicBezTo>
                                  <a:cubicBezTo>
                                    <a:pt x="10668" y="12288"/>
                                    <a:pt x="10668" y="10763"/>
                                    <a:pt x="9144" y="10763"/>
                                  </a:cubicBezTo>
                                  <a:cubicBezTo>
                                    <a:pt x="9144" y="10763"/>
                                    <a:pt x="7620" y="9239"/>
                                    <a:pt x="6096" y="9239"/>
                                  </a:cubicBezTo>
                                  <a:cubicBezTo>
                                    <a:pt x="4572" y="9239"/>
                                    <a:pt x="3048" y="10763"/>
                                    <a:pt x="1524" y="10763"/>
                                  </a:cubicBezTo>
                                  <a:lnTo>
                                    <a:pt x="0" y="7715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88" name="Shape 9788"/>
                          <wps:cNvSpPr/>
                          <wps:spPr>
                            <a:xfrm>
                              <a:off x="280892" y="35499"/>
                              <a:ext cx="25956" cy="6843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68431">
                                  <a:moveTo>
                                    <a:pt x="25956" y="0"/>
                                  </a:moveTo>
                                  <a:lnTo>
                                    <a:pt x="25956" y="3185"/>
                                  </a:lnTo>
                                  <a:lnTo>
                                    <a:pt x="15240" y="7172"/>
                                  </a:lnTo>
                                  <a:cubicBezTo>
                                    <a:pt x="12192" y="10220"/>
                                    <a:pt x="10668" y="14792"/>
                                    <a:pt x="10668" y="20889"/>
                                  </a:cubicBezTo>
                                  <a:lnTo>
                                    <a:pt x="25956" y="20889"/>
                                  </a:lnTo>
                                  <a:lnTo>
                                    <a:pt x="25956" y="25460"/>
                                  </a:lnTo>
                                  <a:lnTo>
                                    <a:pt x="10668" y="25460"/>
                                  </a:lnTo>
                                  <a:cubicBezTo>
                                    <a:pt x="10668" y="36129"/>
                                    <a:pt x="12192" y="43844"/>
                                    <a:pt x="16764" y="49940"/>
                                  </a:cubicBezTo>
                                  <a:lnTo>
                                    <a:pt x="25956" y="53749"/>
                                  </a:lnTo>
                                  <a:lnTo>
                                    <a:pt x="25956" y="68431"/>
                                  </a:lnTo>
                                  <a:lnTo>
                                    <a:pt x="7620" y="60608"/>
                                  </a:lnTo>
                                  <a:cubicBezTo>
                                    <a:pt x="3048" y="54511"/>
                                    <a:pt x="0" y="45368"/>
                                    <a:pt x="0" y="34604"/>
                                  </a:cubicBezTo>
                                  <a:cubicBezTo>
                                    <a:pt x="0" y="22413"/>
                                    <a:pt x="3048" y="13268"/>
                                    <a:pt x="9144" y="7172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89" name="Shape 9789"/>
                          <wps:cNvSpPr/>
                          <wps:spPr>
                            <a:xfrm>
                              <a:off x="306848" y="77819"/>
                              <a:ext cx="30528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28" h="27432">
                                  <a:moveTo>
                                    <a:pt x="29004" y="0"/>
                                  </a:moveTo>
                                  <a:lnTo>
                                    <a:pt x="30528" y="1524"/>
                                  </a:lnTo>
                                  <a:cubicBezTo>
                                    <a:pt x="30528" y="7620"/>
                                    <a:pt x="27480" y="13715"/>
                                    <a:pt x="22908" y="19812"/>
                                  </a:cubicBezTo>
                                  <a:cubicBezTo>
                                    <a:pt x="16812" y="24384"/>
                                    <a:pt x="10716" y="27432"/>
                                    <a:pt x="3096" y="27432"/>
                                  </a:cubicBezTo>
                                  <a:lnTo>
                                    <a:pt x="0" y="26111"/>
                                  </a:lnTo>
                                  <a:lnTo>
                                    <a:pt x="0" y="11430"/>
                                  </a:lnTo>
                                  <a:lnTo>
                                    <a:pt x="9192" y="15240"/>
                                  </a:lnTo>
                                  <a:cubicBezTo>
                                    <a:pt x="13764" y="15240"/>
                                    <a:pt x="16812" y="13715"/>
                                    <a:pt x="21384" y="12192"/>
                                  </a:cubicBezTo>
                                  <a:cubicBezTo>
                                    <a:pt x="24432" y="9144"/>
                                    <a:pt x="27480" y="4572"/>
                                    <a:pt x="29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0" name="Shape 9790"/>
                          <wps:cNvSpPr/>
                          <wps:spPr>
                            <a:xfrm>
                              <a:off x="306848" y="33528"/>
                              <a:ext cx="30528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28" h="27432">
                                  <a:moveTo>
                                    <a:pt x="4620" y="0"/>
                                  </a:moveTo>
                                  <a:cubicBezTo>
                                    <a:pt x="12240" y="0"/>
                                    <a:pt x="18336" y="1524"/>
                                    <a:pt x="24432" y="7620"/>
                                  </a:cubicBezTo>
                                  <a:cubicBezTo>
                                    <a:pt x="29004" y="12192"/>
                                    <a:pt x="30528" y="18288"/>
                                    <a:pt x="30528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5288" y="22860"/>
                                  </a:lnTo>
                                  <a:cubicBezTo>
                                    <a:pt x="15288" y="18288"/>
                                    <a:pt x="15288" y="15239"/>
                                    <a:pt x="13764" y="13715"/>
                                  </a:cubicBezTo>
                                  <a:cubicBezTo>
                                    <a:pt x="12240" y="10668"/>
                                    <a:pt x="10716" y="9144"/>
                                    <a:pt x="9192" y="7620"/>
                                  </a:cubicBezTo>
                                  <a:cubicBezTo>
                                    <a:pt x="6144" y="6096"/>
                                    <a:pt x="3096" y="4572"/>
                                    <a:pt x="1572" y="4572"/>
                                  </a:cubicBezTo>
                                  <a:lnTo>
                                    <a:pt x="0" y="5156"/>
                                  </a:lnTo>
                                  <a:lnTo>
                                    <a:pt x="0" y="1971"/>
                                  </a:lnTo>
                                  <a:lnTo>
                                    <a:pt x="462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1" name="Shape 9791"/>
                          <wps:cNvSpPr/>
                          <wps:spPr>
                            <a:xfrm>
                              <a:off x="341948" y="33527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3716"/>
                                  </a:lnTo>
                                  <a:cubicBezTo>
                                    <a:pt x="32099" y="4573"/>
                                    <a:pt x="39719" y="0"/>
                                    <a:pt x="47339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9531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959"/>
                                  </a:lnTo>
                                  <a:cubicBezTo>
                                    <a:pt x="64103" y="59531"/>
                                    <a:pt x="65627" y="61055"/>
                                    <a:pt x="65627" y="62579"/>
                                  </a:cubicBezTo>
                                  <a:cubicBezTo>
                                    <a:pt x="65627" y="64104"/>
                                    <a:pt x="67151" y="65628"/>
                                    <a:pt x="68675" y="65628"/>
                                  </a:cubicBezTo>
                                  <a:cubicBezTo>
                                    <a:pt x="70199" y="67152"/>
                                    <a:pt x="71723" y="67152"/>
                                    <a:pt x="74771" y="67152"/>
                                  </a:cubicBezTo>
                                  <a:lnTo>
                                    <a:pt x="74771" y="70200"/>
                                  </a:lnTo>
                                  <a:lnTo>
                                    <a:pt x="41243" y="70200"/>
                                  </a:lnTo>
                                  <a:lnTo>
                                    <a:pt x="41243" y="67152"/>
                                  </a:lnTo>
                                  <a:lnTo>
                                    <a:pt x="42767" y="67152"/>
                                  </a:lnTo>
                                  <a:cubicBezTo>
                                    <a:pt x="45815" y="67152"/>
                                    <a:pt x="48863" y="67152"/>
                                    <a:pt x="48863" y="65628"/>
                                  </a:cubicBezTo>
                                  <a:cubicBezTo>
                                    <a:pt x="50387" y="64104"/>
                                    <a:pt x="51911" y="64104"/>
                                    <a:pt x="51911" y="61055"/>
                                  </a:cubicBezTo>
                                  <a:cubicBezTo>
                                    <a:pt x="51911" y="61055"/>
                                    <a:pt x="51911" y="58007"/>
                                    <a:pt x="51911" y="54959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1911" y="15240"/>
                                    <a:pt x="50387" y="13716"/>
                                  </a:cubicBezTo>
                                  <a:cubicBezTo>
                                    <a:pt x="48863" y="10668"/>
                                    <a:pt x="45815" y="9144"/>
                                    <a:pt x="41243" y="9144"/>
                                  </a:cubicBezTo>
                                  <a:cubicBezTo>
                                    <a:pt x="36671" y="9144"/>
                                    <a:pt x="30575" y="12192"/>
                                    <a:pt x="24479" y="18288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9531"/>
                                    <a:pt x="24479" y="62579"/>
                                    <a:pt x="24479" y="62579"/>
                                  </a:cubicBezTo>
                                  <a:cubicBezTo>
                                    <a:pt x="26003" y="64104"/>
                                    <a:pt x="26003" y="65628"/>
                                    <a:pt x="27527" y="65628"/>
                                  </a:cubicBezTo>
                                  <a:cubicBezTo>
                                    <a:pt x="29051" y="67152"/>
                                    <a:pt x="32099" y="67152"/>
                                    <a:pt x="35147" y="67152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2"/>
                                  </a:lnTo>
                                  <a:lnTo>
                                    <a:pt x="3048" y="67152"/>
                                  </a:lnTo>
                                  <a:cubicBezTo>
                                    <a:pt x="6096" y="67152"/>
                                    <a:pt x="9144" y="67152"/>
                                    <a:pt x="10668" y="64104"/>
                                  </a:cubicBezTo>
                                  <a:cubicBezTo>
                                    <a:pt x="10668" y="62579"/>
                                    <a:pt x="12192" y="59531"/>
                                    <a:pt x="12192" y="54959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0668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2" name="Shape 9792"/>
                          <wps:cNvSpPr/>
                          <wps:spPr>
                            <a:xfrm>
                              <a:off x="419862" y="12192"/>
                              <a:ext cx="41148" cy="930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148" h="93059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2860"/>
                                  </a:lnTo>
                                  <a:lnTo>
                                    <a:pt x="38100" y="22860"/>
                                  </a:lnTo>
                                  <a:lnTo>
                                    <a:pt x="38100" y="28956"/>
                                  </a:lnTo>
                                  <a:lnTo>
                                    <a:pt x="22860" y="28956"/>
                                  </a:lnTo>
                                  <a:lnTo>
                                    <a:pt x="22860" y="73247"/>
                                  </a:lnTo>
                                  <a:cubicBezTo>
                                    <a:pt x="22860" y="76295"/>
                                    <a:pt x="22860" y="79343"/>
                                    <a:pt x="24384" y="80867"/>
                                  </a:cubicBezTo>
                                  <a:cubicBezTo>
                                    <a:pt x="25908" y="82391"/>
                                    <a:pt x="27432" y="83915"/>
                                    <a:pt x="28956" y="83915"/>
                                  </a:cubicBezTo>
                                  <a:cubicBezTo>
                                    <a:pt x="30480" y="83915"/>
                                    <a:pt x="32004" y="83915"/>
                                    <a:pt x="33528" y="82391"/>
                                  </a:cubicBezTo>
                                  <a:cubicBezTo>
                                    <a:pt x="35052" y="80867"/>
                                    <a:pt x="36576" y="79343"/>
                                    <a:pt x="38100" y="77819"/>
                                  </a:cubicBezTo>
                                  <a:lnTo>
                                    <a:pt x="41148" y="77819"/>
                                  </a:lnTo>
                                  <a:cubicBezTo>
                                    <a:pt x="38100" y="82391"/>
                                    <a:pt x="36576" y="86963"/>
                                    <a:pt x="33528" y="88488"/>
                                  </a:cubicBezTo>
                                  <a:cubicBezTo>
                                    <a:pt x="30480" y="91536"/>
                                    <a:pt x="27432" y="93059"/>
                                    <a:pt x="22860" y="93059"/>
                                  </a:cubicBezTo>
                                  <a:cubicBezTo>
                                    <a:pt x="21336" y="93059"/>
                                    <a:pt x="18288" y="91536"/>
                                    <a:pt x="16764" y="90012"/>
                                  </a:cubicBezTo>
                                  <a:cubicBezTo>
                                    <a:pt x="13716" y="88488"/>
                                    <a:pt x="12192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343"/>
                                    <a:pt x="10668" y="74771"/>
                                  </a:cubicBezTo>
                                  <a:lnTo>
                                    <a:pt x="10668" y="28956"/>
                                  </a:lnTo>
                                  <a:lnTo>
                                    <a:pt x="0" y="28956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1524" y="24384"/>
                                    <a:pt x="4572" y="22860"/>
                                    <a:pt x="7620" y="19812"/>
                                  </a:cubicBezTo>
                                  <a:cubicBezTo>
                                    <a:pt x="10668" y="18288"/>
                                    <a:pt x="13716" y="15240"/>
                                    <a:pt x="15240" y="10668"/>
                                  </a:cubicBezTo>
                                  <a:cubicBezTo>
                                    <a:pt x="16764" y="9144"/>
                                    <a:pt x="18288" y="6096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3" name="Shape 9793"/>
                          <wps:cNvSpPr/>
                          <wps:spPr>
                            <a:xfrm>
                              <a:off x="506825" y="3048"/>
                              <a:ext cx="4429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291" h="100679">
                                  <a:moveTo>
                                    <a:pt x="0" y="0"/>
                                  </a:moveTo>
                                  <a:lnTo>
                                    <a:pt x="44291" y="0"/>
                                  </a:lnTo>
                                  <a:lnTo>
                                    <a:pt x="44291" y="1524"/>
                                  </a:lnTo>
                                  <a:lnTo>
                                    <a:pt x="39719" y="1524"/>
                                  </a:lnTo>
                                  <a:cubicBezTo>
                                    <a:pt x="36671" y="1524"/>
                                    <a:pt x="33623" y="3048"/>
                                    <a:pt x="30575" y="6096"/>
                                  </a:cubicBezTo>
                                  <a:cubicBezTo>
                                    <a:pt x="30575" y="7620"/>
                                    <a:pt x="29051" y="10668"/>
                                    <a:pt x="29051" y="16764"/>
                                  </a:cubicBezTo>
                                  <a:lnTo>
                                    <a:pt x="29051" y="82391"/>
                                  </a:lnTo>
                                  <a:cubicBezTo>
                                    <a:pt x="29051" y="86963"/>
                                    <a:pt x="29051" y="91536"/>
                                    <a:pt x="30575" y="93059"/>
                                  </a:cubicBezTo>
                                  <a:cubicBezTo>
                                    <a:pt x="30575" y="94583"/>
                                    <a:pt x="32099" y="94583"/>
                                    <a:pt x="33623" y="96107"/>
                                  </a:cubicBezTo>
                                  <a:cubicBezTo>
                                    <a:pt x="35147" y="97631"/>
                                    <a:pt x="38195" y="97631"/>
                                    <a:pt x="39719" y="97631"/>
                                  </a:cubicBezTo>
                                  <a:lnTo>
                                    <a:pt x="44291" y="97631"/>
                                  </a:lnTo>
                                  <a:lnTo>
                                    <a:pt x="4429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7631"/>
                                  </a:lnTo>
                                  <a:lnTo>
                                    <a:pt x="4572" y="97631"/>
                                  </a:lnTo>
                                  <a:cubicBezTo>
                                    <a:pt x="7620" y="97631"/>
                                    <a:pt x="10668" y="96107"/>
                                    <a:pt x="13716" y="94583"/>
                                  </a:cubicBezTo>
                                  <a:cubicBezTo>
                                    <a:pt x="13716" y="93059"/>
                                    <a:pt x="15240" y="88488"/>
                                    <a:pt x="15240" y="82391"/>
                                  </a:cubicBezTo>
                                  <a:lnTo>
                                    <a:pt x="15240" y="16764"/>
                                  </a:lnTo>
                                  <a:cubicBezTo>
                                    <a:pt x="15240" y="12192"/>
                                    <a:pt x="15240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1524"/>
                                    <a:pt x="4572" y="1524"/>
                                  </a:cubicBezTo>
                                  <a:lnTo>
                                    <a:pt x="0" y="15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4" name="Shape 9794"/>
                          <wps:cNvSpPr/>
                          <wps:spPr>
                            <a:xfrm>
                              <a:off x="561689" y="33527"/>
                              <a:ext cx="7486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67" h="70200">
                                  <a:moveTo>
                                    <a:pt x="19907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3716"/>
                                  </a:lnTo>
                                  <a:cubicBezTo>
                                    <a:pt x="32099" y="4573"/>
                                    <a:pt x="39719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9531" y="4573"/>
                                    <a:pt x="61055" y="7620"/>
                                    <a:pt x="62675" y="12192"/>
                                  </a:cubicBezTo>
                                  <a:cubicBezTo>
                                    <a:pt x="64199" y="15240"/>
                                    <a:pt x="64199" y="19812"/>
                                    <a:pt x="64199" y="25908"/>
                                  </a:cubicBezTo>
                                  <a:lnTo>
                                    <a:pt x="64199" y="54959"/>
                                  </a:lnTo>
                                  <a:cubicBezTo>
                                    <a:pt x="64199" y="59531"/>
                                    <a:pt x="64199" y="61055"/>
                                    <a:pt x="65723" y="62579"/>
                                  </a:cubicBezTo>
                                  <a:cubicBezTo>
                                    <a:pt x="65723" y="64104"/>
                                    <a:pt x="67247" y="65628"/>
                                    <a:pt x="67247" y="65628"/>
                                  </a:cubicBezTo>
                                  <a:cubicBezTo>
                                    <a:pt x="68771" y="67152"/>
                                    <a:pt x="71819" y="67152"/>
                                    <a:pt x="74867" y="67152"/>
                                  </a:cubicBezTo>
                                  <a:lnTo>
                                    <a:pt x="74867" y="70200"/>
                                  </a:lnTo>
                                  <a:lnTo>
                                    <a:pt x="41243" y="70200"/>
                                  </a:lnTo>
                                  <a:lnTo>
                                    <a:pt x="41243" y="67152"/>
                                  </a:lnTo>
                                  <a:lnTo>
                                    <a:pt x="42767" y="67152"/>
                                  </a:lnTo>
                                  <a:cubicBezTo>
                                    <a:pt x="45815" y="67152"/>
                                    <a:pt x="47339" y="67152"/>
                                    <a:pt x="48863" y="65628"/>
                                  </a:cubicBezTo>
                                  <a:cubicBezTo>
                                    <a:pt x="50387" y="64104"/>
                                    <a:pt x="50387" y="64104"/>
                                    <a:pt x="51911" y="61055"/>
                                  </a:cubicBezTo>
                                  <a:cubicBezTo>
                                    <a:pt x="51911" y="61055"/>
                                    <a:pt x="51911" y="58007"/>
                                    <a:pt x="51911" y="54959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0387" y="15240"/>
                                    <a:pt x="48863" y="13716"/>
                                  </a:cubicBezTo>
                                  <a:cubicBezTo>
                                    <a:pt x="47339" y="10668"/>
                                    <a:pt x="45815" y="9144"/>
                                    <a:pt x="41243" y="9144"/>
                                  </a:cubicBezTo>
                                  <a:cubicBezTo>
                                    <a:pt x="35147" y="9144"/>
                                    <a:pt x="29051" y="12192"/>
                                    <a:pt x="22955" y="18288"/>
                                  </a:cubicBezTo>
                                  <a:lnTo>
                                    <a:pt x="22955" y="54959"/>
                                  </a:lnTo>
                                  <a:cubicBezTo>
                                    <a:pt x="22955" y="59531"/>
                                    <a:pt x="24479" y="62579"/>
                                    <a:pt x="24479" y="62579"/>
                                  </a:cubicBezTo>
                                  <a:cubicBezTo>
                                    <a:pt x="24479" y="64104"/>
                                    <a:pt x="26003" y="65628"/>
                                    <a:pt x="27527" y="65628"/>
                                  </a:cubicBezTo>
                                  <a:cubicBezTo>
                                    <a:pt x="29051" y="67152"/>
                                    <a:pt x="30575" y="67152"/>
                                    <a:pt x="35147" y="67152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2"/>
                                  </a:lnTo>
                                  <a:lnTo>
                                    <a:pt x="3048" y="67152"/>
                                  </a:lnTo>
                                  <a:cubicBezTo>
                                    <a:pt x="6096" y="67152"/>
                                    <a:pt x="7715" y="67152"/>
                                    <a:pt x="9239" y="64104"/>
                                  </a:cubicBezTo>
                                  <a:cubicBezTo>
                                    <a:pt x="10763" y="62579"/>
                                    <a:pt x="10763" y="59531"/>
                                    <a:pt x="10763" y="54959"/>
                                  </a:cubicBezTo>
                                  <a:lnTo>
                                    <a:pt x="10763" y="28956"/>
                                  </a:lnTo>
                                  <a:cubicBezTo>
                                    <a:pt x="10763" y="21336"/>
                                    <a:pt x="10763" y="15240"/>
                                    <a:pt x="10763" y="13716"/>
                                  </a:cubicBezTo>
                                  <a:cubicBezTo>
                                    <a:pt x="10763" y="12192"/>
                                    <a:pt x="9239" y="10668"/>
                                    <a:pt x="9239" y="10668"/>
                                  </a:cubicBezTo>
                                  <a:cubicBezTo>
                                    <a:pt x="7715" y="10668"/>
                                    <a:pt x="7715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5" name="Shape 9795"/>
                          <wps:cNvSpPr/>
                          <wps:spPr>
                            <a:xfrm>
                              <a:off x="638080" y="35051"/>
                              <a:ext cx="7324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70200">
                                  <a:moveTo>
                                    <a:pt x="0" y="0"/>
                                  </a:moveTo>
                                  <a:lnTo>
                                    <a:pt x="32099" y="0"/>
                                  </a:lnTo>
                                  <a:lnTo>
                                    <a:pt x="32099" y="3048"/>
                                  </a:lnTo>
                                  <a:lnTo>
                                    <a:pt x="30575" y="3048"/>
                                  </a:lnTo>
                                  <a:cubicBezTo>
                                    <a:pt x="27527" y="3048"/>
                                    <a:pt x="27527" y="3048"/>
                                    <a:pt x="26003" y="4572"/>
                                  </a:cubicBezTo>
                                  <a:cubicBezTo>
                                    <a:pt x="24479" y="4572"/>
                                    <a:pt x="24479" y="6096"/>
                                    <a:pt x="24479" y="7620"/>
                                  </a:cubicBezTo>
                                  <a:cubicBezTo>
                                    <a:pt x="24479" y="9144"/>
                                    <a:pt x="24479" y="12192"/>
                                    <a:pt x="26003" y="13716"/>
                                  </a:cubicBezTo>
                                  <a:lnTo>
                                    <a:pt x="41243" y="51912"/>
                                  </a:lnTo>
                                  <a:lnTo>
                                    <a:pt x="58007" y="12192"/>
                                  </a:lnTo>
                                  <a:cubicBezTo>
                                    <a:pt x="58007" y="10668"/>
                                    <a:pt x="59531" y="7620"/>
                                    <a:pt x="59531" y="6096"/>
                                  </a:cubicBezTo>
                                  <a:cubicBezTo>
                                    <a:pt x="59531" y="6096"/>
                                    <a:pt x="59531" y="4572"/>
                                    <a:pt x="58007" y="4572"/>
                                  </a:cubicBezTo>
                                  <a:cubicBezTo>
                                    <a:pt x="58007" y="4572"/>
                                    <a:pt x="58007" y="3048"/>
                                    <a:pt x="56483" y="3048"/>
                                  </a:cubicBezTo>
                                  <a:cubicBezTo>
                                    <a:pt x="56483" y="3048"/>
                                    <a:pt x="53435" y="3048"/>
                                    <a:pt x="51911" y="3048"/>
                                  </a:cubicBezTo>
                                  <a:lnTo>
                                    <a:pt x="51911" y="0"/>
                                  </a:lnTo>
                                  <a:lnTo>
                                    <a:pt x="73247" y="0"/>
                                  </a:lnTo>
                                  <a:lnTo>
                                    <a:pt x="73247" y="3048"/>
                                  </a:lnTo>
                                  <a:cubicBezTo>
                                    <a:pt x="71723" y="3048"/>
                                    <a:pt x="68675" y="3048"/>
                                    <a:pt x="68675" y="4572"/>
                                  </a:cubicBezTo>
                                  <a:cubicBezTo>
                                    <a:pt x="67151" y="6096"/>
                                    <a:pt x="65627" y="9144"/>
                                    <a:pt x="64103" y="12192"/>
                                  </a:cubicBezTo>
                                  <a:lnTo>
                                    <a:pt x="39719" y="70200"/>
                                  </a:lnTo>
                                  <a:lnTo>
                                    <a:pt x="36671" y="70200"/>
                                  </a:lnTo>
                                  <a:lnTo>
                                    <a:pt x="12192" y="12192"/>
                                  </a:lnTo>
                                  <a:cubicBezTo>
                                    <a:pt x="10668" y="10668"/>
                                    <a:pt x="9144" y="7620"/>
                                    <a:pt x="9144" y="7620"/>
                                  </a:cubicBezTo>
                                  <a:cubicBezTo>
                                    <a:pt x="7620" y="6096"/>
                                    <a:pt x="6096" y="4572"/>
                                    <a:pt x="4572" y="4572"/>
                                  </a:cubicBezTo>
                                  <a:cubicBezTo>
                                    <a:pt x="4572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6" name="Shape 9796"/>
                          <wps:cNvSpPr/>
                          <wps:spPr>
                            <a:xfrm>
                              <a:off x="719042" y="35661"/>
                              <a:ext cx="26670" cy="6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670" h="68535">
                                  <a:moveTo>
                                    <a:pt x="26670" y="0"/>
                                  </a:moveTo>
                                  <a:lnTo>
                                    <a:pt x="26670" y="2765"/>
                                  </a:lnTo>
                                  <a:lnTo>
                                    <a:pt x="16764" y="7010"/>
                                  </a:lnTo>
                                  <a:cubicBezTo>
                                    <a:pt x="12192" y="10058"/>
                                    <a:pt x="10668" y="14630"/>
                                    <a:pt x="10668" y="20727"/>
                                  </a:cubicBezTo>
                                  <a:lnTo>
                                    <a:pt x="26670" y="20727"/>
                                  </a:lnTo>
                                  <a:lnTo>
                                    <a:pt x="26670" y="25298"/>
                                  </a:lnTo>
                                  <a:lnTo>
                                    <a:pt x="10668" y="25298"/>
                                  </a:lnTo>
                                  <a:cubicBezTo>
                                    <a:pt x="10668" y="35967"/>
                                    <a:pt x="12192" y="43682"/>
                                    <a:pt x="18288" y="49778"/>
                                  </a:cubicBezTo>
                                  <a:lnTo>
                                    <a:pt x="26670" y="53587"/>
                                  </a:lnTo>
                                  <a:lnTo>
                                    <a:pt x="26670" y="68535"/>
                                  </a:lnTo>
                                  <a:lnTo>
                                    <a:pt x="9144" y="60446"/>
                                  </a:lnTo>
                                  <a:cubicBezTo>
                                    <a:pt x="3048" y="54349"/>
                                    <a:pt x="0" y="45206"/>
                                    <a:pt x="0" y="34442"/>
                                  </a:cubicBezTo>
                                  <a:cubicBezTo>
                                    <a:pt x="0" y="22251"/>
                                    <a:pt x="3048" y="13106"/>
                                    <a:pt x="9144" y="7010"/>
                                  </a:cubicBez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7" name="Shape 9797"/>
                          <wps:cNvSpPr/>
                          <wps:spPr>
                            <a:xfrm>
                              <a:off x="745712" y="77819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28194" y="0"/>
                                  </a:moveTo>
                                  <a:lnTo>
                                    <a:pt x="31337" y="1524"/>
                                  </a:lnTo>
                                  <a:cubicBezTo>
                                    <a:pt x="29718" y="7620"/>
                                    <a:pt x="26670" y="13715"/>
                                    <a:pt x="22098" y="19812"/>
                                  </a:cubicBezTo>
                                  <a:cubicBezTo>
                                    <a:pt x="17526" y="24384"/>
                                    <a:pt x="9906" y="27432"/>
                                    <a:pt x="2286" y="27432"/>
                                  </a:cubicBezTo>
                                  <a:lnTo>
                                    <a:pt x="0" y="26377"/>
                                  </a:lnTo>
                                  <a:lnTo>
                                    <a:pt x="0" y="11430"/>
                                  </a:lnTo>
                                  <a:lnTo>
                                    <a:pt x="8382" y="15240"/>
                                  </a:lnTo>
                                  <a:cubicBezTo>
                                    <a:pt x="12954" y="15240"/>
                                    <a:pt x="17526" y="13715"/>
                                    <a:pt x="20574" y="12192"/>
                                  </a:cubicBezTo>
                                  <a:cubicBezTo>
                                    <a:pt x="23622" y="9144"/>
                                    <a:pt x="26670" y="4572"/>
                                    <a:pt x="2819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8" name="Shape 9798"/>
                          <wps:cNvSpPr/>
                          <wps:spPr>
                            <a:xfrm>
                              <a:off x="745712" y="33528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1524"/>
                                    <a:pt x="23622" y="7620"/>
                                  </a:cubicBezTo>
                                  <a:cubicBezTo>
                                    <a:pt x="28194" y="12192"/>
                                    <a:pt x="31337" y="18288"/>
                                    <a:pt x="31337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02" y="22860"/>
                                  </a:lnTo>
                                  <a:cubicBezTo>
                                    <a:pt x="14478" y="18288"/>
                                    <a:pt x="14478" y="15239"/>
                                    <a:pt x="14478" y="13715"/>
                                  </a:cubicBezTo>
                                  <a:cubicBezTo>
                                    <a:pt x="12954" y="10668"/>
                                    <a:pt x="11430" y="9144"/>
                                    <a:pt x="8382" y="7620"/>
                                  </a:cubicBezTo>
                                  <a:cubicBezTo>
                                    <a:pt x="5334" y="6096"/>
                                    <a:pt x="3810" y="4572"/>
                                    <a:pt x="762" y="4572"/>
                                  </a:cubicBezTo>
                                  <a:lnTo>
                                    <a:pt x="0" y="4898"/>
                                  </a:lnTo>
                                  <a:lnTo>
                                    <a:pt x="0" y="21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799" name="Shape 9799"/>
                          <wps:cNvSpPr/>
                          <wps:spPr>
                            <a:xfrm>
                              <a:off x="781526" y="33527"/>
                              <a:ext cx="73247" cy="701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70104">
                                  <a:moveTo>
                                    <a:pt x="19812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3716"/>
                                  </a:lnTo>
                                  <a:cubicBezTo>
                                    <a:pt x="30575" y="4573"/>
                                    <a:pt x="38195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0"/>
                                    <a:pt x="54959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2579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0960"/>
                                    <a:pt x="64103" y="62485"/>
                                  </a:cubicBezTo>
                                  <a:cubicBezTo>
                                    <a:pt x="65627" y="64008"/>
                                    <a:pt x="65627" y="65532"/>
                                    <a:pt x="67151" y="65532"/>
                                  </a:cubicBezTo>
                                  <a:cubicBezTo>
                                    <a:pt x="68675" y="67056"/>
                                    <a:pt x="70199" y="67056"/>
                                    <a:pt x="73247" y="67056"/>
                                  </a:cubicBezTo>
                                  <a:lnTo>
                                    <a:pt x="73247" y="70104"/>
                                  </a:lnTo>
                                  <a:lnTo>
                                    <a:pt x="39719" y="70104"/>
                                  </a:lnTo>
                                  <a:lnTo>
                                    <a:pt x="39719" y="67056"/>
                                  </a:lnTo>
                                  <a:lnTo>
                                    <a:pt x="41243" y="67056"/>
                                  </a:lnTo>
                                  <a:cubicBezTo>
                                    <a:pt x="44291" y="67056"/>
                                    <a:pt x="47339" y="67056"/>
                                    <a:pt x="48863" y="65532"/>
                                  </a:cubicBezTo>
                                  <a:cubicBezTo>
                                    <a:pt x="50387" y="64008"/>
                                    <a:pt x="50387" y="64008"/>
                                    <a:pt x="50387" y="60960"/>
                                  </a:cubicBezTo>
                                  <a:cubicBezTo>
                                    <a:pt x="51911" y="60960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0387" y="15240"/>
                                    <a:pt x="48863" y="13716"/>
                                  </a:cubicBezTo>
                                  <a:cubicBezTo>
                                    <a:pt x="47339" y="10668"/>
                                    <a:pt x="44291" y="9144"/>
                                    <a:pt x="41243" y="9144"/>
                                  </a:cubicBezTo>
                                  <a:cubicBezTo>
                                    <a:pt x="35147" y="9144"/>
                                    <a:pt x="29051" y="12192"/>
                                    <a:pt x="22955" y="18288"/>
                                  </a:cubicBezTo>
                                  <a:lnTo>
                                    <a:pt x="22955" y="54864"/>
                                  </a:lnTo>
                                  <a:cubicBezTo>
                                    <a:pt x="22955" y="59436"/>
                                    <a:pt x="22955" y="62485"/>
                                    <a:pt x="24479" y="62485"/>
                                  </a:cubicBezTo>
                                  <a:cubicBezTo>
                                    <a:pt x="24479" y="64008"/>
                                    <a:pt x="26003" y="65532"/>
                                    <a:pt x="27527" y="65532"/>
                                  </a:cubicBezTo>
                                  <a:cubicBezTo>
                                    <a:pt x="27527" y="67056"/>
                                    <a:pt x="30575" y="67056"/>
                                    <a:pt x="33623" y="67056"/>
                                  </a:cubicBezTo>
                                  <a:lnTo>
                                    <a:pt x="33623" y="70104"/>
                                  </a:lnTo>
                                  <a:lnTo>
                                    <a:pt x="0" y="70104"/>
                                  </a:lnTo>
                                  <a:lnTo>
                                    <a:pt x="0" y="67056"/>
                                  </a:lnTo>
                                  <a:lnTo>
                                    <a:pt x="1524" y="67056"/>
                                  </a:lnTo>
                                  <a:cubicBezTo>
                                    <a:pt x="4572" y="67056"/>
                                    <a:pt x="7620" y="67056"/>
                                    <a:pt x="9144" y="64008"/>
                                  </a:cubicBezTo>
                                  <a:cubicBezTo>
                                    <a:pt x="10668" y="62485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5240"/>
                                    <a:pt x="10668" y="13716"/>
                                  </a:cubicBezTo>
                                  <a:cubicBezTo>
                                    <a:pt x="9144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6096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0" name="Shape 9800"/>
                          <wps:cNvSpPr/>
                          <wps:spPr>
                            <a:xfrm>
                              <a:off x="857917" y="12192"/>
                              <a:ext cx="41243" cy="930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3059">
                                  <a:moveTo>
                                    <a:pt x="21336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2860"/>
                                  </a:lnTo>
                                  <a:lnTo>
                                    <a:pt x="38195" y="22860"/>
                                  </a:lnTo>
                                  <a:lnTo>
                                    <a:pt x="38195" y="28956"/>
                                  </a:lnTo>
                                  <a:lnTo>
                                    <a:pt x="22860" y="28956"/>
                                  </a:lnTo>
                                  <a:lnTo>
                                    <a:pt x="22860" y="73247"/>
                                  </a:lnTo>
                                  <a:cubicBezTo>
                                    <a:pt x="22860" y="76295"/>
                                    <a:pt x="22860" y="79343"/>
                                    <a:pt x="24384" y="80867"/>
                                  </a:cubicBezTo>
                                  <a:cubicBezTo>
                                    <a:pt x="25908" y="82391"/>
                                    <a:pt x="27432" y="83915"/>
                                    <a:pt x="28956" y="83915"/>
                                  </a:cubicBezTo>
                                  <a:cubicBezTo>
                                    <a:pt x="32004" y="83915"/>
                                    <a:pt x="33528" y="83915"/>
                                    <a:pt x="35052" y="82391"/>
                                  </a:cubicBezTo>
                                  <a:cubicBezTo>
                                    <a:pt x="36576" y="80867"/>
                                    <a:pt x="36576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6576" y="86963"/>
                                    <a:pt x="33528" y="88488"/>
                                  </a:cubicBezTo>
                                  <a:cubicBezTo>
                                    <a:pt x="30480" y="91536"/>
                                    <a:pt x="27432" y="93059"/>
                                    <a:pt x="24384" y="93059"/>
                                  </a:cubicBezTo>
                                  <a:cubicBezTo>
                                    <a:pt x="21336" y="93059"/>
                                    <a:pt x="19812" y="91536"/>
                                    <a:pt x="16764" y="90012"/>
                                  </a:cubicBezTo>
                                  <a:cubicBezTo>
                                    <a:pt x="15240" y="88488"/>
                                    <a:pt x="13716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343"/>
                                    <a:pt x="10668" y="74771"/>
                                  </a:cubicBezTo>
                                  <a:lnTo>
                                    <a:pt x="10668" y="28956"/>
                                  </a:lnTo>
                                  <a:lnTo>
                                    <a:pt x="0" y="28956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6096" y="22860"/>
                                    <a:pt x="7620" y="19812"/>
                                  </a:cubicBezTo>
                                  <a:cubicBezTo>
                                    <a:pt x="10668" y="18288"/>
                                    <a:pt x="13716" y="15240"/>
                                    <a:pt x="15240" y="10668"/>
                                  </a:cubicBezTo>
                                  <a:cubicBezTo>
                                    <a:pt x="16764" y="9144"/>
                                    <a:pt x="18288" y="6096"/>
                                    <a:pt x="2133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1" name="Shape 9801"/>
                          <wps:cNvSpPr/>
                          <wps:spPr>
                            <a:xfrm>
                              <a:off x="909828" y="33528"/>
                              <a:ext cx="32814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724">
                                  <a:moveTo>
                                    <a:pt x="32004" y="0"/>
                                  </a:moveTo>
                                  <a:lnTo>
                                    <a:pt x="32814" y="155"/>
                                  </a:lnTo>
                                  <a:lnTo>
                                    <a:pt x="32814" y="6031"/>
                                  </a:lnTo>
                                  <a:lnTo>
                                    <a:pt x="30480" y="4572"/>
                                  </a:lnTo>
                                  <a:cubicBezTo>
                                    <a:pt x="27432" y="4572"/>
                                    <a:pt x="24384" y="4572"/>
                                    <a:pt x="21336" y="7620"/>
                                  </a:cubicBezTo>
                                  <a:cubicBezTo>
                                    <a:pt x="19812" y="9144"/>
                                    <a:pt x="16764" y="10668"/>
                                    <a:pt x="15240" y="15240"/>
                                  </a:cubicBezTo>
                                  <a:cubicBezTo>
                                    <a:pt x="13716" y="18288"/>
                                    <a:pt x="13716" y="24384"/>
                                    <a:pt x="13716" y="30480"/>
                                  </a:cubicBezTo>
                                  <a:cubicBezTo>
                                    <a:pt x="13716" y="39624"/>
                                    <a:pt x="15240" y="48863"/>
                                    <a:pt x="18288" y="56483"/>
                                  </a:cubicBezTo>
                                  <a:cubicBezTo>
                                    <a:pt x="20574" y="59531"/>
                                    <a:pt x="22860" y="62198"/>
                                    <a:pt x="25527" y="64103"/>
                                  </a:cubicBezTo>
                                  <a:lnTo>
                                    <a:pt x="32814" y="66435"/>
                                  </a:lnTo>
                                  <a:lnTo>
                                    <a:pt x="32814" y="71504"/>
                                  </a:lnTo>
                                  <a:lnTo>
                                    <a:pt x="32004" y="71724"/>
                                  </a:lnTo>
                                  <a:cubicBezTo>
                                    <a:pt x="21336" y="71724"/>
                                    <a:pt x="13716" y="68675"/>
                                    <a:pt x="7620" y="59531"/>
                                  </a:cubicBezTo>
                                  <a:cubicBezTo>
                                    <a:pt x="1524" y="53436"/>
                                    <a:pt x="0" y="45815"/>
                                    <a:pt x="0" y="36576"/>
                                  </a:cubicBezTo>
                                  <a:cubicBezTo>
                                    <a:pt x="0" y="30480"/>
                                    <a:pt x="1524" y="24384"/>
                                    <a:pt x="4572" y="18288"/>
                                  </a:cubicBezTo>
                                  <a:cubicBezTo>
                                    <a:pt x="7620" y="12192"/>
                                    <a:pt x="10668" y="7620"/>
                                    <a:pt x="16764" y="4572"/>
                                  </a:cubicBezTo>
                                  <a:cubicBezTo>
                                    <a:pt x="21336" y="1524"/>
                                    <a:pt x="25908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2" name="Shape 9802"/>
                          <wps:cNvSpPr/>
                          <wps:spPr>
                            <a:xfrm>
                              <a:off x="942642" y="33683"/>
                              <a:ext cx="32814" cy="713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349">
                                  <a:moveTo>
                                    <a:pt x="0" y="0"/>
                                  </a:moveTo>
                                  <a:lnTo>
                                    <a:pt x="13145" y="2512"/>
                                  </a:lnTo>
                                  <a:cubicBezTo>
                                    <a:pt x="17169" y="4417"/>
                                    <a:pt x="20622" y="7465"/>
                                    <a:pt x="23670" y="12037"/>
                                  </a:cubicBezTo>
                                  <a:cubicBezTo>
                                    <a:pt x="29766" y="18133"/>
                                    <a:pt x="32814" y="25753"/>
                                    <a:pt x="32814" y="34897"/>
                                  </a:cubicBezTo>
                                  <a:cubicBezTo>
                                    <a:pt x="32814" y="41088"/>
                                    <a:pt x="31290" y="47184"/>
                                    <a:pt x="28242" y="53280"/>
                                  </a:cubicBezTo>
                                  <a:cubicBezTo>
                                    <a:pt x="25194" y="59376"/>
                                    <a:pt x="20622" y="63948"/>
                                    <a:pt x="16050" y="66996"/>
                                  </a:cubicBezTo>
                                  <a:lnTo>
                                    <a:pt x="0" y="71349"/>
                                  </a:lnTo>
                                  <a:lnTo>
                                    <a:pt x="0" y="66280"/>
                                  </a:lnTo>
                                  <a:lnTo>
                                    <a:pt x="2238" y="66996"/>
                                  </a:lnTo>
                                  <a:cubicBezTo>
                                    <a:pt x="6810" y="66996"/>
                                    <a:pt x="9858" y="63948"/>
                                    <a:pt x="14526" y="60900"/>
                                  </a:cubicBezTo>
                                  <a:cubicBezTo>
                                    <a:pt x="17574" y="56328"/>
                                    <a:pt x="19098" y="50233"/>
                                    <a:pt x="19098" y="39469"/>
                                  </a:cubicBezTo>
                                  <a:cubicBezTo>
                                    <a:pt x="19098" y="27277"/>
                                    <a:pt x="16050" y="18133"/>
                                    <a:pt x="9858" y="12037"/>
                                  </a:cubicBezTo>
                                  <a:lnTo>
                                    <a:pt x="0" y="587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3" name="Shape 9803"/>
                          <wps:cNvSpPr/>
                          <wps:spPr>
                            <a:xfrm>
                              <a:off x="981551" y="33528"/>
                              <a:ext cx="5038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200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15240"/>
                                  </a:lnTo>
                                  <a:cubicBezTo>
                                    <a:pt x="28956" y="4572"/>
                                    <a:pt x="35147" y="0"/>
                                    <a:pt x="41243" y="0"/>
                                  </a:cubicBezTo>
                                  <a:cubicBezTo>
                                    <a:pt x="44291" y="0"/>
                                    <a:pt x="45815" y="0"/>
                                    <a:pt x="47339" y="1524"/>
                                  </a:cubicBezTo>
                                  <a:cubicBezTo>
                                    <a:pt x="48863" y="3048"/>
                                    <a:pt x="50387" y="6096"/>
                                    <a:pt x="50387" y="7620"/>
                                  </a:cubicBezTo>
                                  <a:cubicBezTo>
                                    <a:pt x="50387" y="9144"/>
                                    <a:pt x="50387" y="12192"/>
                                    <a:pt x="48863" y="12192"/>
                                  </a:cubicBezTo>
                                  <a:cubicBezTo>
                                    <a:pt x="47339" y="13716"/>
                                    <a:pt x="45815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39719" y="13716"/>
                                    <a:pt x="38195" y="12192"/>
                                  </a:cubicBezTo>
                                  <a:cubicBezTo>
                                    <a:pt x="36671" y="10668"/>
                                    <a:pt x="33623" y="9144"/>
                                    <a:pt x="33623" y="9144"/>
                                  </a:cubicBezTo>
                                  <a:cubicBezTo>
                                    <a:pt x="32004" y="9144"/>
                                    <a:pt x="32004" y="10668"/>
                                    <a:pt x="30480" y="10668"/>
                                  </a:cubicBezTo>
                                  <a:cubicBezTo>
                                    <a:pt x="27432" y="13716"/>
                                    <a:pt x="25908" y="16764"/>
                                    <a:pt x="22860" y="21336"/>
                                  </a:cubicBezTo>
                                  <a:lnTo>
                                    <a:pt x="22860" y="53436"/>
                                  </a:lnTo>
                                  <a:cubicBezTo>
                                    <a:pt x="22860" y="58007"/>
                                    <a:pt x="24384" y="61055"/>
                                    <a:pt x="24384" y="62579"/>
                                  </a:cubicBezTo>
                                  <a:cubicBezTo>
                                    <a:pt x="25908" y="64103"/>
                                    <a:pt x="25908" y="65627"/>
                                    <a:pt x="28956" y="65627"/>
                                  </a:cubicBezTo>
                                  <a:cubicBezTo>
                                    <a:pt x="30480" y="67151"/>
                                    <a:pt x="32004" y="67151"/>
                                    <a:pt x="35147" y="67151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5627"/>
                                  </a:cubicBezTo>
                                  <a:cubicBezTo>
                                    <a:pt x="9144" y="64103"/>
                                    <a:pt x="10668" y="64103"/>
                                    <a:pt x="10668" y="62579"/>
                                  </a:cubicBezTo>
                                  <a:cubicBezTo>
                                    <a:pt x="10668" y="61055"/>
                                    <a:pt x="10668" y="58007"/>
                                    <a:pt x="10668" y="54959"/>
                                  </a:cubicBezTo>
                                  <a:lnTo>
                                    <a:pt x="10668" y="27432"/>
                                  </a:lnTo>
                                  <a:cubicBezTo>
                                    <a:pt x="10668" y="19812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4" name="Shape 9804"/>
                          <wps:cNvSpPr/>
                          <wps:spPr>
                            <a:xfrm>
                              <a:off x="1028891" y="35051"/>
                              <a:ext cx="7477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00679">
                                  <a:moveTo>
                                    <a:pt x="0" y="0"/>
                                  </a:moveTo>
                                  <a:lnTo>
                                    <a:pt x="32004" y="0"/>
                                  </a:lnTo>
                                  <a:lnTo>
                                    <a:pt x="32004" y="3048"/>
                                  </a:lnTo>
                                  <a:lnTo>
                                    <a:pt x="30480" y="3048"/>
                                  </a:lnTo>
                                  <a:cubicBezTo>
                                    <a:pt x="27432" y="3048"/>
                                    <a:pt x="25908" y="3048"/>
                                    <a:pt x="24384" y="4572"/>
                                  </a:cubicBezTo>
                                  <a:cubicBezTo>
                                    <a:pt x="24384" y="6096"/>
                                    <a:pt x="22860" y="6096"/>
                                    <a:pt x="22860" y="7620"/>
                                  </a:cubicBezTo>
                                  <a:cubicBezTo>
                                    <a:pt x="22860" y="10668"/>
                                    <a:pt x="24384" y="12192"/>
                                    <a:pt x="25908" y="16764"/>
                                  </a:cubicBezTo>
                                  <a:lnTo>
                                    <a:pt x="42672" y="50388"/>
                                  </a:lnTo>
                                  <a:lnTo>
                                    <a:pt x="58007" y="12192"/>
                                  </a:lnTo>
                                  <a:cubicBezTo>
                                    <a:pt x="58007" y="10668"/>
                                    <a:pt x="59531" y="9144"/>
                                    <a:pt x="59531" y="6096"/>
                                  </a:cubicBezTo>
                                  <a:cubicBezTo>
                                    <a:pt x="59531" y="6096"/>
                                    <a:pt x="59531" y="4572"/>
                                    <a:pt x="58007" y="4572"/>
                                  </a:cubicBezTo>
                                  <a:cubicBezTo>
                                    <a:pt x="58007" y="4572"/>
                                    <a:pt x="58007" y="3048"/>
                                    <a:pt x="56483" y="3048"/>
                                  </a:cubicBezTo>
                                  <a:cubicBezTo>
                                    <a:pt x="56483" y="3048"/>
                                    <a:pt x="54959" y="3048"/>
                                    <a:pt x="51911" y="3048"/>
                                  </a:cubicBezTo>
                                  <a:lnTo>
                                    <a:pt x="51911" y="0"/>
                                  </a:lnTo>
                                  <a:lnTo>
                                    <a:pt x="74771" y="0"/>
                                  </a:lnTo>
                                  <a:lnTo>
                                    <a:pt x="74771" y="3048"/>
                                  </a:lnTo>
                                  <a:cubicBezTo>
                                    <a:pt x="73247" y="3048"/>
                                    <a:pt x="71723" y="3048"/>
                                    <a:pt x="70199" y="4572"/>
                                  </a:cubicBezTo>
                                  <a:cubicBezTo>
                                    <a:pt x="68675" y="4572"/>
                                    <a:pt x="68675" y="6096"/>
                                    <a:pt x="67151" y="7620"/>
                                  </a:cubicBezTo>
                                  <a:cubicBezTo>
                                    <a:pt x="67151" y="7620"/>
                                    <a:pt x="65627" y="10668"/>
                                    <a:pt x="64103" y="13716"/>
                                  </a:cubicBezTo>
                                  <a:lnTo>
                                    <a:pt x="36576" y="80867"/>
                                  </a:lnTo>
                                  <a:cubicBezTo>
                                    <a:pt x="33528" y="88488"/>
                                    <a:pt x="30480" y="93059"/>
                                    <a:pt x="25908" y="96107"/>
                                  </a:cubicBezTo>
                                  <a:cubicBezTo>
                                    <a:pt x="21336" y="99155"/>
                                    <a:pt x="16764" y="100679"/>
                                    <a:pt x="13716" y="100679"/>
                                  </a:cubicBezTo>
                                  <a:cubicBezTo>
                                    <a:pt x="10668" y="100679"/>
                                    <a:pt x="7620" y="100679"/>
                                    <a:pt x="6096" y="99155"/>
                                  </a:cubicBezTo>
                                  <a:cubicBezTo>
                                    <a:pt x="4572" y="97631"/>
                                    <a:pt x="3048" y="94583"/>
                                    <a:pt x="3048" y="93059"/>
                                  </a:cubicBezTo>
                                  <a:cubicBezTo>
                                    <a:pt x="3048" y="91536"/>
                                    <a:pt x="4572" y="88488"/>
                                    <a:pt x="6096" y="88488"/>
                                  </a:cubicBezTo>
                                  <a:cubicBezTo>
                                    <a:pt x="6096" y="86963"/>
                                    <a:pt x="9144" y="85439"/>
                                    <a:pt x="10668" y="85439"/>
                                  </a:cubicBezTo>
                                  <a:cubicBezTo>
                                    <a:pt x="12192" y="85439"/>
                                    <a:pt x="15240" y="86963"/>
                                    <a:pt x="18288" y="86963"/>
                                  </a:cubicBezTo>
                                  <a:cubicBezTo>
                                    <a:pt x="19812" y="88488"/>
                                    <a:pt x="21336" y="88488"/>
                                    <a:pt x="21336" y="88488"/>
                                  </a:cubicBezTo>
                                  <a:cubicBezTo>
                                    <a:pt x="22860" y="88488"/>
                                    <a:pt x="24384" y="88488"/>
                                    <a:pt x="25908" y="86963"/>
                                  </a:cubicBezTo>
                                  <a:cubicBezTo>
                                    <a:pt x="27432" y="85439"/>
                                    <a:pt x="30480" y="82391"/>
                                    <a:pt x="32004" y="77819"/>
                                  </a:cubicBezTo>
                                  <a:lnTo>
                                    <a:pt x="36576" y="65627"/>
                                  </a:lnTo>
                                  <a:lnTo>
                                    <a:pt x="12192" y="13716"/>
                                  </a:lnTo>
                                  <a:cubicBezTo>
                                    <a:pt x="10668" y="12192"/>
                                    <a:pt x="10668" y="10668"/>
                                    <a:pt x="9144" y="9144"/>
                                  </a:cubicBezTo>
                                  <a:cubicBezTo>
                                    <a:pt x="7620" y="6096"/>
                                    <a:pt x="6096" y="6096"/>
                                    <a:pt x="6096" y="4572"/>
                                  </a:cubicBezTo>
                                  <a:cubicBezTo>
                                    <a:pt x="4572" y="4572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5" name="Shape 9805"/>
                          <wps:cNvSpPr/>
                          <wps:spPr>
                            <a:xfrm>
                              <a:off x="1117378" y="88488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859" y="6096"/>
                                    <a:pt x="16859" y="9144"/>
                                  </a:cubicBezTo>
                                  <a:cubicBezTo>
                                    <a:pt x="16859" y="10668"/>
                                    <a:pt x="15240" y="13715"/>
                                    <a:pt x="13716" y="15240"/>
                                  </a:cubicBezTo>
                                  <a:cubicBezTo>
                                    <a:pt x="12192" y="16764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0" y="13715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0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6" name="Shape 9806"/>
                          <wps:cNvSpPr/>
                          <wps:spPr>
                            <a:xfrm>
                              <a:off x="1117378" y="33528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859" y="6096"/>
                                    <a:pt x="16859" y="7620"/>
                                  </a:cubicBezTo>
                                  <a:cubicBezTo>
                                    <a:pt x="16859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7" name="Shape 9807"/>
                          <wps:cNvSpPr/>
                          <wps:spPr>
                            <a:xfrm>
                              <a:off x="0" y="314092"/>
                              <a:ext cx="48149" cy="947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149" h="94721">
                                  <a:moveTo>
                                    <a:pt x="48149" y="0"/>
                                  </a:moveTo>
                                  <a:lnTo>
                                    <a:pt x="48149" y="15464"/>
                                  </a:lnTo>
                                  <a:lnTo>
                                    <a:pt x="30575" y="55097"/>
                                  </a:lnTo>
                                  <a:lnTo>
                                    <a:pt x="48149" y="55097"/>
                                  </a:lnTo>
                                  <a:lnTo>
                                    <a:pt x="48149" y="61192"/>
                                  </a:lnTo>
                                  <a:lnTo>
                                    <a:pt x="29051" y="61192"/>
                                  </a:lnTo>
                                  <a:lnTo>
                                    <a:pt x="21431" y="76433"/>
                                  </a:lnTo>
                                  <a:cubicBezTo>
                                    <a:pt x="19907" y="81004"/>
                                    <a:pt x="19907" y="84052"/>
                                    <a:pt x="19907" y="85576"/>
                                  </a:cubicBezTo>
                                  <a:cubicBezTo>
                                    <a:pt x="19907" y="87100"/>
                                    <a:pt x="19907" y="88624"/>
                                    <a:pt x="21431" y="90149"/>
                                  </a:cubicBezTo>
                                  <a:cubicBezTo>
                                    <a:pt x="22955" y="90149"/>
                                    <a:pt x="26003" y="91673"/>
                                    <a:pt x="30575" y="91673"/>
                                  </a:cubicBezTo>
                                  <a:lnTo>
                                    <a:pt x="30575" y="94721"/>
                                  </a:lnTo>
                                  <a:lnTo>
                                    <a:pt x="0" y="94721"/>
                                  </a:lnTo>
                                  <a:lnTo>
                                    <a:pt x="0" y="91673"/>
                                  </a:lnTo>
                                  <a:cubicBezTo>
                                    <a:pt x="3048" y="91673"/>
                                    <a:pt x="6191" y="90149"/>
                                    <a:pt x="7715" y="88624"/>
                                  </a:cubicBezTo>
                                  <a:cubicBezTo>
                                    <a:pt x="10763" y="87100"/>
                                    <a:pt x="12287" y="82528"/>
                                    <a:pt x="16859" y="74909"/>
                                  </a:cubicBezTo>
                                  <a:lnTo>
                                    <a:pt x="4814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8" name="Shape 9808"/>
                          <wps:cNvSpPr/>
                          <wps:spPr>
                            <a:xfrm>
                              <a:off x="48149" y="305085"/>
                              <a:ext cx="58722" cy="103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722" h="103728">
                                  <a:moveTo>
                                    <a:pt x="3762" y="0"/>
                                  </a:moveTo>
                                  <a:lnTo>
                                    <a:pt x="6810" y="0"/>
                                  </a:lnTo>
                                  <a:lnTo>
                                    <a:pt x="41958" y="83916"/>
                                  </a:lnTo>
                                  <a:cubicBezTo>
                                    <a:pt x="43482" y="91536"/>
                                    <a:pt x="46530" y="96107"/>
                                    <a:pt x="49578" y="97631"/>
                                  </a:cubicBezTo>
                                  <a:cubicBezTo>
                                    <a:pt x="51102" y="99156"/>
                                    <a:pt x="54150" y="100680"/>
                                    <a:pt x="58722" y="100680"/>
                                  </a:cubicBezTo>
                                  <a:lnTo>
                                    <a:pt x="58722" y="103728"/>
                                  </a:lnTo>
                                  <a:lnTo>
                                    <a:pt x="19098" y="103728"/>
                                  </a:lnTo>
                                  <a:lnTo>
                                    <a:pt x="19098" y="100680"/>
                                  </a:lnTo>
                                  <a:cubicBezTo>
                                    <a:pt x="22146" y="100680"/>
                                    <a:pt x="25194" y="100680"/>
                                    <a:pt x="26718" y="99156"/>
                                  </a:cubicBezTo>
                                  <a:cubicBezTo>
                                    <a:pt x="28242" y="97631"/>
                                    <a:pt x="29766" y="96107"/>
                                    <a:pt x="29766" y="94583"/>
                                  </a:cubicBezTo>
                                  <a:cubicBezTo>
                                    <a:pt x="29766" y="93059"/>
                                    <a:pt x="28242" y="88488"/>
                                    <a:pt x="26718" y="83916"/>
                                  </a:cubicBezTo>
                                  <a:lnTo>
                                    <a:pt x="20622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4104"/>
                                  </a:lnTo>
                                  <a:lnTo>
                                    <a:pt x="17574" y="64104"/>
                                  </a:lnTo>
                                  <a:lnTo>
                                    <a:pt x="714" y="22861"/>
                                  </a:lnTo>
                                  <a:lnTo>
                                    <a:pt x="0" y="24471"/>
                                  </a:lnTo>
                                  <a:lnTo>
                                    <a:pt x="0" y="9007"/>
                                  </a:lnTo>
                                  <a:lnTo>
                                    <a:pt x="37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09" name="Shape 9809"/>
                          <wps:cNvSpPr/>
                          <wps:spPr>
                            <a:xfrm>
                              <a:off x="111443" y="338710"/>
                              <a:ext cx="42005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005" h="102203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6763"/>
                                  </a:lnTo>
                                  <a:cubicBezTo>
                                    <a:pt x="29051" y="10668"/>
                                    <a:pt x="32099" y="6096"/>
                                    <a:pt x="35147" y="3048"/>
                                  </a:cubicBezTo>
                                  <a:lnTo>
                                    <a:pt x="42005" y="1333"/>
                                  </a:lnTo>
                                  <a:lnTo>
                                    <a:pt x="42005" y="11103"/>
                                  </a:lnTo>
                                  <a:lnTo>
                                    <a:pt x="41243" y="10668"/>
                                  </a:lnTo>
                                  <a:cubicBezTo>
                                    <a:pt x="38195" y="10668"/>
                                    <a:pt x="36671" y="10668"/>
                                    <a:pt x="33623" y="12192"/>
                                  </a:cubicBezTo>
                                  <a:cubicBezTo>
                                    <a:pt x="32099" y="13715"/>
                                    <a:pt x="29051" y="16763"/>
                                    <a:pt x="24479" y="19812"/>
                                  </a:cubicBezTo>
                                  <a:lnTo>
                                    <a:pt x="24479" y="45720"/>
                                  </a:lnTo>
                                  <a:cubicBezTo>
                                    <a:pt x="24479" y="51815"/>
                                    <a:pt x="24479" y="54863"/>
                                    <a:pt x="26003" y="56387"/>
                                  </a:cubicBezTo>
                                  <a:cubicBezTo>
                                    <a:pt x="26003" y="59436"/>
                                    <a:pt x="27527" y="62484"/>
                                    <a:pt x="30575" y="64008"/>
                                  </a:cubicBezTo>
                                  <a:cubicBezTo>
                                    <a:pt x="33623" y="67056"/>
                                    <a:pt x="36671" y="67056"/>
                                    <a:pt x="41243" y="67056"/>
                                  </a:cubicBezTo>
                                  <a:lnTo>
                                    <a:pt x="42005" y="66770"/>
                                  </a:lnTo>
                                  <a:lnTo>
                                    <a:pt x="42005" y="71301"/>
                                  </a:lnTo>
                                  <a:lnTo>
                                    <a:pt x="41243" y="71627"/>
                                  </a:lnTo>
                                  <a:cubicBezTo>
                                    <a:pt x="38195" y="71627"/>
                                    <a:pt x="33623" y="71627"/>
                                    <a:pt x="32099" y="70103"/>
                                  </a:cubicBezTo>
                                  <a:cubicBezTo>
                                    <a:pt x="29051" y="70103"/>
                                    <a:pt x="27527" y="68580"/>
                                    <a:pt x="24479" y="65532"/>
                                  </a:cubicBezTo>
                                  <a:lnTo>
                                    <a:pt x="24479" y="86963"/>
                                  </a:lnTo>
                                  <a:cubicBezTo>
                                    <a:pt x="24479" y="91535"/>
                                    <a:pt x="24479" y="94583"/>
                                    <a:pt x="26003" y="96107"/>
                                  </a:cubicBezTo>
                                  <a:cubicBezTo>
                                    <a:pt x="26003" y="97631"/>
                                    <a:pt x="27527" y="97631"/>
                                    <a:pt x="29051" y="99155"/>
                                  </a:cubicBezTo>
                                  <a:cubicBezTo>
                                    <a:pt x="30575" y="99155"/>
                                    <a:pt x="32099" y="100679"/>
                                    <a:pt x="36671" y="100679"/>
                                  </a:cubicBezTo>
                                  <a:lnTo>
                                    <a:pt x="36671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3048" y="100679"/>
                                  </a:lnTo>
                                  <a:cubicBezTo>
                                    <a:pt x="4572" y="100679"/>
                                    <a:pt x="7620" y="99155"/>
                                    <a:pt x="9144" y="99155"/>
                                  </a:cubicBezTo>
                                  <a:cubicBezTo>
                                    <a:pt x="10668" y="97631"/>
                                    <a:pt x="10668" y="97631"/>
                                    <a:pt x="12287" y="96107"/>
                                  </a:cubicBezTo>
                                  <a:cubicBezTo>
                                    <a:pt x="12287" y="94583"/>
                                    <a:pt x="12287" y="91535"/>
                                    <a:pt x="12287" y="86963"/>
                                  </a:cubicBezTo>
                                  <a:lnTo>
                                    <a:pt x="12287" y="21336"/>
                                  </a:lnTo>
                                  <a:cubicBezTo>
                                    <a:pt x="12287" y="18287"/>
                                    <a:pt x="12287" y="15239"/>
                                    <a:pt x="12287" y="13715"/>
                                  </a:cubicBezTo>
                                  <a:cubicBezTo>
                                    <a:pt x="12287" y="12192"/>
                                    <a:pt x="10668" y="12192"/>
                                    <a:pt x="10668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1524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0" name="Shape 9810"/>
                          <wps:cNvSpPr/>
                          <wps:spPr>
                            <a:xfrm>
                              <a:off x="153448" y="338710"/>
                              <a:ext cx="29813" cy="7130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813" h="71301">
                                  <a:moveTo>
                                    <a:pt x="5334" y="0"/>
                                  </a:moveTo>
                                  <a:cubicBezTo>
                                    <a:pt x="11430" y="0"/>
                                    <a:pt x="17526" y="3048"/>
                                    <a:pt x="22098" y="7620"/>
                                  </a:cubicBezTo>
                                  <a:cubicBezTo>
                                    <a:pt x="26670" y="15239"/>
                                    <a:pt x="29813" y="22860"/>
                                    <a:pt x="29813" y="33527"/>
                                  </a:cubicBezTo>
                                  <a:cubicBezTo>
                                    <a:pt x="29813" y="45720"/>
                                    <a:pt x="26670" y="54863"/>
                                    <a:pt x="20574" y="62484"/>
                                  </a:cubicBezTo>
                                  <a:lnTo>
                                    <a:pt x="0" y="71301"/>
                                  </a:lnTo>
                                  <a:lnTo>
                                    <a:pt x="0" y="66770"/>
                                  </a:lnTo>
                                  <a:lnTo>
                                    <a:pt x="11430" y="62484"/>
                                  </a:lnTo>
                                  <a:cubicBezTo>
                                    <a:pt x="14478" y="56387"/>
                                    <a:pt x="17526" y="50292"/>
                                    <a:pt x="17526" y="41148"/>
                                  </a:cubicBezTo>
                                  <a:cubicBezTo>
                                    <a:pt x="17526" y="30480"/>
                                    <a:pt x="14478" y="22860"/>
                                    <a:pt x="9906" y="16763"/>
                                  </a:cubicBezTo>
                                  <a:lnTo>
                                    <a:pt x="0" y="11103"/>
                                  </a:lnTo>
                                  <a:lnTo>
                                    <a:pt x="0" y="13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1" name="Shape 9811"/>
                          <wps:cNvSpPr/>
                          <wps:spPr>
                            <a:xfrm>
                              <a:off x="187833" y="338710"/>
                              <a:ext cx="42005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005" h="102203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6763"/>
                                  </a:lnTo>
                                  <a:cubicBezTo>
                                    <a:pt x="29051" y="10668"/>
                                    <a:pt x="32099" y="6096"/>
                                    <a:pt x="35147" y="3048"/>
                                  </a:cubicBezTo>
                                  <a:lnTo>
                                    <a:pt x="42005" y="1333"/>
                                  </a:lnTo>
                                  <a:lnTo>
                                    <a:pt x="42005" y="11103"/>
                                  </a:lnTo>
                                  <a:lnTo>
                                    <a:pt x="41243" y="10668"/>
                                  </a:lnTo>
                                  <a:cubicBezTo>
                                    <a:pt x="38195" y="10668"/>
                                    <a:pt x="36671" y="10668"/>
                                    <a:pt x="33623" y="12192"/>
                                  </a:cubicBezTo>
                                  <a:cubicBezTo>
                                    <a:pt x="32099" y="13715"/>
                                    <a:pt x="29051" y="16763"/>
                                    <a:pt x="24479" y="19812"/>
                                  </a:cubicBezTo>
                                  <a:lnTo>
                                    <a:pt x="24479" y="45720"/>
                                  </a:lnTo>
                                  <a:cubicBezTo>
                                    <a:pt x="24479" y="51815"/>
                                    <a:pt x="24479" y="54959"/>
                                    <a:pt x="26003" y="56483"/>
                                  </a:cubicBezTo>
                                  <a:cubicBezTo>
                                    <a:pt x="26003" y="59531"/>
                                    <a:pt x="27527" y="62579"/>
                                    <a:pt x="30575" y="64103"/>
                                  </a:cubicBezTo>
                                  <a:cubicBezTo>
                                    <a:pt x="33623" y="67151"/>
                                    <a:pt x="36671" y="67151"/>
                                    <a:pt x="41243" y="67151"/>
                                  </a:cubicBezTo>
                                  <a:lnTo>
                                    <a:pt x="42005" y="66865"/>
                                  </a:lnTo>
                                  <a:lnTo>
                                    <a:pt x="42005" y="71396"/>
                                  </a:lnTo>
                                  <a:lnTo>
                                    <a:pt x="41243" y="71723"/>
                                  </a:lnTo>
                                  <a:cubicBezTo>
                                    <a:pt x="38195" y="71723"/>
                                    <a:pt x="33623" y="71723"/>
                                    <a:pt x="32099" y="70199"/>
                                  </a:cubicBezTo>
                                  <a:cubicBezTo>
                                    <a:pt x="29051" y="70199"/>
                                    <a:pt x="27527" y="68675"/>
                                    <a:pt x="24479" y="65627"/>
                                  </a:cubicBezTo>
                                  <a:lnTo>
                                    <a:pt x="24479" y="86963"/>
                                  </a:lnTo>
                                  <a:cubicBezTo>
                                    <a:pt x="24479" y="91535"/>
                                    <a:pt x="24479" y="94583"/>
                                    <a:pt x="26003" y="96107"/>
                                  </a:cubicBezTo>
                                  <a:cubicBezTo>
                                    <a:pt x="26003" y="97631"/>
                                    <a:pt x="27527" y="97631"/>
                                    <a:pt x="29051" y="99155"/>
                                  </a:cubicBezTo>
                                  <a:cubicBezTo>
                                    <a:pt x="30575" y="99155"/>
                                    <a:pt x="32099" y="100679"/>
                                    <a:pt x="36671" y="100679"/>
                                  </a:cubicBezTo>
                                  <a:lnTo>
                                    <a:pt x="36671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3048" y="100679"/>
                                  </a:lnTo>
                                  <a:cubicBezTo>
                                    <a:pt x="4572" y="100679"/>
                                    <a:pt x="7620" y="99155"/>
                                    <a:pt x="9144" y="99155"/>
                                  </a:cubicBezTo>
                                  <a:cubicBezTo>
                                    <a:pt x="10668" y="97631"/>
                                    <a:pt x="10668" y="97631"/>
                                    <a:pt x="12287" y="96107"/>
                                  </a:cubicBezTo>
                                  <a:cubicBezTo>
                                    <a:pt x="12287" y="94583"/>
                                    <a:pt x="12287" y="91535"/>
                                    <a:pt x="12287" y="86963"/>
                                  </a:cubicBezTo>
                                  <a:lnTo>
                                    <a:pt x="12287" y="21336"/>
                                  </a:lnTo>
                                  <a:cubicBezTo>
                                    <a:pt x="12287" y="18287"/>
                                    <a:pt x="12287" y="15239"/>
                                    <a:pt x="12287" y="13715"/>
                                  </a:cubicBezTo>
                                  <a:cubicBezTo>
                                    <a:pt x="12287" y="12192"/>
                                    <a:pt x="10668" y="12192"/>
                                    <a:pt x="10668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1524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2" name="Shape 9812"/>
                          <wps:cNvSpPr/>
                          <wps:spPr>
                            <a:xfrm>
                              <a:off x="229838" y="338710"/>
                              <a:ext cx="29813" cy="713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813" h="71396">
                                  <a:moveTo>
                                    <a:pt x="5334" y="0"/>
                                  </a:moveTo>
                                  <a:cubicBezTo>
                                    <a:pt x="11430" y="0"/>
                                    <a:pt x="17526" y="3048"/>
                                    <a:pt x="22098" y="7620"/>
                                  </a:cubicBezTo>
                                  <a:cubicBezTo>
                                    <a:pt x="26765" y="15239"/>
                                    <a:pt x="29813" y="22860"/>
                                    <a:pt x="29813" y="33527"/>
                                  </a:cubicBezTo>
                                  <a:cubicBezTo>
                                    <a:pt x="29813" y="45720"/>
                                    <a:pt x="26765" y="54959"/>
                                    <a:pt x="20574" y="62579"/>
                                  </a:cubicBezTo>
                                  <a:lnTo>
                                    <a:pt x="0" y="71396"/>
                                  </a:lnTo>
                                  <a:lnTo>
                                    <a:pt x="0" y="66865"/>
                                  </a:lnTo>
                                  <a:lnTo>
                                    <a:pt x="11430" y="62579"/>
                                  </a:lnTo>
                                  <a:cubicBezTo>
                                    <a:pt x="14478" y="56483"/>
                                    <a:pt x="17526" y="50292"/>
                                    <a:pt x="17526" y="41148"/>
                                  </a:cubicBezTo>
                                  <a:cubicBezTo>
                                    <a:pt x="17526" y="30480"/>
                                    <a:pt x="14478" y="22860"/>
                                    <a:pt x="9906" y="16763"/>
                                  </a:cubicBezTo>
                                  <a:lnTo>
                                    <a:pt x="0" y="11103"/>
                                  </a:lnTo>
                                  <a:lnTo>
                                    <a:pt x="0" y="13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3" name="Shape 9813"/>
                          <wps:cNvSpPr/>
                          <wps:spPr>
                            <a:xfrm>
                              <a:off x="270224" y="303561"/>
                              <a:ext cx="33623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623" h="105251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90012"/>
                                  </a:lnTo>
                                  <a:cubicBezTo>
                                    <a:pt x="22860" y="94583"/>
                                    <a:pt x="22860" y="97631"/>
                                    <a:pt x="24384" y="97631"/>
                                  </a:cubicBezTo>
                                  <a:cubicBezTo>
                                    <a:pt x="24384" y="99155"/>
                                    <a:pt x="25908" y="100679"/>
                                    <a:pt x="27432" y="102203"/>
                                  </a:cubicBezTo>
                                  <a:cubicBezTo>
                                    <a:pt x="28956" y="102203"/>
                                    <a:pt x="30575" y="102203"/>
                                    <a:pt x="33623" y="102203"/>
                                  </a:cubicBezTo>
                                  <a:lnTo>
                                    <a:pt x="33623" y="105251"/>
                                  </a:lnTo>
                                  <a:lnTo>
                                    <a:pt x="1524" y="105251"/>
                                  </a:lnTo>
                                  <a:lnTo>
                                    <a:pt x="1524" y="102203"/>
                                  </a:lnTo>
                                  <a:cubicBezTo>
                                    <a:pt x="4572" y="102203"/>
                                    <a:pt x="6096" y="102203"/>
                                    <a:pt x="7620" y="102203"/>
                                  </a:cubicBezTo>
                                  <a:cubicBezTo>
                                    <a:pt x="7620" y="100679"/>
                                    <a:pt x="9144" y="99155"/>
                                    <a:pt x="9144" y="99155"/>
                                  </a:cubicBezTo>
                                  <a:cubicBezTo>
                                    <a:pt x="10668" y="97631"/>
                                    <a:pt x="10668" y="94583"/>
                                    <a:pt x="10668" y="90012"/>
                                  </a:cubicBezTo>
                                  <a:lnTo>
                                    <a:pt x="10668" y="27432"/>
                                  </a:lnTo>
                                  <a:cubicBezTo>
                                    <a:pt x="10668" y="19812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4" name="Shape 9814"/>
                          <wps:cNvSpPr/>
                          <wps:spPr>
                            <a:xfrm>
                              <a:off x="308420" y="340842"/>
                              <a:ext cx="26670" cy="678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670" h="67862">
                                  <a:moveTo>
                                    <a:pt x="26670" y="0"/>
                                  </a:moveTo>
                                  <a:lnTo>
                                    <a:pt x="26670" y="2874"/>
                                  </a:lnTo>
                                  <a:lnTo>
                                    <a:pt x="16764" y="8534"/>
                                  </a:lnTo>
                                  <a:cubicBezTo>
                                    <a:pt x="13716" y="11582"/>
                                    <a:pt x="12192" y="16155"/>
                                    <a:pt x="10668" y="20727"/>
                                  </a:cubicBezTo>
                                  <a:lnTo>
                                    <a:pt x="26670" y="20727"/>
                                  </a:lnTo>
                                  <a:lnTo>
                                    <a:pt x="26670" y="25298"/>
                                  </a:lnTo>
                                  <a:lnTo>
                                    <a:pt x="10668" y="25298"/>
                                  </a:lnTo>
                                  <a:cubicBezTo>
                                    <a:pt x="10668" y="35967"/>
                                    <a:pt x="13716" y="43586"/>
                                    <a:pt x="18288" y="49682"/>
                                  </a:cubicBezTo>
                                  <a:cubicBezTo>
                                    <a:pt x="20574" y="52731"/>
                                    <a:pt x="23241" y="54635"/>
                                    <a:pt x="26289" y="55779"/>
                                  </a:cubicBezTo>
                                  <a:lnTo>
                                    <a:pt x="26670" y="55835"/>
                                  </a:lnTo>
                                  <a:lnTo>
                                    <a:pt x="26670" y="67862"/>
                                  </a:lnTo>
                                  <a:lnTo>
                                    <a:pt x="9144" y="60351"/>
                                  </a:lnTo>
                                  <a:cubicBezTo>
                                    <a:pt x="3048" y="54255"/>
                                    <a:pt x="0" y="45110"/>
                                    <a:pt x="0" y="34442"/>
                                  </a:cubicBezTo>
                                  <a:cubicBezTo>
                                    <a:pt x="0" y="23775"/>
                                    <a:pt x="3048" y="14630"/>
                                    <a:pt x="9144" y="7010"/>
                                  </a:cubicBez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5" name="Shape 9815"/>
                          <wps:cNvSpPr/>
                          <wps:spPr>
                            <a:xfrm>
                              <a:off x="335090" y="382905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29813" y="0"/>
                                  </a:moveTo>
                                  <a:lnTo>
                                    <a:pt x="31337" y="1524"/>
                                  </a:lnTo>
                                  <a:cubicBezTo>
                                    <a:pt x="31337" y="7620"/>
                                    <a:pt x="28289" y="13716"/>
                                    <a:pt x="22098" y="19812"/>
                                  </a:cubicBezTo>
                                  <a:cubicBezTo>
                                    <a:pt x="17526" y="25908"/>
                                    <a:pt x="11430" y="27432"/>
                                    <a:pt x="3810" y="27432"/>
                                  </a:cubicBezTo>
                                  <a:lnTo>
                                    <a:pt x="0" y="25799"/>
                                  </a:lnTo>
                                  <a:lnTo>
                                    <a:pt x="0" y="13773"/>
                                  </a:lnTo>
                                  <a:lnTo>
                                    <a:pt x="9906" y="15240"/>
                                  </a:lnTo>
                                  <a:cubicBezTo>
                                    <a:pt x="14478" y="15240"/>
                                    <a:pt x="17526" y="15240"/>
                                    <a:pt x="20574" y="12192"/>
                                  </a:cubicBezTo>
                                  <a:cubicBezTo>
                                    <a:pt x="23622" y="9144"/>
                                    <a:pt x="26765" y="6096"/>
                                    <a:pt x="2981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6" name="Shape 9816"/>
                          <wps:cNvSpPr/>
                          <wps:spPr>
                            <a:xfrm>
                              <a:off x="335090" y="338709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3048"/>
                                    <a:pt x="23622" y="7620"/>
                                  </a:cubicBezTo>
                                  <a:cubicBezTo>
                                    <a:pt x="29813" y="12192"/>
                                    <a:pt x="31337" y="19812"/>
                                    <a:pt x="31337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02" y="22860"/>
                                  </a:lnTo>
                                  <a:cubicBezTo>
                                    <a:pt x="16002" y="18288"/>
                                    <a:pt x="16002" y="15239"/>
                                    <a:pt x="14478" y="13715"/>
                                  </a:cubicBezTo>
                                  <a:cubicBezTo>
                                    <a:pt x="12954" y="10668"/>
                                    <a:pt x="11430" y="9144"/>
                                    <a:pt x="8382" y="7620"/>
                                  </a:cubicBezTo>
                                  <a:cubicBezTo>
                                    <a:pt x="6858" y="6096"/>
                                    <a:pt x="3810" y="4572"/>
                                    <a:pt x="762" y="4572"/>
                                  </a:cubicBezTo>
                                  <a:lnTo>
                                    <a:pt x="0" y="5007"/>
                                  </a:lnTo>
                                  <a:lnTo>
                                    <a:pt x="0" y="21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7" name="Shape 9817"/>
                          <wps:cNvSpPr/>
                          <wps:spPr>
                            <a:xfrm>
                              <a:off x="383191" y="393573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9144"/>
                                  </a:cubicBezTo>
                                  <a:cubicBezTo>
                                    <a:pt x="16764" y="10668"/>
                                    <a:pt x="15240" y="13716"/>
                                    <a:pt x="13716" y="15240"/>
                                  </a:cubicBezTo>
                                  <a:cubicBezTo>
                                    <a:pt x="12192" y="16764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1524" y="13716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8" name="Shape 9818"/>
                          <wps:cNvSpPr/>
                          <wps:spPr>
                            <a:xfrm>
                              <a:off x="383191" y="338709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9144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7620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4572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19" name="Shape 9819"/>
                          <wps:cNvSpPr/>
                          <wps:spPr>
                            <a:xfrm>
                              <a:off x="462534" y="308133"/>
                              <a:ext cx="5953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2203">
                                  <a:moveTo>
                                    <a:pt x="22955" y="0"/>
                                  </a:moveTo>
                                  <a:lnTo>
                                    <a:pt x="59531" y="0"/>
                                  </a:lnTo>
                                  <a:lnTo>
                                    <a:pt x="53435" y="12192"/>
                                  </a:lnTo>
                                  <a:lnTo>
                                    <a:pt x="22955" y="12192"/>
                                  </a:lnTo>
                                  <a:lnTo>
                                    <a:pt x="16859" y="25908"/>
                                  </a:lnTo>
                                  <a:cubicBezTo>
                                    <a:pt x="30575" y="27432"/>
                                    <a:pt x="39719" y="32100"/>
                                    <a:pt x="47339" y="41243"/>
                                  </a:cubicBezTo>
                                  <a:cubicBezTo>
                                    <a:pt x="54959" y="47339"/>
                                    <a:pt x="58007" y="54959"/>
                                    <a:pt x="58007" y="64103"/>
                                  </a:cubicBezTo>
                                  <a:cubicBezTo>
                                    <a:pt x="58007" y="70200"/>
                                    <a:pt x="56483" y="74771"/>
                                    <a:pt x="54959" y="79343"/>
                                  </a:cubicBezTo>
                                  <a:cubicBezTo>
                                    <a:pt x="51911" y="83915"/>
                                    <a:pt x="50387" y="86963"/>
                                    <a:pt x="45815" y="90012"/>
                                  </a:cubicBezTo>
                                  <a:cubicBezTo>
                                    <a:pt x="42767" y="94583"/>
                                    <a:pt x="39719" y="96107"/>
                                    <a:pt x="35147" y="97631"/>
                                  </a:cubicBezTo>
                                  <a:cubicBezTo>
                                    <a:pt x="30575" y="100679"/>
                                    <a:pt x="24479" y="102203"/>
                                    <a:pt x="18383" y="102203"/>
                                  </a:cubicBezTo>
                                  <a:cubicBezTo>
                                    <a:pt x="12192" y="102203"/>
                                    <a:pt x="7620" y="102203"/>
                                    <a:pt x="4572" y="99155"/>
                                  </a:cubicBezTo>
                                  <a:cubicBezTo>
                                    <a:pt x="1524" y="97631"/>
                                    <a:pt x="0" y="94583"/>
                                    <a:pt x="0" y="93059"/>
                                  </a:cubicBezTo>
                                  <a:cubicBezTo>
                                    <a:pt x="0" y="91536"/>
                                    <a:pt x="1524" y="90012"/>
                                    <a:pt x="3048" y="88488"/>
                                  </a:cubicBezTo>
                                  <a:cubicBezTo>
                                    <a:pt x="3048" y="88488"/>
                                    <a:pt x="4572" y="86963"/>
                                    <a:pt x="6096" y="86963"/>
                                  </a:cubicBezTo>
                                  <a:cubicBezTo>
                                    <a:pt x="7620" y="86963"/>
                                    <a:pt x="9144" y="86963"/>
                                    <a:pt x="10668" y="88488"/>
                                  </a:cubicBezTo>
                                  <a:cubicBezTo>
                                    <a:pt x="10668" y="88488"/>
                                    <a:pt x="12192" y="90012"/>
                                    <a:pt x="15240" y="91536"/>
                                  </a:cubicBezTo>
                                  <a:cubicBezTo>
                                    <a:pt x="18383" y="93059"/>
                                    <a:pt x="22955" y="94583"/>
                                    <a:pt x="26003" y="94583"/>
                                  </a:cubicBezTo>
                                  <a:cubicBezTo>
                                    <a:pt x="32099" y="94583"/>
                                    <a:pt x="36671" y="93059"/>
                                    <a:pt x="41243" y="88488"/>
                                  </a:cubicBezTo>
                                  <a:cubicBezTo>
                                    <a:pt x="45815" y="83915"/>
                                    <a:pt x="48863" y="77819"/>
                                    <a:pt x="48863" y="71724"/>
                                  </a:cubicBezTo>
                                  <a:cubicBezTo>
                                    <a:pt x="48863" y="65627"/>
                                    <a:pt x="45815" y="61055"/>
                                    <a:pt x="42767" y="54959"/>
                                  </a:cubicBezTo>
                                  <a:cubicBezTo>
                                    <a:pt x="38195" y="50388"/>
                                    <a:pt x="33623" y="45815"/>
                                    <a:pt x="26003" y="42767"/>
                                  </a:cubicBezTo>
                                  <a:cubicBezTo>
                                    <a:pt x="21431" y="41243"/>
                                    <a:pt x="13716" y="39719"/>
                                    <a:pt x="4572" y="39719"/>
                                  </a:cubicBezTo>
                                  <a:lnTo>
                                    <a:pt x="22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0" name="Shape 9820"/>
                          <wps:cNvSpPr/>
                          <wps:spPr>
                            <a:xfrm>
                              <a:off x="537305" y="305424"/>
                              <a:ext cx="32861" cy="1049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104913">
                                  <a:moveTo>
                                    <a:pt x="32861" y="0"/>
                                  </a:moveTo>
                                  <a:lnTo>
                                    <a:pt x="32861" y="6139"/>
                                  </a:lnTo>
                                  <a:lnTo>
                                    <a:pt x="24479" y="10330"/>
                                  </a:lnTo>
                                  <a:cubicBezTo>
                                    <a:pt x="21431" y="13377"/>
                                    <a:pt x="18383" y="20997"/>
                                    <a:pt x="16859" y="28618"/>
                                  </a:cubicBezTo>
                                  <a:cubicBezTo>
                                    <a:pt x="15335" y="37857"/>
                                    <a:pt x="15335" y="47001"/>
                                    <a:pt x="15335" y="56145"/>
                                  </a:cubicBezTo>
                                  <a:cubicBezTo>
                                    <a:pt x="15335" y="69861"/>
                                    <a:pt x="16859" y="80528"/>
                                    <a:pt x="19907" y="89673"/>
                                  </a:cubicBezTo>
                                  <a:cubicBezTo>
                                    <a:pt x="22955" y="97293"/>
                                    <a:pt x="27527" y="100340"/>
                                    <a:pt x="32099" y="100340"/>
                                  </a:cubicBezTo>
                                  <a:lnTo>
                                    <a:pt x="32861" y="100086"/>
                                  </a:lnTo>
                                  <a:lnTo>
                                    <a:pt x="32861" y="104684"/>
                                  </a:lnTo>
                                  <a:lnTo>
                                    <a:pt x="32099" y="104913"/>
                                  </a:lnTo>
                                  <a:cubicBezTo>
                                    <a:pt x="22955" y="104913"/>
                                    <a:pt x="15335" y="98816"/>
                                    <a:pt x="9239" y="88149"/>
                                  </a:cubicBezTo>
                                  <a:cubicBezTo>
                                    <a:pt x="3143" y="79004"/>
                                    <a:pt x="0" y="66813"/>
                                    <a:pt x="0" y="53097"/>
                                  </a:cubicBezTo>
                                  <a:cubicBezTo>
                                    <a:pt x="0" y="42428"/>
                                    <a:pt x="1619" y="31761"/>
                                    <a:pt x="6191" y="24046"/>
                                  </a:cubicBezTo>
                                  <a:cubicBezTo>
                                    <a:pt x="9239" y="14901"/>
                                    <a:pt x="13811" y="8806"/>
                                    <a:pt x="19907" y="5758"/>
                                  </a:cubicBezTo>
                                  <a:lnTo>
                                    <a:pt x="3286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1" name="Shape 9821"/>
                          <wps:cNvSpPr/>
                          <wps:spPr>
                            <a:xfrm>
                              <a:off x="570166" y="305085"/>
                              <a:ext cx="32861" cy="1050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105023">
                                  <a:moveTo>
                                    <a:pt x="762" y="0"/>
                                  </a:moveTo>
                                  <a:cubicBezTo>
                                    <a:pt x="8382" y="0"/>
                                    <a:pt x="14478" y="4573"/>
                                    <a:pt x="22098" y="12192"/>
                                  </a:cubicBezTo>
                                  <a:cubicBezTo>
                                    <a:pt x="29813" y="22861"/>
                                    <a:pt x="32861" y="35147"/>
                                    <a:pt x="32861" y="51912"/>
                                  </a:cubicBezTo>
                                  <a:cubicBezTo>
                                    <a:pt x="32861" y="64104"/>
                                    <a:pt x="31337" y="73247"/>
                                    <a:pt x="28289" y="82392"/>
                                  </a:cubicBezTo>
                                  <a:cubicBezTo>
                                    <a:pt x="25146" y="90012"/>
                                    <a:pt x="20574" y="96107"/>
                                    <a:pt x="14478" y="100679"/>
                                  </a:cubicBezTo>
                                  <a:lnTo>
                                    <a:pt x="0" y="105023"/>
                                  </a:lnTo>
                                  <a:lnTo>
                                    <a:pt x="0" y="100425"/>
                                  </a:lnTo>
                                  <a:lnTo>
                                    <a:pt x="8382" y="97631"/>
                                  </a:lnTo>
                                  <a:cubicBezTo>
                                    <a:pt x="11430" y="94583"/>
                                    <a:pt x="12954" y="91536"/>
                                    <a:pt x="14478" y="85440"/>
                                  </a:cubicBezTo>
                                  <a:cubicBezTo>
                                    <a:pt x="17526" y="76295"/>
                                    <a:pt x="17526" y="64104"/>
                                    <a:pt x="17526" y="48864"/>
                                  </a:cubicBezTo>
                                  <a:cubicBezTo>
                                    <a:pt x="17526" y="38195"/>
                                    <a:pt x="17526" y="27432"/>
                                    <a:pt x="14478" y="19812"/>
                                  </a:cubicBezTo>
                                  <a:cubicBezTo>
                                    <a:pt x="12954" y="13716"/>
                                    <a:pt x="9906" y="10668"/>
                                    <a:pt x="8382" y="7620"/>
                                  </a:cubicBezTo>
                                  <a:cubicBezTo>
                                    <a:pt x="5334" y="6097"/>
                                    <a:pt x="3810" y="6097"/>
                                    <a:pt x="762" y="6097"/>
                                  </a:cubicBezTo>
                                  <a:lnTo>
                                    <a:pt x="0" y="6478"/>
                                  </a:lnTo>
                                  <a:lnTo>
                                    <a:pt x="0" y="339"/>
                                  </a:lnTo>
                                  <a:lnTo>
                                    <a:pt x="7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2" name="Shape 9822"/>
                          <wps:cNvSpPr/>
                          <wps:spPr>
                            <a:xfrm>
                              <a:off x="0" y="604170"/>
                              <a:ext cx="51959" cy="10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59" h="100680">
                                  <a:moveTo>
                                    <a:pt x="0" y="0"/>
                                  </a:moveTo>
                                  <a:lnTo>
                                    <a:pt x="44291" y="0"/>
                                  </a:lnTo>
                                  <a:lnTo>
                                    <a:pt x="51959" y="588"/>
                                  </a:lnTo>
                                  <a:lnTo>
                                    <a:pt x="51959" y="7187"/>
                                  </a:lnTo>
                                  <a:lnTo>
                                    <a:pt x="42767" y="4573"/>
                                  </a:lnTo>
                                  <a:cubicBezTo>
                                    <a:pt x="38195" y="4573"/>
                                    <a:pt x="33623" y="4573"/>
                                    <a:pt x="29051" y="6097"/>
                                  </a:cubicBezTo>
                                  <a:lnTo>
                                    <a:pt x="29051" y="44197"/>
                                  </a:lnTo>
                                  <a:cubicBezTo>
                                    <a:pt x="32099" y="45720"/>
                                    <a:pt x="33623" y="45720"/>
                                    <a:pt x="36671" y="45720"/>
                                  </a:cubicBezTo>
                                  <a:cubicBezTo>
                                    <a:pt x="38195" y="45720"/>
                                    <a:pt x="41243" y="45720"/>
                                    <a:pt x="44291" y="45720"/>
                                  </a:cubicBezTo>
                                  <a:lnTo>
                                    <a:pt x="51959" y="44954"/>
                                  </a:lnTo>
                                  <a:lnTo>
                                    <a:pt x="51959" y="52590"/>
                                  </a:lnTo>
                                  <a:lnTo>
                                    <a:pt x="42767" y="50292"/>
                                  </a:lnTo>
                                  <a:cubicBezTo>
                                    <a:pt x="39719" y="50292"/>
                                    <a:pt x="36671" y="50292"/>
                                    <a:pt x="35147" y="51816"/>
                                  </a:cubicBezTo>
                                  <a:cubicBezTo>
                                    <a:pt x="32099" y="51816"/>
                                    <a:pt x="30575" y="51816"/>
                                    <a:pt x="29051" y="51816"/>
                                  </a:cubicBezTo>
                                  <a:lnTo>
                                    <a:pt x="29051" y="93059"/>
                                  </a:lnTo>
                                  <a:cubicBezTo>
                                    <a:pt x="35147" y="94583"/>
                                    <a:pt x="41243" y="94583"/>
                                    <a:pt x="47339" y="94583"/>
                                  </a:cubicBezTo>
                                  <a:lnTo>
                                    <a:pt x="51959" y="93169"/>
                                  </a:lnTo>
                                  <a:lnTo>
                                    <a:pt x="51959" y="100477"/>
                                  </a:lnTo>
                                  <a:lnTo>
                                    <a:pt x="48863" y="100680"/>
                                  </a:lnTo>
                                  <a:lnTo>
                                    <a:pt x="0" y="100680"/>
                                  </a:lnTo>
                                  <a:lnTo>
                                    <a:pt x="0" y="97631"/>
                                  </a:lnTo>
                                  <a:lnTo>
                                    <a:pt x="4667" y="97631"/>
                                  </a:lnTo>
                                  <a:cubicBezTo>
                                    <a:pt x="9239" y="97631"/>
                                    <a:pt x="12287" y="96107"/>
                                    <a:pt x="13811" y="93059"/>
                                  </a:cubicBezTo>
                                  <a:cubicBezTo>
                                    <a:pt x="15335" y="91536"/>
                                    <a:pt x="15335" y="88488"/>
                                    <a:pt x="15335" y="82392"/>
                                  </a:cubicBezTo>
                                  <a:lnTo>
                                    <a:pt x="15335" y="16764"/>
                                  </a:lnTo>
                                  <a:cubicBezTo>
                                    <a:pt x="15335" y="10668"/>
                                    <a:pt x="15335" y="7620"/>
                                    <a:pt x="13811" y="6097"/>
                                  </a:cubicBezTo>
                                  <a:cubicBezTo>
                                    <a:pt x="10763" y="3049"/>
                                    <a:pt x="7715" y="1525"/>
                                    <a:pt x="4667" y="1525"/>
                                  </a:cubicBezTo>
                                  <a:lnTo>
                                    <a:pt x="0" y="152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3" name="Shape 9823"/>
                          <wps:cNvSpPr/>
                          <wps:spPr>
                            <a:xfrm>
                              <a:off x="51959" y="604758"/>
                              <a:ext cx="39672" cy="998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9672" h="99889">
                                  <a:moveTo>
                                    <a:pt x="0" y="0"/>
                                  </a:moveTo>
                                  <a:lnTo>
                                    <a:pt x="12240" y="937"/>
                                  </a:lnTo>
                                  <a:cubicBezTo>
                                    <a:pt x="19860" y="2461"/>
                                    <a:pt x="25956" y="5509"/>
                                    <a:pt x="29004" y="10081"/>
                                  </a:cubicBezTo>
                                  <a:cubicBezTo>
                                    <a:pt x="33576" y="14653"/>
                                    <a:pt x="35100" y="19224"/>
                                    <a:pt x="35100" y="25321"/>
                                  </a:cubicBezTo>
                                  <a:cubicBezTo>
                                    <a:pt x="35100" y="31417"/>
                                    <a:pt x="33576" y="35989"/>
                                    <a:pt x="30528" y="39037"/>
                                  </a:cubicBezTo>
                                  <a:cubicBezTo>
                                    <a:pt x="27480" y="43609"/>
                                    <a:pt x="22908" y="46657"/>
                                    <a:pt x="16812" y="48181"/>
                                  </a:cubicBezTo>
                                  <a:cubicBezTo>
                                    <a:pt x="24432" y="49705"/>
                                    <a:pt x="29004" y="52753"/>
                                    <a:pt x="32052" y="55800"/>
                                  </a:cubicBezTo>
                                  <a:cubicBezTo>
                                    <a:pt x="36624" y="60373"/>
                                    <a:pt x="39672" y="64945"/>
                                    <a:pt x="39672" y="72565"/>
                                  </a:cubicBezTo>
                                  <a:cubicBezTo>
                                    <a:pt x="39672" y="77137"/>
                                    <a:pt x="38148" y="81804"/>
                                    <a:pt x="35100" y="86376"/>
                                  </a:cubicBezTo>
                                  <a:cubicBezTo>
                                    <a:pt x="32052" y="90948"/>
                                    <a:pt x="27480" y="93996"/>
                                    <a:pt x="21384" y="97044"/>
                                  </a:cubicBezTo>
                                  <a:cubicBezTo>
                                    <a:pt x="19098" y="97806"/>
                                    <a:pt x="15645" y="98568"/>
                                    <a:pt x="11430" y="99140"/>
                                  </a:cubicBezTo>
                                  <a:lnTo>
                                    <a:pt x="0" y="99889"/>
                                  </a:lnTo>
                                  <a:lnTo>
                                    <a:pt x="0" y="92581"/>
                                  </a:lnTo>
                                  <a:lnTo>
                                    <a:pt x="15288" y="87900"/>
                                  </a:lnTo>
                                  <a:cubicBezTo>
                                    <a:pt x="19860" y="84852"/>
                                    <a:pt x="22908" y="78661"/>
                                    <a:pt x="22908" y="74089"/>
                                  </a:cubicBezTo>
                                  <a:cubicBezTo>
                                    <a:pt x="22908" y="69517"/>
                                    <a:pt x="21384" y="66469"/>
                                    <a:pt x="19860" y="61897"/>
                                  </a:cubicBezTo>
                                  <a:cubicBezTo>
                                    <a:pt x="16812" y="58849"/>
                                    <a:pt x="13764" y="55800"/>
                                    <a:pt x="9096" y="54277"/>
                                  </a:cubicBezTo>
                                  <a:lnTo>
                                    <a:pt x="0" y="52002"/>
                                  </a:lnTo>
                                  <a:lnTo>
                                    <a:pt x="0" y="44366"/>
                                  </a:lnTo>
                                  <a:lnTo>
                                    <a:pt x="7572" y="43609"/>
                                  </a:lnTo>
                                  <a:cubicBezTo>
                                    <a:pt x="12240" y="42085"/>
                                    <a:pt x="15288" y="39037"/>
                                    <a:pt x="16812" y="35989"/>
                                  </a:cubicBezTo>
                                  <a:cubicBezTo>
                                    <a:pt x="18336" y="32941"/>
                                    <a:pt x="19860" y="28369"/>
                                    <a:pt x="19860" y="25321"/>
                                  </a:cubicBezTo>
                                  <a:cubicBezTo>
                                    <a:pt x="19860" y="19224"/>
                                    <a:pt x="16812" y="14653"/>
                                    <a:pt x="12240" y="10081"/>
                                  </a:cubicBezTo>
                                  <a:lnTo>
                                    <a:pt x="0" y="66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4" name="Shape 9824"/>
                          <wps:cNvSpPr/>
                          <wps:spPr>
                            <a:xfrm>
                              <a:off x="108395" y="664132"/>
                              <a:ext cx="25194" cy="422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242">
                                  <a:moveTo>
                                    <a:pt x="25194" y="0"/>
                                  </a:moveTo>
                                  <a:lnTo>
                                    <a:pt x="25194" y="4675"/>
                                  </a:lnTo>
                                  <a:lnTo>
                                    <a:pt x="22955" y="5570"/>
                                  </a:lnTo>
                                  <a:cubicBezTo>
                                    <a:pt x="19907" y="8618"/>
                                    <a:pt x="16859" y="10142"/>
                                    <a:pt x="15335" y="13190"/>
                                  </a:cubicBezTo>
                                  <a:cubicBezTo>
                                    <a:pt x="13716" y="14714"/>
                                    <a:pt x="12192" y="17762"/>
                                    <a:pt x="12192" y="20810"/>
                                  </a:cubicBezTo>
                                  <a:cubicBezTo>
                                    <a:pt x="12192" y="23954"/>
                                    <a:pt x="13716" y="27001"/>
                                    <a:pt x="15335" y="30049"/>
                                  </a:cubicBezTo>
                                  <a:cubicBezTo>
                                    <a:pt x="18383" y="31573"/>
                                    <a:pt x="19907" y="33097"/>
                                    <a:pt x="22955" y="33097"/>
                                  </a:cubicBezTo>
                                  <a:lnTo>
                                    <a:pt x="25194" y="31978"/>
                                  </a:lnTo>
                                  <a:lnTo>
                                    <a:pt x="25194" y="40215"/>
                                  </a:lnTo>
                                  <a:lnTo>
                                    <a:pt x="24479" y="40718"/>
                                  </a:lnTo>
                                  <a:cubicBezTo>
                                    <a:pt x="22955" y="40718"/>
                                    <a:pt x="19907" y="42242"/>
                                    <a:pt x="16859" y="42242"/>
                                  </a:cubicBezTo>
                                  <a:cubicBezTo>
                                    <a:pt x="12192" y="42242"/>
                                    <a:pt x="7620" y="40718"/>
                                    <a:pt x="4572" y="37669"/>
                                  </a:cubicBezTo>
                                  <a:cubicBezTo>
                                    <a:pt x="1524" y="33097"/>
                                    <a:pt x="0" y="30049"/>
                                    <a:pt x="0" y="23954"/>
                                  </a:cubicBezTo>
                                  <a:cubicBezTo>
                                    <a:pt x="0" y="20810"/>
                                    <a:pt x="1524" y="17762"/>
                                    <a:pt x="3048" y="16238"/>
                                  </a:cubicBezTo>
                                  <a:cubicBezTo>
                                    <a:pt x="4572" y="11666"/>
                                    <a:pt x="7620" y="8618"/>
                                    <a:pt x="13716" y="5570"/>
                                  </a:cubicBezTo>
                                  <a:cubicBezTo>
                                    <a:pt x="16050" y="4046"/>
                                    <a:pt x="19121" y="2522"/>
                                    <a:pt x="23134" y="808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5" name="Shape 9825"/>
                          <wps:cNvSpPr/>
                          <wps:spPr>
                            <a:xfrm>
                              <a:off x="111443" y="635231"/>
                              <a:ext cx="22146" cy="238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803">
                                  <a:moveTo>
                                    <a:pt x="22146" y="0"/>
                                  </a:moveTo>
                                  <a:lnTo>
                                    <a:pt x="22146" y="4153"/>
                                  </a:lnTo>
                                  <a:lnTo>
                                    <a:pt x="15335" y="5515"/>
                                  </a:lnTo>
                                  <a:cubicBezTo>
                                    <a:pt x="13811" y="8563"/>
                                    <a:pt x="12287" y="10088"/>
                                    <a:pt x="12287" y="11612"/>
                                  </a:cubicBezTo>
                                  <a:lnTo>
                                    <a:pt x="12287" y="16184"/>
                                  </a:lnTo>
                                  <a:cubicBezTo>
                                    <a:pt x="12287" y="19231"/>
                                    <a:pt x="12287" y="20755"/>
                                    <a:pt x="10668" y="22279"/>
                                  </a:cubicBezTo>
                                  <a:cubicBezTo>
                                    <a:pt x="9144" y="22279"/>
                                    <a:pt x="7620" y="23803"/>
                                    <a:pt x="6096" y="23803"/>
                                  </a:cubicBezTo>
                                  <a:cubicBezTo>
                                    <a:pt x="4572" y="23803"/>
                                    <a:pt x="3048" y="22279"/>
                                    <a:pt x="1524" y="20755"/>
                                  </a:cubicBezTo>
                                  <a:cubicBezTo>
                                    <a:pt x="0" y="20755"/>
                                    <a:pt x="0" y="17707"/>
                                    <a:pt x="0" y="16184"/>
                                  </a:cubicBezTo>
                                  <a:cubicBezTo>
                                    <a:pt x="0" y="11612"/>
                                    <a:pt x="1524" y="8563"/>
                                    <a:pt x="6096" y="3991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6" name="Shape 9826"/>
                          <wps:cNvSpPr/>
                          <wps:spPr>
                            <a:xfrm>
                              <a:off x="133588" y="634650"/>
                              <a:ext cx="37386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7386" h="71724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6096"/>
                                    <a:pt x="23670" y="10668"/>
                                  </a:cubicBezTo>
                                  <a:cubicBezTo>
                                    <a:pt x="25194" y="12192"/>
                                    <a:pt x="25194" y="16764"/>
                                    <a:pt x="25194" y="22860"/>
                                  </a:cubicBezTo>
                                  <a:lnTo>
                                    <a:pt x="25194" y="45720"/>
                                  </a:lnTo>
                                  <a:cubicBezTo>
                                    <a:pt x="25194" y="53436"/>
                                    <a:pt x="25194" y="56483"/>
                                    <a:pt x="25194" y="58007"/>
                                  </a:cubicBezTo>
                                  <a:cubicBezTo>
                                    <a:pt x="25194" y="59531"/>
                                    <a:pt x="26718" y="61055"/>
                                    <a:pt x="26718" y="61055"/>
                                  </a:cubicBezTo>
                                  <a:cubicBezTo>
                                    <a:pt x="26718" y="61055"/>
                                    <a:pt x="28242" y="62579"/>
                                    <a:pt x="28242" y="62579"/>
                                  </a:cubicBezTo>
                                  <a:cubicBezTo>
                                    <a:pt x="29766" y="62579"/>
                                    <a:pt x="29766" y="61055"/>
                                    <a:pt x="31290" y="61055"/>
                                  </a:cubicBezTo>
                                  <a:cubicBezTo>
                                    <a:pt x="31290" y="61055"/>
                                    <a:pt x="34338" y="59531"/>
                                    <a:pt x="37386" y="56483"/>
                                  </a:cubicBezTo>
                                  <a:lnTo>
                                    <a:pt x="37386" y="59531"/>
                                  </a:lnTo>
                                  <a:cubicBezTo>
                                    <a:pt x="31290" y="67151"/>
                                    <a:pt x="26718" y="71724"/>
                                    <a:pt x="20622" y="71724"/>
                                  </a:cubicBezTo>
                                  <a:cubicBezTo>
                                    <a:pt x="19098" y="71724"/>
                                    <a:pt x="16050" y="70200"/>
                                    <a:pt x="14526" y="68675"/>
                                  </a:cubicBezTo>
                                  <a:cubicBezTo>
                                    <a:pt x="14526" y="67151"/>
                                    <a:pt x="13002" y="64103"/>
                                    <a:pt x="13002" y="59531"/>
                                  </a:cubicBezTo>
                                  <a:cubicBezTo>
                                    <a:pt x="9192" y="62579"/>
                                    <a:pt x="6525" y="64865"/>
                                    <a:pt x="4429" y="66580"/>
                                  </a:cubicBezTo>
                                  <a:lnTo>
                                    <a:pt x="0" y="69697"/>
                                  </a:lnTo>
                                  <a:lnTo>
                                    <a:pt x="0" y="61460"/>
                                  </a:lnTo>
                                  <a:lnTo>
                                    <a:pt x="13002" y="54959"/>
                                  </a:lnTo>
                                  <a:lnTo>
                                    <a:pt x="13002" y="28956"/>
                                  </a:lnTo>
                                  <a:lnTo>
                                    <a:pt x="0" y="34157"/>
                                  </a:lnTo>
                                  <a:lnTo>
                                    <a:pt x="0" y="29482"/>
                                  </a:lnTo>
                                  <a:lnTo>
                                    <a:pt x="13002" y="24384"/>
                                  </a:lnTo>
                                  <a:lnTo>
                                    <a:pt x="13002" y="21336"/>
                                  </a:lnTo>
                                  <a:cubicBezTo>
                                    <a:pt x="13002" y="15240"/>
                                    <a:pt x="11478" y="10668"/>
                                    <a:pt x="9954" y="7620"/>
                                  </a:cubicBezTo>
                                  <a:cubicBezTo>
                                    <a:pt x="6906" y="6096"/>
                                    <a:pt x="3858" y="4572"/>
                                    <a:pt x="810" y="4572"/>
                                  </a:cubicBezTo>
                                  <a:lnTo>
                                    <a:pt x="0" y="4734"/>
                                  </a:lnTo>
                                  <a:lnTo>
                                    <a:pt x="0" y="581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7" name="Shape 9827"/>
                          <wps:cNvSpPr/>
                          <wps:spPr>
                            <a:xfrm>
                              <a:off x="170974" y="634650"/>
                              <a:ext cx="74867" cy="701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67" h="70104">
                                  <a:moveTo>
                                    <a:pt x="19907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3716"/>
                                  </a:lnTo>
                                  <a:cubicBezTo>
                                    <a:pt x="32099" y="4573"/>
                                    <a:pt x="39719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0960"/>
                                    <a:pt x="65627" y="62485"/>
                                  </a:cubicBezTo>
                                  <a:cubicBezTo>
                                    <a:pt x="65627" y="64008"/>
                                    <a:pt x="67151" y="65532"/>
                                    <a:pt x="67151" y="65532"/>
                                  </a:cubicBezTo>
                                  <a:cubicBezTo>
                                    <a:pt x="68675" y="67056"/>
                                    <a:pt x="71819" y="67056"/>
                                    <a:pt x="74867" y="67056"/>
                                  </a:cubicBezTo>
                                  <a:lnTo>
                                    <a:pt x="74867" y="70104"/>
                                  </a:lnTo>
                                  <a:lnTo>
                                    <a:pt x="41243" y="70104"/>
                                  </a:lnTo>
                                  <a:lnTo>
                                    <a:pt x="41243" y="67056"/>
                                  </a:lnTo>
                                  <a:lnTo>
                                    <a:pt x="42767" y="67056"/>
                                  </a:lnTo>
                                  <a:cubicBezTo>
                                    <a:pt x="45815" y="67056"/>
                                    <a:pt x="47339" y="67056"/>
                                    <a:pt x="48863" y="65532"/>
                                  </a:cubicBezTo>
                                  <a:cubicBezTo>
                                    <a:pt x="50387" y="64008"/>
                                    <a:pt x="50387" y="64008"/>
                                    <a:pt x="51911" y="60960"/>
                                  </a:cubicBezTo>
                                  <a:cubicBezTo>
                                    <a:pt x="51911" y="60960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0387" y="15240"/>
                                    <a:pt x="48863" y="13716"/>
                                  </a:cubicBezTo>
                                  <a:cubicBezTo>
                                    <a:pt x="47339" y="10668"/>
                                    <a:pt x="44291" y="9144"/>
                                    <a:pt x="41243" y="9144"/>
                                  </a:cubicBezTo>
                                  <a:cubicBezTo>
                                    <a:pt x="35147" y="9144"/>
                                    <a:pt x="29051" y="12192"/>
                                    <a:pt x="22955" y="18288"/>
                                  </a:cubicBezTo>
                                  <a:lnTo>
                                    <a:pt x="22955" y="54864"/>
                                  </a:lnTo>
                                  <a:cubicBezTo>
                                    <a:pt x="22955" y="59436"/>
                                    <a:pt x="24479" y="62485"/>
                                    <a:pt x="24479" y="62485"/>
                                  </a:cubicBezTo>
                                  <a:cubicBezTo>
                                    <a:pt x="24479" y="64008"/>
                                    <a:pt x="26003" y="65532"/>
                                    <a:pt x="27527" y="65532"/>
                                  </a:cubicBezTo>
                                  <a:cubicBezTo>
                                    <a:pt x="29051" y="67056"/>
                                    <a:pt x="30575" y="67056"/>
                                    <a:pt x="35147" y="67056"/>
                                  </a:cubicBezTo>
                                  <a:lnTo>
                                    <a:pt x="35147" y="70104"/>
                                  </a:lnTo>
                                  <a:lnTo>
                                    <a:pt x="1524" y="70104"/>
                                  </a:lnTo>
                                  <a:lnTo>
                                    <a:pt x="1524" y="67056"/>
                                  </a:lnTo>
                                  <a:lnTo>
                                    <a:pt x="3048" y="67056"/>
                                  </a:lnTo>
                                  <a:cubicBezTo>
                                    <a:pt x="6096" y="67056"/>
                                    <a:pt x="7620" y="67056"/>
                                    <a:pt x="9144" y="64008"/>
                                  </a:cubicBezTo>
                                  <a:cubicBezTo>
                                    <a:pt x="10668" y="62485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8" name="Shape 9828"/>
                          <wps:cNvSpPr/>
                          <wps:spPr>
                            <a:xfrm>
                              <a:off x="251841" y="664046"/>
                              <a:ext cx="25194" cy="423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328">
                                  <a:moveTo>
                                    <a:pt x="25194" y="0"/>
                                  </a:moveTo>
                                  <a:lnTo>
                                    <a:pt x="25194" y="4729"/>
                                  </a:lnTo>
                                  <a:lnTo>
                                    <a:pt x="22860" y="5657"/>
                                  </a:lnTo>
                                  <a:cubicBezTo>
                                    <a:pt x="19812" y="8705"/>
                                    <a:pt x="16764" y="10229"/>
                                    <a:pt x="15240" y="13372"/>
                                  </a:cubicBezTo>
                                  <a:cubicBezTo>
                                    <a:pt x="13716" y="14896"/>
                                    <a:pt x="12192" y="17944"/>
                                    <a:pt x="12192" y="20993"/>
                                  </a:cubicBezTo>
                                  <a:cubicBezTo>
                                    <a:pt x="12192" y="24040"/>
                                    <a:pt x="13716" y="27088"/>
                                    <a:pt x="15240" y="30136"/>
                                  </a:cubicBezTo>
                                  <a:cubicBezTo>
                                    <a:pt x="18288" y="31660"/>
                                    <a:pt x="19812" y="33184"/>
                                    <a:pt x="22860" y="33184"/>
                                  </a:cubicBezTo>
                                  <a:lnTo>
                                    <a:pt x="25194" y="32024"/>
                                  </a:lnTo>
                                  <a:lnTo>
                                    <a:pt x="25194" y="40179"/>
                                  </a:lnTo>
                                  <a:lnTo>
                                    <a:pt x="24384" y="40804"/>
                                  </a:lnTo>
                                  <a:cubicBezTo>
                                    <a:pt x="21336" y="40804"/>
                                    <a:pt x="19812" y="42328"/>
                                    <a:pt x="16764" y="42328"/>
                                  </a:cubicBezTo>
                                  <a:cubicBezTo>
                                    <a:pt x="10668" y="42328"/>
                                    <a:pt x="7620" y="40804"/>
                                    <a:pt x="4572" y="37756"/>
                                  </a:cubicBezTo>
                                  <a:cubicBezTo>
                                    <a:pt x="1524" y="33184"/>
                                    <a:pt x="0" y="30136"/>
                                    <a:pt x="0" y="24040"/>
                                  </a:cubicBezTo>
                                  <a:cubicBezTo>
                                    <a:pt x="0" y="20993"/>
                                    <a:pt x="0" y="17944"/>
                                    <a:pt x="1524" y="16420"/>
                                  </a:cubicBezTo>
                                  <a:cubicBezTo>
                                    <a:pt x="4572" y="11753"/>
                                    <a:pt x="7620" y="8705"/>
                                    <a:pt x="12192" y="5657"/>
                                  </a:cubicBezTo>
                                  <a:cubicBezTo>
                                    <a:pt x="15240" y="4133"/>
                                    <a:pt x="18669" y="2609"/>
                                    <a:pt x="22872" y="895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29" name="Shape 9829"/>
                          <wps:cNvSpPr/>
                          <wps:spPr>
                            <a:xfrm>
                              <a:off x="254889" y="635210"/>
                              <a:ext cx="22146" cy="238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824">
                                  <a:moveTo>
                                    <a:pt x="22146" y="0"/>
                                  </a:moveTo>
                                  <a:lnTo>
                                    <a:pt x="22146" y="4242"/>
                                  </a:lnTo>
                                  <a:lnTo>
                                    <a:pt x="21336" y="4012"/>
                                  </a:lnTo>
                                  <a:cubicBezTo>
                                    <a:pt x="18288" y="4012"/>
                                    <a:pt x="16764" y="4012"/>
                                    <a:pt x="15240" y="5536"/>
                                  </a:cubicBezTo>
                                  <a:cubicBezTo>
                                    <a:pt x="12192" y="8584"/>
                                    <a:pt x="12192" y="10109"/>
                                    <a:pt x="12192" y="11633"/>
                                  </a:cubicBezTo>
                                  <a:lnTo>
                                    <a:pt x="12192" y="16204"/>
                                  </a:lnTo>
                                  <a:cubicBezTo>
                                    <a:pt x="12192" y="19252"/>
                                    <a:pt x="10668" y="20776"/>
                                    <a:pt x="10668" y="22300"/>
                                  </a:cubicBezTo>
                                  <a:cubicBezTo>
                                    <a:pt x="9144" y="22300"/>
                                    <a:pt x="7620" y="23824"/>
                                    <a:pt x="6096" y="23824"/>
                                  </a:cubicBezTo>
                                  <a:cubicBezTo>
                                    <a:pt x="3048" y="23824"/>
                                    <a:pt x="3048" y="22300"/>
                                    <a:pt x="1524" y="20776"/>
                                  </a:cubicBezTo>
                                  <a:cubicBezTo>
                                    <a:pt x="0" y="20776"/>
                                    <a:pt x="0" y="17728"/>
                                    <a:pt x="0" y="16204"/>
                                  </a:cubicBezTo>
                                  <a:cubicBezTo>
                                    <a:pt x="0" y="11633"/>
                                    <a:pt x="1524" y="8584"/>
                                    <a:pt x="6096" y="4012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0" name="Shape 9830"/>
                          <wps:cNvSpPr/>
                          <wps:spPr>
                            <a:xfrm>
                              <a:off x="277035" y="634650"/>
                              <a:ext cx="35862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62" h="71724">
                                  <a:moveTo>
                                    <a:pt x="2238" y="0"/>
                                  </a:moveTo>
                                  <a:cubicBezTo>
                                    <a:pt x="8334" y="0"/>
                                    <a:pt x="13002" y="0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6096"/>
                                    <a:pt x="23670" y="10668"/>
                                  </a:cubicBezTo>
                                  <a:cubicBezTo>
                                    <a:pt x="25194" y="12192"/>
                                    <a:pt x="25194" y="16764"/>
                                    <a:pt x="25194" y="22860"/>
                                  </a:cubicBezTo>
                                  <a:lnTo>
                                    <a:pt x="25194" y="45815"/>
                                  </a:lnTo>
                                  <a:cubicBezTo>
                                    <a:pt x="25194" y="53436"/>
                                    <a:pt x="25194" y="56483"/>
                                    <a:pt x="25194" y="58007"/>
                                  </a:cubicBezTo>
                                  <a:cubicBezTo>
                                    <a:pt x="25194" y="59531"/>
                                    <a:pt x="25194" y="61055"/>
                                    <a:pt x="26718" y="61055"/>
                                  </a:cubicBezTo>
                                  <a:cubicBezTo>
                                    <a:pt x="26718" y="61055"/>
                                    <a:pt x="28242" y="62579"/>
                                    <a:pt x="28242" y="62579"/>
                                  </a:cubicBezTo>
                                  <a:cubicBezTo>
                                    <a:pt x="29766" y="62579"/>
                                    <a:pt x="29766" y="61055"/>
                                    <a:pt x="31290" y="61055"/>
                                  </a:cubicBezTo>
                                  <a:cubicBezTo>
                                    <a:pt x="31290" y="61055"/>
                                    <a:pt x="34338" y="59531"/>
                                    <a:pt x="35862" y="56483"/>
                                  </a:cubicBezTo>
                                  <a:lnTo>
                                    <a:pt x="35862" y="59531"/>
                                  </a:lnTo>
                                  <a:cubicBezTo>
                                    <a:pt x="31290" y="67151"/>
                                    <a:pt x="25194" y="71724"/>
                                    <a:pt x="20622" y="71724"/>
                                  </a:cubicBezTo>
                                  <a:cubicBezTo>
                                    <a:pt x="17574" y="71724"/>
                                    <a:pt x="16050" y="70200"/>
                                    <a:pt x="14526" y="68675"/>
                                  </a:cubicBezTo>
                                  <a:cubicBezTo>
                                    <a:pt x="13002" y="67151"/>
                                    <a:pt x="13002" y="64103"/>
                                    <a:pt x="13002" y="59531"/>
                                  </a:cubicBezTo>
                                  <a:lnTo>
                                    <a:pt x="0" y="69574"/>
                                  </a:lnTo>
                                  <a:lnTo>
                                    <a:pt x="0" y="61420"/>
                                  </a:lnTo>
                                  <a:lnTo>
                                    <a:pt x="13002" y="54959"/>
                                  </a:lnTo>
                                  <a:lnTo>
                                    <a:pt x="13002" y="28956"/>
                                  </a:lnTo>
                                  <a:lnTo>
                                    <a:pt x="0" y="34124"/>
                                  </a:lnTo>
                                  <a:lnTo>
                                    <a:pt x="0" y="29395"/>
                                  </a:lnTo>
                                  <a:lnTo>
                                    <a:pt x="13002" y="24384"/>
                                  </a:lnTo>
                                  <a:lnTo>
                                    <a:pt x="13002" y="21336"/>
                                  </a:lnTo>
                                  <a:cubicBezTo>
                                    <a:pt x="13002" y="15240"/>
                                    <a:pt x="11478" y="10668"/>
                                    <a:pt x="9954" y="7620"/>
                                  </a:cubicBezTo>
                                  <a:lnTo>
                                    <a:pt x="0" y="4801"/>
                                  </a:lnTo>
                                  <a:lnTo>
                                    <a:pt x="0" y="560"/>
                                  </a:lnTo>
                                  <a:lnTo>
                                    <a:pt x="223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1" name="Shape 9831"/>
                          <wps:cNvSpPr/>
                          <wps:spPr>
                            <a:xfrm>
                              <a:off x="314420" y="634650"/>
                              <a:ext cx="73247" cy="701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70104">
                                  <a:moveTo>
                                    <a:pt x="19812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3716"/>
                                  </a:lnTo>
                                  <a:cubicBezTo>
                                    <a:pt x="30575" y="4573"/>
                                    <a:pt x="38195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0"/>
                                    <a:pt x="54959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2579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0960"/>
                                    <a:pt x="64103" y="62485"/>
                                  </a:cubicBezTo>
                                  <a:cubicBezTo>
                                    <a:pt x="65627" y="64008"/>
                                    <a:pt x="65627" y="65532"/>
                                    <a:pt x="67151" y="65532"/>
                                  </a:cubicBezTo>
                                  <a:cubicBezTo>
                                    <a:pt x="68675" y="67056"/>
                                    <a:pt x="70199" y="67056"/>
                                    <a:pt x="73247" y="67056"/>
                                  </a:cubicBezTo>
                                  <a:lnTo>
                                    <a:pt x="73247" y="70104"/>
                                  </a:lnTo>
                                  <a:lnTo>
                                    <a:pt x="39719" y="70104"/>
                                  </a:lnTo>
                                  <a:lnTo>
                                    <a:pt x="39719" y="67056"/>
                                  </a:lnTo>
                                  <a:lnTo>
                                    <a:pt x="41243" y="67056"/>
                                  </a:lnTo>
                                  <a:cubicBezTo>
                                    <a:pt x="44291" y="67056"/>
                                    <a:pt x="47339" y="67056"/>
                                    <a:pt x="48863" y="65532"/>
                                  </a:cubicBezTo>
                                  <a:cubicBezTo>
                                    <a:pt x="50387" y="64008"/>
                                    <a:pt x="50387" y="64008"/>
                                    <a:pt x="50387" y="60960"/>
                                  </a:cubicBezTo>
                                  <a:cubicBezTo>
                                    <a:pt x="51911" y="60960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0387" y="15240"/>
                                    <a:pt x="48863" y="13716"/>
                                  </a:cubicBezTo>
                                  <a:cubicBezTo>
                                    <a:pt x="47339" y="10668"/>
                                    <a:pt x="44291" y="9144"/>
                                    <a:pt x="41243" y="9144"/>
                                  </a:cubicBezTo>
                                  <a:cubicBezTo>
                                    <a:pt x="35147" y="9144"/>
                                    <a:pt x="29051" y="12192"/>
                                    <a:pt x="22955" y="18288"/>
                                  </a:cubicBezTo>
                                  <a:lnTo>
                                    <a:pt x="22955" y="54864"/>
                                  </a:lnTo>
                                  <a:cubicBezTo>
                                    <a:pt x="22955" y="59436"/>
                                    <a:pt x="22955" y="62485"/>
                                    <a:pt x="24479" y="62485"/>
                                  </a:cubicBezTo>
                                  <a:cubicBezTo>
                                    <a:pt x="24479" y="64008"/>
                                    <a:pt x="26003" y="65532"/>
                                    <a:pt x="27527" y="65532"/>
                                  </a:cubicBezTo>
                                  <a:cubicBezTo>
                                    <a:pt x="27527" y="67056"/>
                                    <a:pt x="30575" y="67056"/>
                                    <a:pt x="33623" y="67056"/>
                                  </a:cubicBezTo>
                                  <a:lnTo>
                                    <a:pt x="33623" y="70104"/>
                                  </a:lnTo>
                                  <a:lnTo>
                                    <a:pt x="0" y="70104"/>
                                  </a:lnTo>
                                  <a:lnTo>
                                    <a:pt x="0" y="67056"/>
                                  </a:lnTo>
                                  <a:lnTo>
                                    <a:pt x="1524" y="67056"/>
                                  </a:lnTo>
                                  <a:cubicBezTo>
                                    <a:pt x="4572" y="67056"/>
                                    <a:pt x="7620" y="67056"/>
                                    <a:pt x="9144" y="64008"/>
                                  </a:cubicBezTo>
                                  <a:cubicBezTo>
                                    <a:pt x="10668" y="62485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5240"/>
                                    <a:pt x="10668" y="13716"/>
                                  </a:cubicBezTo>
                                  <a:cubicBezTo>
                                    <a:pt x="9144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6096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2" name="Shape 9832"/>
                          <wps:cNvSpPr/>
                          <wps:spPr>
                            <a:xfrm>
                              <a:off x="393954" y="664103"/>
                              <a:ext cx="25908" cy="4227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08" h="42271">
                                  <a:moveTo>
                                    <a:pt x="25908" y="0"/>
                                  </a:moveTo>
                                  <a:lnTo>
                                    <a:pt x="25908" y="5018"/>
                                  </a:lnTo>
                                  <a:lnTo>
                                    <a:pt x="24384" y="5695"/>
                                  </a:lnTo>
                                  <a:cubicBezTo>
                                    <a:pt x="19812" y="8743"/>
                                    <a:pt x="16764" y="10267"/>
                                    <a:pt x="15240" y="13315"/>
                                  </a:cubicBezTo>
                                  <a:cubicBezTo>
                                    <a:pt x="13716" y="14839"/>
                                    <a:pt x="13716" y="17887"/>
                                    <a:pt x="13716" y="20935"/>
                                  </a:cubicBezTo>
                                  <a:cubicBezTo>
                                    <a:pt x="13716" y="23983"/>
                                    <a:pt x="13716" y="27031"/>
                                    <a:pt x="16764" y="30079"/>
                                  </a:cubicBezTo>
                                  <a:cubicBezTo>
                                    <a:pt x="18288" y="31603"/>
                                    <a:pt x="21336" y="33127"/>
                                    <a:pt x="24384" y="33127"/>
                                  </a:cubicBezTo>
                                  <a:lnTo>
                                    <a:pt x="25908" y="32280"/>
                                  </a:lnTo>
                                  <a:lnTo>
                                    <a:pt x="25908" y="40747"/>
                                  </a:lnTo>
                                  <a:cubicBezTo>
                                    <a:pt x="22860" y="40747"/>
                                    <a:pt x="19812" y="42271"/>
                                    <a:pt x="16764" y="42271"/>
                                  </a:cubicBezTo>
                                  <a:cubicBezTo>
                                    <a:pt x="12192" y="42271"/>
                                    <a:pt x="9144" y="40747"/>
                                    <a:pt x="6096" y="37698"/>
                                  </a:cubicBezTo>
                                  <a:cubicBezTo>
                                    <a:pt x="1524" y="33127"/>
                                    <a:pt x="0" y="30079"/>
                                    <a:pt x="0" y="23983"/>
                                  </a:cubicBezTo>
                                  <a:cubicBezTo>
                                    <a:pt x="0" y="20935"/>
                                    <a:pt x="1524" y="17887"/>
                                    <a:pt x="3048" y="16363"/>
                                  </a:cubicBezTo>
                                  <a:cubicBezTo>
                                    <a:pt x="4572" y="11791"/>
                                    <a:pt x="9144" y="8743"/>
                                    <a:pt x="13716" y="5695"/>
                                  </a:cubicBezTo>
                                  <a:cubicBezTo>
                                    <a:pt x="16002" y="4171"/>
                                    <a:pt x="19431" y="2647"/>
                                    <a:pt x="23622" y="933"/>
                                  </a:cubicBezTo>
                                  <a:lnTo>
                                    <a:pt x="25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3" name="Shape 9833"/>
                          <wps:cNvSpPr/>
                          <wps:spPr>
                            <a:xfrm>
                              <a:off x="397002" y="635412"/>
                              <a:ext cx="22860" cy="237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860" h="23717">
                                  <a:moveTo>
                                    <a:pt x="22860" y="0"/>
                                  </a:moveTo>
                                  <a:lnTo>
                                    <a:pt x="22860" y="3810"/>
                                  </a:lnTo>
                                  <a:cubicBezTo>
                                    <a:pt x="19812" y="3810"/>
                                    <a:pt x="16764" y="3810"/>
                                    <a:pt x="15240" y="5429"/>
                                  </a:cubicBezTo>
                                  <a:cubicBezTo>
                                    <a:pt x="13716" y="8477"/>
                                    <a:pt x="12192" y="10001"/>
                                    <a:pt x="12192" y="11526"/>
                                  </a:cubicBezTo>
                                  <a:lnTo>
                                    <a:pt x="12192" y="16097"/>
                                  </a:lnTo>
                                  <a:cubicBezTo>
                                    <a:pt x="12192" y="19145"/>
                                    <a:pt x="12192" y="20669"/>
                                    <a:pt x="10668" y="22193"/>
                                  </a:cubicBezTo>
                                  <a:cubicBezTo>
                                    <a:pt x="10668" y="22193"/>
                                    <a:pt x="9144" y="23717"/>
                                    <a:pt x="6096" y="23717"/>
                                  </a:cubicBezTo>
                                  <a:cubicBezTo>
                                    <a:pt x="4572" y="23717"/>
                                    <a:pt x="3048" y="22193"/>
                                    <a:pt x="1524" y="20669"/>
                                  </a:cubicBezTo>
                                  <a:cubicBezTo>
                                    <a:pt x="1524" y="20669"/>
                                    <a:pt x="0" y="17621"/>
                                    <a:pt x="0" y="16097"/>
                                  </a:cubicBezTo>
                                  <a:cubicBezTo>
                                    <a:pt x="0" y="11526"/>
                                    <a:pt x="3048" y="8477"/>
                                    <a:pt x="7620" y="3810"/>
                                  </a:cubicBezTo>
                                  <a:lnTo>
                                    <a:pt x="2286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4" name="Shape 9834"/>
                          <wps:cNvSpPr/>
                          <wps:spPr>
                            <a:xfrm>
                              <a:off x="419862" y="634650"/>
                              <a:ext cx="36671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71" h="71724">
                                  <a:moveTo>
                                    <a:pt x="3048" y="0"/>
                                  </a:moveTo>
                                  <a:cubicBezTo>
                                    <a:pt x="9144" y="0"/>
                                    <a:pt x="13716" y="0"/>
                                    <a:pt x="16764" y="3048"/>
                                  </a:cubicBezTo>
                                  <a:cubicBezTo>
                                    <a:pt x="19907" y="4572"/>
                                    <a:pt x="22955" y="6191"/>
                                    <a:pt x="24479" y="10763"/>
                                  </a:cubicBezTo>
                                  <a:cubicBezTo>
                                    <a:pt x="24479" y="12288"/>
                                    <a:pt x="24479" y="16859"/>
                                    <a:pt x="24479" y="22955"/>
                                  </a:cubicBezTo>
                                  <a:lnTo>
                                    <a:pt x="24479" y="45815"/>
                                  </a:lnTo>
                                  <a:cubicBezTo>
                                    <a:pt x="24479" y="53436"/>
                                    <a:pt x="26003" y="56483"/>
                                    <a:pt x="26003" y="58007"/>
                                  </a:cubicBezTo>
                                  <a:cubicBezTo>
                                    <a:pt x="26003" y="59531"/>
                                    <a:pt x="26003" y="61055"/>
                                    <a:pt x="27527" y="61055"/>
                                  </a:cubicBezTo>
                                  <a:cubicBezTo>
                                    <a:pt x="27527" y="61055"/>
                                    <a:pt x="27527" y="62579"/>
                                    <a:pt x="29051" y="62579"/>
                                  </a:cubicBezTo>
                                  <a:cubicBezTo>
                                    <a:pt x="29051" y="62579"/>
                                    <a:pt x="30575" y="61055"/>
                                    <a:pt x="30575" y="61055"/>
                                  </a:cubicBezTo>
                                  <a:cubicBezTo>
                                    <a:pt x="32099" y="61055"/>
                                    <a:pt x="33623" y="59531"/>
                                    <a:pt x="36671" y="56483"/>
                                  </a:cubicBezTo>
                                  <a:lnTo>
                                    <a:pt x="36671" y="59531"/>
                                  </a:lnTo>
                                  <a:cubicBezTo>
                                    <a:pt x="30575" y="67151"/>
                                    <a:pt x="26003" y="71724"/>
                                    <a:pt x="21431" y="71724"/>
                                  </a:cubicBezTo>
                                  <a:cubicBezTo>
                                    <a:pt x="18383" y="71724"/>
                                    <a:pt x="16764" y="70200"/>
                                    <a:pt x="15240" y="68675"/>
                                  </a:cubicBezTo>
                                  <a:cubicBezTo>
                                    <a:pt x="13716" y="67151"/>
                                    <a:pt x="12192" y="64103"/>
                                    <a:pt x="12192" y="59531"/>
                                  </a:cubicBezTo>
                                  <a:cubicBezTo>
                                    <a:pt x="6096" y="65627"/>
                                    <a:pt x="1524" y="68675"/>
                                    <a:pt x="0" y="70200"/>
                                  </a:cubicBezTo>
                                  <a:lnTo>
                                    <a:pt x="0" y="61733"/>
                                  </a:lnTo>
                                  <a:lnTo>
                                    <a:pt x="12192" y="54959"/>
                                  </a:lnTo>
                                  <a:lnTo>
                                    <a:pt x="12192" y="29051"/>
                                  </a:lnTo>
                                  <a:lnTo>
                                    <a:pt x="0" y="34470"/>
                                  </a:lnTo>
                                  <a:lnTo>
                                    <a:pt x="0" y="29452"/>
                                  </a:lnTo>
                                  <a:lnTo>
                                    <a:pt x="12192" y="24479"/>
                                  </a:lnTo>
                                  <a:lnTo>
                                    <a:pt x="12192" y="21431"/>
                                  </a:lnTo>
                                  <a:cubicBezTo>
                                    <a:pt x="12192" y="15335"/>
                                    <a:pt x="12192" y="10763"/>
                                    <a:pt x="9144" y="7715"/>
                                  </a:cubicBezTo>
                                  <a:cubicBezTo>
                                    <a:pt x="7620" y="6191"/>
                                    <a:pt x="4572" y="4572"/>
                                    <a:pt x="0" y="4572"/>
                                  </a:cubicBezTo>
                                  <a:lnTo>
                                    <a:pt x="0" y="762"/>
                                  </a:lnTo>
                                  <a:lnTo>
                                    <a:pt x="30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5" name="Shape 9835"/>
                          <wps:cNvSpPr/>
                          <wps:spPr>
                            <a:xfrm>
                              <a:off x="468630" y="689610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9144" y="0"/>
                                  </a:moveTo>
                                  <a:cubicBezTo>
                                    <a:pt x="10763" y="0"/>
                                    <a:pt x="12287" y="1524"/>
                                    <a:pt x="15335" y="3048"/>
                                  </a:cubicBezTo>
                                  <a:cubicBezTo>
                                    <a:pt x="16859" y="4572"/>
                                    <a:pt x="16859" y="6096"/>
                                    <a:pt x="16859" y="9144"/>
                                  </a:cubicBezTo>
                                  <a:cubicBezTo>
                                    <a:pt x="16859" y="10668"/>
                                    <a:pt x="16859" y="13715"/>
                                    <a:pt x="15335" y="15240"/>
                                  </a:cubicBezTo>
                                  <a:cubicBezTo>
                                    <a:pt x="12287" y="16764"/>
                                    <a:pt x="10763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1524" y="13715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6" name="Shape 9836"/>
                          <wps:cNvSpPr/>
                          <wps:spPr>
                            <a:xfrm>
                              <a:off x="468630" y="634650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9144" y="0"/>
                                  </a:moveTo>
                                  <a:cubicBezTo>
                                    <a:pt x="10763" y="0"/>
                                    <a:pt x="13811" y="0"/>
                                    <a:pt x="15335" y="1524"/>
                                  </a:cubicBezTo>
                                  <a:cubicBezTo>
                                    <a:pt x="16859" y="3048"/>
                                    <a:pt x="16859" y="6096"/>
                                    <a:pt x="16859" y="7620"/>
                                  </a:cubicBezTo>
                                  <a:cubicBezTo>
                                    <a:pt x="16859" y="10668"/>
                                    <a:pt x="16859" y="12192"/>
                                    <a:pt x="15335" y="13716"/>
                                  </a:cubicBezTo>
                                  <a:cubicBezTo>
                                    <a:pt x="13811" y="15240"/>
                                    <a:pt x="10763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7" name="Shape 9837"/>
                          <wps:cNvSpPr/>
                          <wps:spPr>
                            <a:xfrm>
                              <a:off x="538925" y="601122"/>
                              <a:ext cx="56388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6388" h="105251">
                                  <a:moveTo>
                                    <a:pt x="28956" y="0"/>
                                  </a:moveTo>
                                  <a:cubicBezTo>
                                    <a:pt x="36576" y="0"/>
                                    <a:pt x="42672" y="3048"/>
                                    <a:pt x="47244" y="7620"/>
                                  </a:cubicBezTo>
                                  <a:cubicBezTo>
                                    <a:pt x="50292" y="12192"/>
                                    <a:pt x="51816" y="16764"/>
                                    <a:pt x="51816" y="21336"/>
                                  </a:cubicBezTo>
                                  <a:cubicBezTo>
                                    <a:pt x="51816" y="27432"/>
                                    <a:pt x="47244" y="35052"/>
                                    <a:pt x="38100" y="44196"/>
                                  </a:cubicBezTo>
                                  <a:cubicBezTo>
                                    <a:pt x="44196" y="45720"/>
                                    <a:pt x="48768" y="48768"/>
                                    <a:pt x="51816" y="53340"/>
                                  </a:cubicBezTo>
                                  <a:cubicBezTo>
                                    <a:pt x="54864" y="57912"/>
                                    <a:pt x="56388" y="64008"/>
                                    <a:pt x="56388" y="70104"/>
                                  </a:cubicBezTo>
                                  <a:cubicBezTo>
                                    <a:pt x="56388" y="79248"/>
                                    <a:pt x="54864" y="86963"/>
                                    <a:pt x="48768" y="93059"/>
                                  </a:cubicBezTo>
                                  <a:cubicBezTo>
                                    <a:pt x="41148" y="100679"/>
                                    <a:pt x="30480" y="105251"/>
                                    <a:pt x="16764" y="105251"/>
                                  </a:cubicBezTo>
                                  <a:cubicBezTo>
                                    <a:pt x="10668" y="105251"/>
                                    <a:pt x="6096" y="103727"/>
                                    <a:pt x="3048" y="102203"/>
                                  </a:cubicBezTo>
                                  <a:cubicBezTo>
                                    <a:pt x="0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0" y="94583"/>
                                    <a:pt x="1524" y="93059"/>
                                  </a:cubicBezTo>
                                  <a:cubicBezTo>
                                    <a:pt x="3048" y="93059"/>
                                    <a:pt x="4572" y="91536"/>
                                    <a:pt x="6096" y="91536"/>
                                  </a:cubicBezTo>
                                  <a:cubicBezTo>
                                    <a:pt x="6096" y="91536"/>
                                    <a:pt x="7620" y="91536"/>
                                    <a:pt x="9144" y="93059"/>
                                  </a:cubicBezTo>
                                  <a:cubicBezTo>
                                    <a:pt x="10668" y="93059"/>
                                    <a:pt x="12192" y="93059"/>
                                    <a:pt x="15240" y="94583"/>
                                  </a:cubicBezTo>
                                  <a:cubicBezTo>
                                    <a:pt x="18288" y="96107"/>
                                    <a:pt x="19812" y="97631"/>
                                    <a:pt x="21336" y="97631"/>
                                  </a:cubicBezTo>
                                  <a:cubicBezTo>
                                    <a:pt x="22860" y="99155"/>
                                    <a:pt x="24384" y="99155"/>
                                    <a:pt x="27432" y="99155"/>
                                  </a:cubicBezTo>
                                  <a:cubicBezTo>
                                    <a:pt x="32004" y="99155"/>
                                    <a:pt x="36576" y="96107"/>
                                    <a:pt x="39624" y="93059"/>
                                  </a:cubicBezTo>
                                  <a:cubicBezTo>
                                    <a:pt x="44196" y="88487"/>
                                    <a:pt x="45720" y="83820"/>
                                    <a:pt x="45720" y="79248"/>
                                  </a:cubicBezTo>
                                  <a:cubicBezTo>
                                    <a:pt x="45720" y="74676"/>
                                    <a:pt x="45720" y="71628"/>
                                    <a:pt x="42672" y="67056"/>
                                  </a:cubicBezTo>
                                  <a:cubicBezTo>
                                    <a:pt x="42672" y="64008"/>
                                    <a:pt x="41148" y="62484"/>
                                    <a:pt x="39624" y="60960"/>
                                  </a:cubicBezTo>
                                  <a:cubicBezTo>
                                    <a:pt x="36576" y="59436"/>
                                    <a:pt x="33528" y="57912"/>
                                    <a:pt x="30480" y="56388"/>
                                  </a:cubicBezTo>
                                  <a:cubicBezTo>
                                    <a:pt x="25908" y="54864"/>
                                    <a:pt x="22860" y="53340"/>
                                    <a:pt x="18288" y="53340"/>
                                  </a:cubicBezTo>
                                  <a:lnTo>
                                    <a:pt x="16764" y="53340"/>
                                  </a:lnTo>
                                  <a:lnTo>
                                    <a:pt x="16764" y="51816"/>
                                  </a:lnTo>
                                  <a:cubicBezTo>
                                    <a:pt x="19812" y="50292"/>
                                    <a:pt x="24384" y="48768"/>
                                    <a:pt x="28956" y="47244"/>
                                  </a:cubicBezTo>
                                  <a:cubicBezTo>
                                    <a:pt x="32004" y="44196"/>
                                    <a:pt x="35052" y="41148"/>
                                    <a:pt x="36576" y="38100"/>
                                  </a:cubicBezTo>
                                  <a:cubicBezTo>
                                    <a:pt x="38100" y="35052"/>
                                    <a:pt x="39624" y="32004"/>
                                    <a:pt x="39624" y="27432"/>
                                  </a:cubicBezTo>
                                  <a:cubicBezTo>
                                    <a:pt x="39624" y="22860"/>
                                    <a:pt x="38100" y="18288"/>
                                    <a:pt x="35052" y="15240"/>
                                  </a:cubicBezTo>
                                  <a:cubicBezTo>
                                    <a:pt x="32004" y="12192"/>
                                    <a:pt x="27432" y="10668"/>
                                    <a:pt x="22860" y="10668"/>
                                  </a:cubicBezTo>
                                  <a:cubicBezTo>
                                    <a:pt x="15240" y="10668"/>
                                    <a:pt x="9144" y="15240"/>
                                    <a:pt x="3048" y="22860"/>
                                  </a:cubicBezTo>
                                  <a:lnTo>
                                    <a:pt x="1524" y="21336"/>
                                  </a:lnTo>
                                  <a:cubicBezTo>
                                    <a:pt x="4572" y="15240"/>
                                    <a:pt x="7620" y="9144"/>
                                    <a:pt x="12192" y="6096"/>
                                  </a:cubicBezTo>
                                  <a:cubicBezTo>
                                    <a:pt x="16764" y="1524"/>
                                    <a:pt x="21336" y="0"/>
                                    <a:pt x="2895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8" name="Shape 9838"/>
                          <wps:cNvSpPr/>
                          <wps:spPr>
                            <a:xfrm>
                              <a:off x="613696" y="601360"/>
                              <a:ext cx="32814" cy="1050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5014">
                                  <a:moveTo>
                                    <a:pt x="32814" y="0"/>
                                  </a:moveTo>
                                  <a:lnTo>
                                    <a:pt x="32814" y="4691"/>
                                  </a:lnTo>
                                  <a:lnTo>
                                    <a:pt x="24384" y="8906"/>
                                  </a:lnTo>
                                  <a:cubicBezTo>
                                    <a:pt x="21336" y="13478"/>
                                    <a:pt x="18288" y="19574"/>
                                    <a:pt x="16764" y="28718"/>
                                  </a:cubicBezTo>
                                  <a:cubicBezTo>
                                    <a:pt x="15240" y="37862"/>
                                    <a:pt x="15240" y="47006"/>
                                    <a:pt x="15240" y="54626"/>
                                  </a:cubicBezTo>
                                  <a:cubicBezTo>
                                    <a:pt x="15240" y="68342"/>
                                    <a:pt x="16764" y="80534"/>
                                    <a:pt x="19812" y="89774"/>
                                  </a:cubicBezTo>
                                  <a:cubicBezTo>
                                    <a:pt x="22860" y="95869"/>
                                    <a:pt x="27432" y="100441"/>
                                    <a:pt x="32004" y="100441"/>
                                  </a:cubicBezTo>
                                  <a:lnTo>
                                    <a:pt x="32814" y="100171"/>
                                  </a:lnTo>
                                  <a:lnTo>
                                    <a:pt x="32814" y="104692"/>
                                  </a:lnTo>
                                  <a:lnTo>
                                    <a:pt x="32004" y="105014"/>
                                  </a:lnTo>
                                  <a:cubicBezTo>
                                    <a:pt x="22860" y="105014"/>
                                    <a:pt x="15240" y="98917"/>
                                    <a:pt x="9144" y="88250"/>
                                  </a:cubicBezTo>
                                  <a:cubicBezTo>
                                    <a:pt x="3048" y="79010"/>
                                    <a:pt x="0" y="66818"/>
                                    <a:pt x="0" y="53102"/>
                                  </a:cubicBezTo>
                                  <a:cubicBezTo>
                                    <a:pt x="0" y="42434"/>
                                    <a:pt x="1524" y="31766"/>
                                    <a:pt x="6096" y="24146"/>
                                  </a:cubicBezTo>
                                  <a:cubicBezTo>
                                    <a:pt x="9144" y="15002"/>
                                    <a:pt x="13716" y="8906"/>
                                    <a:pt x="19812" y="4334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39" name="Shape 9839"/>
                          <wps:cNvSpPr/>
                          <wps:spPr>
                            <a:xfrm>
                              <a:off x="646509" y="601122"/>
                              <a:ext cx="32814" cy="1049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4930">
                                  <a:moveTo>
                                    <a:pt x="714" y="0"/>
                                  </a:moveTo>
                                  <a:cubicBezTo>
                                    <a:pt x="8334" y="0"/>
                                    <a:pt x="14526" y="4572"/>
                                    <a:pt x="22146" y="12192"/>
                                  </a:cubicBezTo>
                                  <a:cubicBezTo>
                                    <a:pt x="29766" y="21336"/>
                                    <a:pt x="32814" y="35052"/>
                                    <a:pt x="32814" y="51816"/>
                                  </a:cubicBezTo>
                                  <a:cubicBezTo>
                                    <a:pt x="32814" y="64008"/>
                                    <a:pt x="31290" y="73152"/>
                                    <a:pt x="28242" y="82297"/>
                                  </a:cubicBezTo>
                                  <a:cubicBezTo>
                                    <a:pt x="25194" y="90012"/>
                                    <a:pt x="20622" y="96107"/>
                                    <a:pt x="14526" y="99155"/>
                                  </a:cubicBezTo>
                                  <a:lnTo>
                                    <a:pt x="0" y="104930"/>
                                  </a:lnTo>
                                  <a:lnTo>
                                    <a:pt x="0" y="100409"/>
                                  </a:lnTo>
                                  <a:lnTo>
                                    <a:pt x="8334" y="97631"/>
                                  </a:lnTo>
                                  <a:cubicBezTo>
                                    <a:pt x="11478" y="94583"/>
                                    <a:pt x="13002" y="90012"/>
                                    <a:pt x="14526" y="85440"/>
                                  </a:cubicBezTo>
                                  <a:cubicBezTo>
                                    <a:pt x="17574" y="76200"/>
                                    <a:pt x="17574" y="64008"/>
                                    <a:pt x="17574" y="48768"/>
                                  </a:cubicBezTo>
                                  <a:cubicBezTo>
                                    <a:pt x="17574" y="36576"/>
                                    <a:pt x="17574" y="27432"/>
                                    <a:pt x="14526" y="19812"/>
                                  </a:cubicBezTo>
                                  <a:cubicBezTo>
                                    <a:pt x="13002" y="13716"/>
                                    <a:pt x="9858" y="10668"/>
                                    <a:pt x="8334" y="7620"/>
                                  </a:cubicBezTo>
                                  <a:cubicBezTo>
                                    <a:pt x="5286" y="6097"/>
                                    <a:pt x="3762" y="4572"/>
                                    <a:pt x="714" y="4572"/>
                                  </a:cubicBezTo>
                                  <a:lnTo>
                                    <a:pt x="0" y="4929"/>
                                  </a:lnTo>
                                  <a:lnTo>
                                    <a:pt x="0" y="238"/>
                                  </a:lnTo>
                                  <a:lnTo>
                                    <a:pt x="7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0" name="Shape 9840"/>
                          <wps:cNvSpPr/>
                          <wps:spPr>
                            <a:xfrm>
                              <a:off x="3048" y="897064"/>
                              <a:ext cx="50435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435" h="105251">
                                  <a:moveTo>
                                    <a:pt x="50387" y="0"/>
                                  </a:moveTo>
                                  <a:lnTo>
                                    <a:pt x="50435" y="9"/>
                                  </a:lnTo>
                                  <a:lnTo>
                                    <a:pt x="50435" y="6722"/>
                                  </a:lnTo>
                                  <a:lnTo>
                                    <a:pt x="48863" y="6096"/>
                                  </a:lnTo>
                                  <a:cubicBezTo>
                                    <a:pt x="41243" y="6096"/>
                                    <a:pt x="33623" y="9144"/>
                                    <a:pt x="27527" y="15240"/>
                                  </a:cubicBezTo>
                                  <a:cubicBezTo>
                                    <a:pt x="21431" y="24384"/>
                                    <a:pt x="18383" y="36576"/>
                                    <a:pt x="18383" y="51912"/>
                                  </a:cubicBezTo>
                                  <a:cubicBezTo>
                                    <a:pt x="18383" y="68675"/>
                                    <a:pt x="21431" y="80867"/>
                                    <a:pt x="27527" y="90012"/>
                                  </a:cubicBezTo>
                                  <a:cubicBezTo>
                                    <a:pt x="33623" y="97631"/>
                                    <a:pt x="41243" y="100679"/>
                                    <a:pt x="50387" y="100679"/>
                                  </a:cubicBezTo>
                                  <a:lnTo>
                                    <a:pt x="50435" y="100668"/>
                                  </a:lnTo>
                                  <a:lnTo>
                                    <a:pt x="50435" y="105242"/>
                                  </a:lnTo>
                                  <a:lnTo>
                                    <a:pt x="50387" y="105251"/>
                                  </a:lnTo>
                                  <a:cubicBezTo>
                                    <a:pt x="36671" y="105251"/>
                                    <a:pt x="24479" y="100679"/>
                                    <a:pt x="15335" y="91536"/>
                                  </a:cubicBezTo>
                                  <a:cubicBezTo>
                                    <a:pt x="4667" y="80867"/>
                                    <a:pt x="0" y="68675"/>
                                    <a:pt x="0" y="51912"/>
                                  </a:cubicBezTo>
                                  <a:cubicBezTo>
                                    <a:pt x="0" y="36576"/>
                                    <a:pt x="6191" y="22860"/>
                                    <a:pt x="16859" y="13716"/>
                                  </a:cubicBezTo>
                                  <a:cubicBezTo>
                                    <a:pt x="26003" y="4572"/>
                                    <a:pt x="38195" y="0"/>
                                    <a:pt x="5038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1" name="Shape 9841"/>
                          <wps:cNvSpPr/>
                          <wps:spPr>
                            <a:xfrm>
                              <a:off x="53483" y="897073"/>
                              <a:ext cx="48816" cy="1052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816" h="105232">
                                  <a:moveTo>
                                    <a:pt x="0" y="0"/>
                                  </a:moveTo>
                                  <a:lnTo>
                                    <a:pt x="18705" y="3610"/>
                                  </a:lnTo>
                                  <a:cubicBezTo>
                                    <a:pt x="24432" y="6086"/>
                                    <a:pt x="29766" y="9896"/>
                                    <a:pt x="35100" y="15231"/>
                                  </a:cubicBezTo>
                                  <a:cubicBezTo>
                                    <a:pt x="44244" y="24374"/>
                                    <a:pt x="48816" y="36567"/>
                                    <a:pt x="48816" y="51902"/>
                                  </a:cubicBezTo>
                                  <a:cubicBezTo>
                                    <a:pt x="48816" y="67142"/>
                                    <a:pt x="44244" y="80858"/>
                                    <a:pt x="35100" y="90002"/>
                                  </a:cubicBezTo>
                                  <a:cubicBezTo>
                                    <a:pt x="29766" y="95336"/>
                                    <a:pt x="24432" y="99146"/>
                                    <a:pt x="18705" y="101622"/>
                                  </a:cubicBezTo>
                                  <a:lnTo>
                                    <a:pt x="0" y="105232"/>
                                  </a:lnTo>
                                  <a:lnTo>
                                    <a:pt x="0" y="100658"/>
                                  </a:lnTo>
                                  <a:lnTo>
                                    <a:pt x="12573" y="97622"/>
                                  </a:lnTo>
                                  <a:cubicBezTo>
                                    <a:pt x="16407" y="95717"/>
                                    <a:pt x="19860" y="93050"/>
                                    <a:pt x="22908" y="90002"/>
                                  </a:cubicBezTo>
                                  <a:cubicBezTo>
                                    <a:pt x="29004" y="82382"/>
                                    <a:pt x="32052" y="70190"/>
                                    <a:pt x="32052" y="54950"/>
                                  </a:cubicBezTo>
                                  <a:cubicBezTo>
                                    <a:pt x="32052" y="36567"/>
                                    <a:pt x="29004" y="24374"/>
                                    <a:pt x="21384" y="15231"/>
                                  </a:cubicBezTo>
                                  <a:lnTo>
                                    <a:pt x="0" y="671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2" name="Shape 9842"/>
                          <wps:cNvSpPr/>
                          <wps:spPr>
                            <a:xfrm>
                              <a:off x="112967" y="930592"/>
                              <a:ext cx="5191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200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0575" y="4572"/>
                                    <a:pt x="36671" y="0"/>
                                    <a:pt x="41243" y="0"/>
                                  </a:cubicBezTo>
                                  <a:cubicBezTo>
                                    <a:pt x="44291" y="0"/>
                                    <a:pt x="47339" y="0"/>
                                    <a:pt x="48863" y="1524"/>
                                  </a:cubicBezTo>
                                  <a:cubicBezTo>
                                    <a:pt x="50387" y="3048"/>
                                    <a:pt x="51911" y="6096"/>
                                    <a:pt x="51911" y="7620"/>
                                  </a:cubicBezTo>
                                  <a:cubicBezTo>
                                    <a:pt x="51911" y="9144"/>
                                    <a:pt x="50387" y="10668"/>
                                    <a:pt x="48863" y="12192"/>
                                  </a:cubicBezTo>
                                  <a:cubicBezTo>
                                    <a:pt x="48863" y="13716"/>
                                    <a:pt x="47339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3716"/>
                                    <a:pt x="39719" y="12192"/>
                                  </a:cubicBezTo>
                                  <a:cubicBezTo>
                                    <a:pt x="36671" y="10668"/>
                                    <a:pt x="35147" y="9144"/>
                                    <a:pt x="33623" y="9144"/>
                                  </a:cubicBezTo>
                                  <a:cubicBezTo>
                                    <a:pt x="33623" y="9144"/>
                                    <a:pt x="32099" y="10668"/>
                                    <a:pt x="30575" y="10668"/>
                                  </a:cubicBezTo>
                                  <a:cubicBezTo>
                                    <a:pt x="29051" y="13716"/>
                                    <a:pt x="27527" y="16764"/>
                                    <a:pt x="24479" y="21336"/>
                                  </a:cubicBezTo>
                                  <a:lnTo>
                                    <a:pt x="24479" y="53436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5627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667" y="67151"/>
                                    <a:pt x="7715" y="67151"/>
                                    <a:pt x="9239" y="65627"/>
                                  </a:cubicBezTo>
                                  <a:cubicBezTo>
                                    <a:pt x="10763" y="64103"/>
                                    <a:pt x="10763" y="64103"/>
                                    <a:pt x="12287" y="61055"/>
                                  </a:cubicBezTo>
                                  <a:cubicBezTo>
                                    <a:pt x="12287" y="61055"/>
                                    <a:pt x="12287" y="58007"/>
                                    <a:pt x="12287" y="54959"/>
                                  </a:cubicBezTo>
                                  <a:lnTo>
                                    <a:pt x="12287" y="27432"/>
                                  </a:lnTo>
                                  <a:cubicBezTo>
                                    <a:pt x="12287" y="19812"/>
                                    <a:pt x="12287" y="15240"/>
                                    <a:pt x="12287" y="13716"/>
                                  </a:cubicBezTo>
                                  <a:cubicBezTo>
                                    <a:pt x="10763" y="12192"/>
                                    <a:pt x="10763" y="10668"/>
                                    <a:pt x="9239" y="10668"/>
                                  </a:cubicBezTo>
                                  <a:cubicBezTo>
                                    <a:pt x="9239" y="9144"/>
                                    <a:pt x="7715" y="9144"/>
                                    <a:pt x="6191" y="9144"/>
                                  </a:cubicBezTo>
                                  <a:cubicBezTo>
                                    <a:pt x="4667" y="9144"/>
                                    <a:pt x="3143" y="9144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3" name="Shape 9843"/>
                          <wps:cNvSpPr/>
                          <wps:spPr>
                            <a:xfrm>
                              <a:off x="164878" y="960060"/>
                              <a:ext cx="25956" cy="422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42256">
                                  <a:moveTo>
                                    <a:pt x="25956" y="0"/>
                                  </a:moveTo>
                                  <a:lnTo>
                                    <a:pt x="25956" y="5023"/>
                                  </a:lnTo>
                                  <a:lnTo>
                                    <a:pt x="24479" y="5679"/>
                                  </a:lnTo>
                                  <a:cubicBezTo>
                                    <a:pt x="19907" y="8727"/>
                                    <a:pt x="16764" y="10251"/>
                                    <a:pt x="15240" y="13299"/>
                                  </a:cubicBezTo>
                                  <a:cubicBezTo>
                                    <a:pt x="13716" y="14823"/>
                                    <a:pt x="13716" y="17871"/>
                                    <a:pt x="13716" y="20920"/>
                                  </a:cubicBezTo>
                                  <a:cubicBezTo>
                                    <a:pt x="13716" y="23968"/>
                                    <a:pt x="13716" y="27015"/>
                                    <a:pt x="16764" y="30063"/>
                                  </a:cubicBezTo>
                                  <a:cubicBezTo>
                                    <a:pt x="18383" y="31587"/>
                                    <a:pt x="21431" y="33111"/>
                                    <a:pt x="24479" y="33111"/>
                                  </a:cubicBezTo>
                                  <a:lnTo>
                                    <a:pt x="25956" y="32291"/>
                                  </a:lnTo>
                                  <a:lnTo>
                                    <a:pt x="25956" y="39222"/>
                                  </a:lnTo>
                                  <a:lnTo>
                                    <a:pt x="16764" y="42256"/>
                                  </a:lnTo>
                                  <a:cubicBezTo>
                                    <a:pt x="12192" y="42256"/>
                                    <a:pt x="9144" y="40732"/>
                                    <a:pt x="6096" y="37683"/>
                                  </a:cubicBezTo>
                                  <a:cubicBezTo>
                                    <a:pt x="1524" y="33111"/>
                                    <a:pt x="0" y="30063"/>
                                    <a:pt x="0" y="23968"/>
                                  </a:cubicBezTo>
                                  <a:cubicBezTo>
                                    <a:pt x="0" y="20920"/>
                                    <a:pt x="1524" y="17871"/>
                                    <a:pt x="3048" y="14823"/>
                                  </a:cubicBezTo>
                                  <a:cubicBezTo>
                                    <a:pt x="4572" y="11775"/>
                                    <a:pt x="9144" y="8727"/>
                                    <a:pt x="13716" y="5679"/>
                                  </a:cubicBezTo>
                                  <a:cubicBezTo>
                                    <a:pt x="16050" y="4156"/>
                                    <a:pt x="19502" y="2632"/>
                                    <a:pt x="23705" y="917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4" name="Shape 9844"/>
                          <wps:cNvSpPr/>
                          <wps:spPr>
                            <a:xfrm>
                              <a:off x="167926" y="931362"/>
                              <a:ext cx="22908" cy="2370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908" h="23709">
                                  <a:moveTo>
                                    <a:pt x="22908" y="0"/>
                                  </a:moveTo>
                                  <a:lnTo>
                                    <a:pt x="22908" y="3811"/>
                                  </a:lnTo>
                                  <a:lnTo>
                                    <a:pt x="15335" y="5326"/>
                                  </a:lnTo>
                                  <a:cubicBezTo>
                                    <a:pt x="13716" y="6850"/>
                                    <a:pt x="12192" y="9899"/>
                                    <a:pt x="12192" y="11423"/>
                                  </a:cubicBezTo>
                                  <a:lnTo>
                                    <a:pt x="12192" y="16090"/>
                                  </a:lnTo>
                                  <a:cubicBezTo>
                                    <a:pt x="12192" y="17614"/>
                                    <a:pt x="12192" y="20662"/>
                                    <a:pt x="10668" y="20662"/>
                                  </a:cubicBezTo>
                                  <a:cubicBezTo>
                                    <a:pt x="10668" y="22185"/>
                                    <a:pt x="9144" y="23709"/>
                                    <a:pt x="6096" y="23709"/>
                                  </a:cubicBezTo>
                                  <a:cubicBezTo>
                                    <a:pt x="4572" y="23709"/>
                                    <a:pt x="3048" y="22185"/>
                                    <a:pt x="1524" y="20662"/>
                                  </a:cubicBezTo>
                                  <a:cubicBezTo>
                                    <a:pt x="1524" y="20662"/>
                                    <a:pt x="0" y="17614"/>
                                    <a:pt x="0" y="16090"/>
                                  </a:cubicBezTo>
                                  <a:cubicBezTo>
                                    <a:pt x="0" y="11423"/>
                                    <a:pt x="3048" y="8374"/>
                                    <a:pt x="7620" y="3802"/>
                                  </a:cubicBezTo>
                                  <a:lnTo>
                                    <a:pt x="22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5" name="Shape 9845"/>
                          <wps:cNvSpPr/>
                          <wps:spPr>
                            <a:xfrm>
                              <a:off x="190833" y="930592"/>
                              <a:ext cx="36624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24" h="71724">
                                  <a:moveTo>
                                    <a:pt x="3096" y="0"/>
                                  </a:moveTo>
                                  <a:cubicBezTo>
                                    <a:pt x="9192" y="0"/>
                                    <a:pt x="13764" y="0"/>
                                    <a:pt x="16812" y="3048"/>
                                  </a:cubicBezTo>
                                  <a:cubicBezTo>
                                    <a:pt x="19860" y="4572"/>
                                    <a:pt x="22908" y="6096"/>
                                    <a:pt x="24432" y="9144"/>
                                  </a:cubicBezTo>
                                  <a:cubicBezTo>
                                    <a:pt x="24432" y="12192"/>
                                    <a:pt x="24432" y="16859"/>
                                    <a:pt x="24432" y="22955"/>
                                  </a:cubicBezTo>
                                  <a:lnTo>
                                    <a:pt x="24432" y="45815"/>
                                  </a:lnTo>
                                  <a:cubicBezTo>
                                    <a:pt x="24432" y="51912"/>
                                    <a:pt x="25956" y="56483"/>
                                    <a:pt x="25956" y="58007"/>
                                  </a:cubicBezTo>
                                  <a:cubicBezTo>
                                    <a:pt x="25956" y="59531"/>
                                    <a:pt x="25956" y="61055"/>
                                    <a:pt x="27480" y="61055"/>
                                  </a:cubicBezTo>
                                  <a:cubicBezTo>
                                    <a:pt x="27480" y="61055"/>
                                    <a:pt x="27480" y="61055"/>
                                    <a:pt x="29004" y="61055"/>
                                  </a:cubicBezTo>
                                  <a:cubicBezTo>
                                    <a:pt x="29004" y="61055"/>
                                    <a:pt x="30528" y="61055"/>
                                    <a:pt x="30528" y="61055"/>
                                  </a:cubicBezTo>
                                  <a:cubicBezTo>
                                    <a:pt x="32052" y="61055"/>
                                    <a:pt x="33576" y="59531"/>
                                    <a:pt x="36624" y="56483"/>
                                  </a:cubicBezTo>
                                  <a:lnTo>
                                    <a:pt x="36624" y="59531"/>
                                  </a:lnTo>
                                  <a:cubicBezTo>
                                    <a:pt x="30528" y="67151"/>
                                    <a:pt x="25956" y="71724"/>
                                    <a:pt x="21384" y="71724"/>
                                  </a:cubicBezTo>
                                  <a:cubicBezTo>
                                    <a:pt x="18336" y="71724"/>
                                    <a:pt x="16812" y="70200"/>
                                    <a:pt x="15288" y="68675"/>
                                  </a:cubicBezTo>
                                  <a:cubicBezTo>
                                    <a:pt x="13764" y="67151"/>
                                    <a:pt x="12240" y="64103"/>
                                    <a:pt x="12240" y="59531"/>
                                  </a:cubicBezTo>
                                  <a:cubicBezTo>
                                    <a:pt x="6144" y="65627"/>
                                    <a:pt x="1572" y="68675"/>
                                    <a:pt x="48" y="68675"/>
                                  </a:cubicBezTo>
                                  <a:lnTo>
                                    <a:pt x="0" y="68690"/>
                                  </a:lnTo>
                                  <a:lnTo>
                                    <a:pt x="0" y="61759"/>
                                  </a:lnTo>
                                  <a:lnTo>
                                    <a:pt x="12240" y="54959"/>
                                  </a:lnTo>
                                  <a:lnTo>
                                    <a:pt x="12240" y="29051"/>
                                  </a:lnTo>
                                  <a:lnTo>
                                    <a:pt x="0" y="34491"/>
                                  </a:lnTo>
                                  <a:lnTo>
                                    <a:pt x="0" y="29468"/>
                                  </a:lnTo>
                                  <a:lnTo>
                                    <a:pt x="12240" y="24479"/>
                                  </a:lnTo>
                                  <a:lnTo>
                                    <a:pt x="12240" y="21431"/>
                                  </a:lnTo>
                                  <a:cubicBezTo>
                                    <a:pt x="12240" y="15240"/>
                                    <a:pt x="12240" y="10668"/>
                                    <a:pt x="9192" y="7620"/>
                                  </a:cubicBezTo>
                                  <a:cubicBezTo>
                                    <a:pt x="7668" y="6096"/>
                                    <a:pt x="4620" y="4572"/>
                                    <a:pt x="48" y="4572"/>
                                  </a:cubicBezTo>
                                  <a:lnTo>
                                    <a:pt x="0" y="4581"/>
                                  </a:lnTo>
                                  <a:lnTo>
                                    <a:pt x="0" y="770"/>
                                  </a:lnTo>
                                  <a:lnTo>
                                    <a:pt x="309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6" name="Shape 9846"/>
                          <wps:cNvSpPr/>
                          <wps:spPr>
                            <a:xfrm>
                              <a:off x="227457" y="930592"/>
                              <a:ext cx="74771" cy="701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104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3716"/>
                                  </a:lnTo>
                                  <a:cubicBezTo>
                                    <a:pt x="32099" y="4573"/>
                                    <a:pt x="39719" y="0"/>
                                    <a:pt x="47339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9531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8288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7912"/>
                                    <a:pt x="65627" y="60960"/>
                                    <a:pt x="65627" y="62485"/>
                                  </a:cubicBezTo>
                                  <a:cubicBezTo>
                                    <a:pt x="65627" y="64008"/>
                                    <a:pt x="67151" y="65532"/>
                                    <a:pt x="68675" y="65532"/>
                                  </a:cubicBezTo>
                                  <a:cubicBezTo>
                                    <a:pt x="70199" y="67056"/>
                                    <a:pt x="71723" y="67056"/>
                                    <a:pt x="74771" y="67056"/>
                                  </a:cubicBezTo>
                                  <a:lnTo>
                                    <a:pt x="74771" y="70104"/>
                                  </a:lnTo>
                                  <a:lnTo>
                                    <a:pt x="41243" y="70104"/>
                                  </a:lnTo>
                                  <a:lnTo>
                                    <a:pt x="41243" y="67056"/>
                                  </a:lnTo>
                                  <a:lnTo>
                                    <a:pt x="42767" y="67056"/>
                                  </a:lnTo>
                                  <a:cubicBezTo>
                                    <a:pt x="45815" y="67056"/>
                                    <a:pt x="48863" y="67056"/>
                                    <a:pt x="48863" y="65532"/>
                                  </a:cubicBezTo>
                                  <a:cubicBezTo>
                                    <a:pt x="50387" y="64008"/>
                                    <a:pt x="51911" y="62485"/>
                                    <a:pt x="51911" y="60960"/>
                                  </a:cubicBezTo>
                                  <a:cubicBezTo>
                                    <a:pt x="51911" y="60960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1911" y="15240"/>
                                    <a:pt x="50387" y="12192"/>
                                  </a:cubicBezTo>
                                  <a:cubicBezTo>
                                    <a:pt x="48863" y="10668"/>
                                    <a:pt x="45815" y="9144"/>
                                    <a:pt x="41243" y="9144"/>
                                  </a:cubicBezTo>
                                  <a:cubicBezTo>
                                    <a:pt x="36671" y="9144"/>
                                    <a:pt x="30575" y="12192"/>
                                    <a:pt x="24479" y="18288"/>
                                  </a:cubicBezTo>
                                  <a:lnTo>
                                    <a:pt x="24479" y="54864"/>
                                  </a:lnTo>
                                  <a:cubicBezTo>
                                    <a:pt x="24479" y="59436"/>
                                    <a:pt x="24479" y="62485"/>
                                    <a:pt x="24479" y="62485"/>
                                  </a:cubicBezTo>
                                  <a:cubicBezTo>
                                    <a:pt x="26003" y="64008"/>
                                    <a:pt x="26003" y="65532"/>
                                    <a:pt x="27527" y="65532"/>
                                  </a:cubicBezTo>
                                  <a:cubicBezTo>
                                    <a:pt x="29051" y="67056"/>
                                    <a:pt x="32099" y="67056"/>
                                    <a:pt x="35147" y="67056"/>
                                  </a:cubicBezTo>
                                  <a:lnTo>
                                    <a:pt x="35147" y="70104"/>
                                  </a:lnTo>
                                  <a:lnTo>
                                    <a:pt x="1524" y="70104"/>
                                  </a:lnTo>
                                  <a:lnTo>
                                    <a:pt x="1524" y="67056"/>
                                  </a:lnTo>
                                  <a:lnTo>
                                    <a:pt x="3048" y="67056"/>
                                  </a:lnTo>
                                  <a:cubicBezTo>
                                    <a:pt x="6096" y="67056"/>
                                    <a:pt x="9144" y="65532"/>
                                    <a:pt x="10668" y="64008"/>
                                  </a:cubicBezTo>
                                  <a:cubicBezTo>
                                    <a:pt x="10668" y="62485"/>
                                    <a:pt x="12192" y="59436"/>
                                    <a:pt x="12192" y="54864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0668"/>
                                    <a:pt x="9144" y="10668"/>
                                  </a:cubicBezTo>
                                  <a:cubicBezTo>
                                    <a:pt x="9144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7" name="Shape 9847"/>
                          <wps:cNvSpPr/>
                          <wps:spPr>
                            <a:xfrm>
                              <a:off x="308419" y="930592"/>
                              <a:ext cx="36624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24" h="102203">
                                  <a:moveTo>
                                    <a:pt x="32004" y="0"/>
                                  </a:moveTo>
                                  <a:lnTo>
                                    <a:pt x="36624" y="1260"/>
                                  </a:lnTo>
                                  <a:lnTo>
                                    <a:pt x="36624" y="5681"/>
                                  </a:lnTo>
                                  <a:lnTo>
                                    <a:pt x="30480" y="3048"/>
                                  </a:lnTo>
                                  <a:cubicBezTo>
                                    <a:pt x="27432" y="3048"/>
                                    <a:pt x="24384" y="4572"/>
                                    <a:pt x="21336" y="7620"/>
                                  </a:cubicBezTo>
                                  <a:cubicBezTo>
                                    <a:pt x="19812" y="10668"/>
                                    <a:pt x="18288" y="15240"/>
                                    <a:pt x="18288" y="21431"/>
                                  </a:cubicBezTo>
                                  <a:cubicBezTo>
                                    <a:pt x="18288" y="29051"/>
                                    <a:pt x="19812" y="35147"/>
                                    <a:pt x="22860" y="39719"/>
                                  </a:cubicBezTo>
                                  <a:cubicBezTo>
                                    <a:pt x="25908" y="42767"/>
                                    <a:pt x="28956" y="44291"/>
                                    <a:pt x="32004" y="44291"/>
                                  </a:cubicBezTo>
                                  <a:lnTo>
                                    <a:pt x="36624" y="42311"/>
                                  </a:lnTo>
                                  <a:lnTo>
                                    <a:pt x="36624" y="45924"/>
                                  </a:lnTo>
                                  <a:lnTo>
                                    <a:pt x="32004" y="47339"/>
                                  </a:lnTo>
                                  <a:cubicBezTo>
                                    <a:pt x="28956" y="47339"/>
                                    <a:pt x="24384" y="47339"/>
                                    <a:pt x="21336" y="45815"/>
                                  </a:cubicBezTo>
                                  <a:cubicBezTo>
                                    <a:pt x="19812" y="48863"/>
                                    <a:pt x="18288" y="50387"/>
                                    <a:pt x="16764" y="51911"/>
                                  </a:cubicBezTo>
                                  <a:cubicBezTo>
                                    <a:pt x="16764" y="53435"/>
                                    <a:pt x="15240" y="53435"/>
                                    <a:pt x="15240" y="54959"/>
                                  </a:cubicBezTo>
                                  <a:cubicBezTo>
                                    <a:pt x="15240" y="56483"/>
                                    <a:pt x="16764" y="56483"/>
                                    <a:pt x="16764" y="58007"/>
                                  </a:cubicBezTo>
                                  <a:cubicBezTo>
                                    <a:pt x="18288" y="58007"/>
                                    <a:pt x="19812" y="58007"/>
                                    <a:pt x="21336" y="59531"/>
                                  </a:cubicBezTo>
                                  <a:cubicBezTo>
                                    <a:pt x="22860" y="59531"/>
                                    <a:pt x="27432" y="59531"/>
                                    <a:pt x="32004" y="59531"/>
                                  </a:cubicBezTo>
                                  <a:lnTo>
                                    <a:pt x="36624" y="59600"/>
                                  </a:lnTo>
                                  <a:lnTo>
                                    <a:pt x="36624" y="71367"/>
                                  </a:lnTo>
                                  <a:lnTo>
                                    <a:pt x="16764" y="70199"/>
                                  </a:lnTo>
                                  <a:cubicBezTo>
                                    <a:pt x="15240" y="71723"/>
                                    <a:pt x="13716" y="74771"/>
                                    <a:pt x="12192" y="76295"/>
                                  </a:cubicBezTo>
                                  <a:cubicBezTo>
                                    <a:pt x="10668" y="79343"/>
                                    <a:pt x="10668" y="80867"/>
                                    <a:pt x="10668" y="82391"/>
                                  </a:cubicBezTo>
                                  <a:cubicBezTo>
                                    <a:pt x="10668" y="85439"/>
                                    <a:pt x="12192" y="86963"/>
                                    <a:pt x="13716" y="88487"/>
                                  </a:cubicBezTo>
                                  <a:cubicBezTo>
                                    <a:pt x="19812" y="91535"/>
                                    <a:pt x="25908" y="93059"/>
                                    <a:pt x="36576" y="93059"/>
                                  </a:cubicBezTo>
                                  <a:lnTo>
                                    <a:pt x="36624" y="93049"/>
                                  </a:lnTo>
                                  <a:lnTo>
                                    <a:pt x="36624" y="101086"/>
                                  </a:lnTo>
                                  <a:lnTo>
                                    <a:pt x="28956" y="102203"/>
                                  </a:lnTo>
                                  <a:cubicBezTo>
                                    <a:pt x="19812" y="102203"/>
                                    <a:pt x="12192" y="100679"/>
                                    <a:pt x="4572" y="96107"/>
                                  </a:cubicBezTo>
                                  <a:cubicBezTo>
                                    <a:pt x="1524" y="93059"/>
                                    <a:pt x="0" y="91535"/>
                                    <a:pt x="0" y="88487"/>
                                  </a:cubicBezTo>
                                  <a:cubicBezTo>
                                    <a:pt x="0" y="86963"/>
                                    <a:pt x="0" y="85439"/>
                                    <a:pt x="0" y="85439"/>
                                  </a:cubicBezTo>
                                  <a:cubicBezTo>
                                    <a:pt x="1524" y="82391"/>
                                    <a:pt x="3048" y="80867"/>
                                    <a:pt x="6096" y="77819"/>
                                  </a:cubicBezTo>
                                  <a:cubicBezTo>
                                    <a:pt x="6096" y="76295"/>
                                    <a:pt x="7620" y="74771"/>
                                    <a:pt x="13716" y="68675"/>
                                  </a:cubicBezTo>
                                  <a:cubicBezTo>
                                    <a:pt x="10668" y="67151"/>
                                    <a:pt x="9144" y="65627"/>
                                    <a:pt x="7620" y="65627"/>
                                  </a:cubicBezTo>
                                  <a:cubicBezTo>
                                    <a:pt x="6096" y="64103"/>
                                    <a:pt x="6096" y="62579"/>
                                    <a:pt x="6096" y="61055"/>
                                  </a:cubicBezTo>
                                  <a:cubicBezTo>
                                    <a:pt x="6096" y="59531"/>
                                    <a:pt x="6096" y="56483"/>
                                    <a:pt x="7620" y="54959"/>
                                  </a:cubicBezTo>
                                  <a:cubicBezTo>
                                    <a:pt x="9144" y="51911"/>
                                    <a:pt x="12192" y="48863"/>
                                    <a:pt x="18288" y="44291"/>
                                  </a:cubicBezTo>
                                  <a:cubicBezTo>
                                    <a:pt x="13716" y="42767"/>
                                    <a:pt x="10668" y="39719"/>
                                    <a:pt x="7620" y="36671"/>
                                  </a:cubicBezTo>
                                  <a:cubicBezTo>
                                    <a:pt x="6096" y="32099"/>
                                    <a:pt x="4572" y="29051"/>
                                    <a:pt x="4572" y="24479"/>
                                  </a:cubicBezTo>
                                  <a:cubicBezTo>
                                    <a:pt x="4572" y="16859"/>
                                    <a:pt x="7620" y="12192"/>
                                    <a:pt x="12192" y="6096"/>
                                  </a:cubicBezTo>
                                  <a:cubicBezTo>
                                    <a:pt x="18288" y="1524"/>
                                    <a:pt x="24384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8" name="Shape 9848"/>
                          <wps:cNvSpPr/>
                          <wps:spPr>
                            <a:xfrm>
                              <a:off x="345043" y="990192"/>
                              <a:ext cx="30528" cy="414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28" h="41486">
                                  <a:moveTo>
                                    <a:pt x="0" y="0"/>
                                  </a:moveTo>
                                  <a:lnTo>
                                    <a:pt x="8156" y="122"/>
                                  </a:lnTo>
                                  <a:cubicBezTo>
                                    <a:pt x="11406" y="312"/>
                                    <a:pt x="13716" y="693"/>
                                    <a:pt x="15288" y="1455"/>
                                  </a:cubicBezTo>
                                  <a:cubicBezTo>
                                    <a:pt x="19860" y="1455"/>
                                    <a:pt x="24432" y="2979"/>
                                    <a:pt x="27480" y="6027"/>
                                  </a:cubicBezTo>
                                  <a:cubicBezTo>
                                    <a:pt x="29004" y="9075"/>
                                    <a:pt x="30528" y="12123"/>
                                    <a:pt x="30528" y="16695"/>
                                  </a:cubicBezTo>
                                  <a:cubicBezTo>
                                    <a:pt x="30528" y="22791"/>
                                    <a:pt x="29004" y="27363"/>
                                    <a:pt x="22908" y="31934"/>
                                  </a:cubicBezTo>
                                  <a:cubicBezTo>
                                    <a:pt x="19097" y="35745"/>
                                    <a:pt x="14502" y="38412"/>
                                    <a:pt x="9334" y="40126"/>
                                  </a:cubicBezTo>
                                  <a:lnTo>
                                    <a:pt x="0" y="41486"/>
                                  </a:lnTo>
                                  <a:lnTo>
                                    <a:pt x="0" y="33448"/>
                                  </a:lnTo>
                                  <a:lnTo>
                                    <a:pt x="19860" y="28887"/>
                                  </a:lnTo>
                                  <a:cubicBezTo>
                                    <a:pt x="22908" y="25839"/>
                                    <a:pt x="25956" y="22791"/>
                                    <a:pt x="25956" y="19743"/>
                                  </a:cubicBezTo>
                                  <a:cubicBezTo>
                                    <a:pt x="25956" y="16695"/>
                                    <a:pt x="24432" y="15171"/>
                                    <a:pt x="21384" y="13647"/>
                                  </a:cubicBezTo>
                                  <a:cubicBezTo>
                                    <a:pt x="19860" y="12123"/>
                                    <a:pt x="13668" y="12123"/>
                                    <a:pt x="6048" y="12123"/>
                                  </a:cubicBezTo>
                                  <a:lnTo>
                                    <a:pt x="0" y="117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49" name="Shape 9849"/>
                          <wps:cNvSpPr/>
                          <wps:spPr>
                            <a:xfrm>
                              <a:off x="345043" y="931852"/>
                              <a:ext cx="32052" cy="446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44665">
                                  <a:moveTo>
                                    <a:pt x="0" y="0"/>
                                  </a:moveTo>
                                  <a:lnTo>
                                    <a:pt x="12144" y="3312"/>
                                  </a:lnTo>
                                  <a:lnTo>
                                    <a:pt x="27480" y="3312"/>
                                  </a:lnTo>
                                  <a:cubicBezTo>
                                    <a:pt x="29004" y="3312"/>
                                    <a:pt x="30528" y="3312"/>
                                    <a:pt x="30528" y="3312"/>
                                  </a:cubicBezTo>
                                  <a:cubicBezTo>
                                    <a:pt x="30528" y="3312"/>
                                    <a:pt x="30528" y="3312"/>
                                    <a:pt x="32052" y="3312"/>
                                  </a:cubicBezTo>
                                  <a:cubicBezTo>
                                    <a:pt x="32052" y="4836"/>
                                    <a:pt x="32052" y="4836"/>
                                    <a:pt x="32052" y="6360"/>
                                  </a:cubicBezTo>
                                  <a:cubicBezTo>
                                    <a:pt x="32052" y="7884"/>
                                    <a:pt x="32052" y="7884"/>
                                    <a:pt x="32052" y="9408"/>
                                  </a:cubicBezTo>
                                  <a:cubicBezTo>
                                    <a:pt x="30528" y="9408"/>
                                    <a:pt x="30528" y="9408"/>
                                    <a:pt x="30528" y="9408"/>
                                  </a:cubicBezTo>
                                  <a:cubicBezTo>
                                    <a:pt x="30528" y="9408"/>
                                    <a:pt x="29004" y="9408"/>
                                    <a:pt x="27480" y="9408"/>
                                  </a:cubicBezTo>
                                  <a:lnTo>
                                    <a:pt x="18336" y="9408"/>
                                  </a:lnTo>
                                  <a:cubicBezTo>
                                    <a:pt x="21384" y="13981"/>
                                    <a:pt x="22908" y="18648"/>
                                    <a:pt x="22908" y="23220"/>
                                  </a:cubicBezTo>
                                  <a:cubicBezTo>
                                    <a:pt x="22908" y="29315"/>
                                    <a:pt x="19860" y="35412"/>
                                    <a:pt x="15288" y="39984"/>
                                  </a:cubicBezTo>
                                  <a:lnTo>
                                    <a:pt x="0" y="44665"/>
                                  </a:lnTo>
                                  <a:lnTo>
                                    <a:pt x="0" y="41052"/>
                                  </a:lnTo>
                                  <a:lnTo>
                                    <a:pt x="6048" y="38460"/>
                                  </a:lnTo>
                                  <a:cubicBezTo>
                                    <a:pt x="7572" y="35412"/>
                                    <a:pt x="9096" y="30839"/>
                                    <a:pt x="9096" y="24743"/>
                                  </a:cubicBezTo>
                                  <a:cubicBezTo>
                                    <a:pt x="9096" y="17124"/>
                                    <a:pt x="7572" y="10932"/>
                                    <a:pt x="4524" y="6360"/>
                                  </a:cubicBezTo>
                                  <a:lnTo>
                                    <a:pt x="0" y="44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0" name="Shape 9850"/>
                          <wps:cNvSpPr/>
                          <wps:spPr>
                            <a:xfrm>
                              <a:off x="384715" y="932707"/>
                              <a:ext cx="26718" cy="679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718" h="67996">
                                  <a:moveTo>
                                    <a:pt x="26718" y="0"/>
                                  </a:moveTo>
                                  <a:lnTo>
                                    <a:pt x="26718" y="2763"/>
                                  </a:lnTo>
                                  <a:lnTo>
                                    <a:pt x="16764" y="7029"/>
                                  </a:lnTo>
                                  <a:cubicBezTo>
                                    <a:pt x="13716" y="10077"/>
                                    <a:pt x="12192" y="14744"/>
                                    <a:pt x="10668" y="20841"/>
                                  </a:cubicBezTo>
                                  <a:lnTo>
                                    <a:pt x="26718" y="20841"/>
                                  </a:lnTo>
                                  <a:lnTo>
                                    <a:pt x="26718" y="25412"/>
                                  </a:lnTo>
                                  <a:lnTo>
                                    <a:pt x="10668" y="25412"/>
                                  </a:lnTo>
                                  <a:cubicBezTo>
                                    <a:pt x="10668" y="36081"/>
                                    <a:pt x="13716" y="43700"/>
                                    <a:pt x="18288" y="48272"/>
                                  </a:cubicBezTo>
                                  <a:lnTo>
                                    <a:pt x="26718" y="52465"/>
                                  </a:lnTo>
                                  <a:lnTo>
                                    <a:pt x="26718" y="67996"/>
                                  </a:lnTo>
                                  <a:lnTo>
                                    <a:pt x="9144" y="60465"/>
                                  </a:lnTo>
                                  <a:cubicBezTo>
                                    <a:pt x="3048" y="54369"/>
                                    <a:pt x="0" y="45224"/>
                                    <a:pt x="0" y="34556"/>
                                  </a:cubicBezTo>
                                  <a:cubicBezTo>
                                    <a:pt x="0" y="22365"/>
                                    <a:pt x="3048" y="13125"/>
                                    <a:pt x="9144" y="7029"/>
                                  </a:cubicBez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1" name="Shape 9851"/>
                          <wps:cNvSpPr/>
                          <wps:spPr>
                            <a:xfrm>
                              <a:off x="411432" y="973359"/>
                              <a:ext cx="31290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8956">
                                  <a:moveTo>
                                    <a:pt x="29766" y="0"/>
                                  </a:moveTo>
                                  <a:lnTo>
                                    <a:pt x="31290" y="1524"/>
                                  </a:lnTo>
                                  <a:cubicBezTo>
                                    <a:pt x="31290" y="9144"/>
                                    <a:pt x="28242" y="15240"/>
                                    <a:pt x="22146" y="21336"/>
                                  </a:cubicBezTo>
                                  <a:cubicBezTo>
                                    <a:pt x="17574" y="25908"/>
                                    <a:pt x="11478" y="28956"/>
                                    <a:pt x="3762" y="28956"/>
                                  </a:cubicBezTo>
                                  <a:lnTo>
                                    <a:pt x="0" y="27343"/>
                                  </a:lnTo>
                                  <a:lnTo>
                                    <a:pt x="0" y="11812"/>
                                  </a:lnTo>
                                  <a:lnTo>
                                    <a:pt x="9954" y="16764"/>
                                  </a:lnTo>
                                  <a:cubicBezTo>
                                    <a:pt x="14526" y="16764"/>
                                    <a:pt x="17574" y="15240"/>
                                    <a:pt x="20622" y="13716"/>
                                  </a:cubicBezTo>
                                  <a:cubicBezTo>
                                    <a:pt x="23670" y="10668"/>
                                    <a:pt x="26718" y="6096"/>
                                    <a:pt x="2976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2" name="Shape 9852"/>
                          <wps:cNvSpPr/>
                          <wps:spPr>
                            <a:xfrm>
                              <a:off x="411432" y="930592"/>
                              <a:ext cx="31290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7527">
                                  <a:moveTo>
                                    <a:pt x="5286" y="0"/>
                                  </a:moveTo>
                                  <a:cubicBezTo>
                                    <a:pt x="13002" y="0"/>
                                    <a:pt x="19098" y="1524"/>
                                    <a:pt x="23670" y="7620"/>
                                  </a:cubicBezTo>
                                  <a:cubicBezTo>
                                    <a:pt x="29766" y="12192"/>
                                    <a:pt x="31290" y="18383"/>
                                    <a:pt x="31290" y="27527"/>
                                  </a:cubicBezTo>
                                  <a:lnTo>
                                    <a:pt x="0" y="27527"/>
                                  </a:lnTo>
                                  <a:lnTo>
                                    <a:pt x="0" y="22955"/>
                                  </a:lnTo>
                                  <a:lnTo>
                                    <a:pt x="16050" y="22955"/>
                                  </a:lnTo>
                                  <a:cubicBezTo>
                                    <a:pt x="16050" y="18383"/>
                                    <a:pt x="14526" y="15239"/>
                                    <a:pt x="14526" y="13715"/>
                                  </a:cubicBezTo>
                                  <a:cubicBezTo>
                                    <a:pt x="13002" y="10668"/>
                                    <a:pt x="11478" y="9144"/>
                                    <a:pt x="8430" y="7620"/>
                                  </a:cubicBezTo>
                                  <a:cubicBezTo>
                                    <a:pt x="6810" y="6096"/>
                                    <a:pt x="3762" y="4572"/>
                                    <a:pt x="714" y="4572"/>
                                  </a:cubicBezTo>
                                  <a:lnTo>
                                    <a:pt x="0" y="4878"/>
                                  </a:lnTo>
                                  <a:lnTo>
                                    <a:pt x="0" y="2115"/>
                                  </a:lnTo>
                                  <a:lnTo>
                                    <a:pt x="5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3" name="Shape 9853"/>
                          <wps:cNvSpPr/>
                          <wps:spPr>
                            <a:xfrm>
                              <a:off x="459486" y="985552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9144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5240"/>
                                  </a:cubicBezTo>
                                  <a:cubicBezTo>
                                    <a:pt x="12192" y="16764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0" y="12192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0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4" name="Shape 9854"/>
                          <wps:cNvSpPr/>
                          <wps:spPr>
                            <a:xfrm>
                              <a:off x="459486" y="930592"/>
                              <a:ext cx="16764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5240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764" y="6096"/>
                                    <a:pt x="16764" y="7620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5240"/>
                                    <a:pt x="7620" y="15240"/>
                                  </a:cubicBezTo>
                                  <a:cubicBezTo>
                                    <a:pt x="6096" y="15240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5" name="Shape 9855"/>
                          <wps:cNvSpPr/>
                          <wps:spPr>
                            <a:xfrm>
                              <a:off x="534257" y="928478"/>
                              <a:ext cx="25194" cy="448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4882">
                                  <a:moveTo>
                                    <a:pt x="25194" y="0"/>
                                  </a:moveTo>
                                  <a:lnTo>
                                    <a:pt x="25194" y="9020"/>
                                  </a:lnTo>
                                  <a:lnTo>
                                    <a:pt x="7620" y="34213"/>
                                  </a:lnTo>
                                  <a:lnTo>
                                    <a:pt x="25194" y="34213"/>
                                  </a:lnTo>
                                  <a:lnTo>
                                    <a:pt x="25194" y="44882"/>
                                  </a:lnTo>
                                  <a:lnTo>
                                    <a:pt x="0" y="44882"/>
                                  </a:lnTo>
                                  <a:lnTo>
                                    <a:pt x="0" y="35737"/>
                                  </a:ln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6" name="Shape 9856"/>
                          <wps:cNvSpPr/>
                          <wps:spPr>
                            <a:xfrm>
                              <a:off x="559451" y="897065"/>
                              <a:ext cx="43577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577" h="103727">
                                  <a:moveTo>
                                    <a:pt x="22146" y="0"/>
                                  </a:moveTo>
                                  <a:lnTo>
                                    <a:pt x="29766" y="0"/>
                                  </a:lnTo>
                                  <a:lnTo>
                                    <a:pt x="29766" y="65627"/>
                                  </a:lnTo>
                                  <a:lnTo>
                                    <a:pt x="43577" y="65627"/>
                                  </a:lnTo>
                                  <a:lnTo>
                                    <a:pt x="43577" y="76295"/>
                                  </a:lnTo>
                                  <a:lnTo>
                                    <a:pt x="29766" y="76295"/>
                                  </a:lnTo>
                                  <a:lnTo>
                                    <a:pt x="29766" y="103727"/>
                                  </a:lnTo>
                                  <a:lnTo>
                                    <a:pt x="17574" y="103727"/>
                                  </a:lnTo>
                                  <a:lnTo>
                                    <a:pt x="17574" y="76295"/>
                                  </a:lnTo>
                                  <a:lnTo>
                                    <a:pt x="0" y="76295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17574" y="65627"/>
                                  </a:lnTo>
                                  <a:lnTo>
                                    <a:pt x="17574" y="15239"/>
                                  </a:lnTo>
                                  <a:lnTo>
                                    <a:pt x="0" y="40433"/>
                                  </a:lnTo>
                                  <a:lnTo>
                                    <a:pt x="0" y="31414"/>
                                  </a:ln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7" name="Shape 9857"/>
                          <wps:cNvSpPr/>
                          <wps:spPr>
                            <a:xfrm>
                              <a:off x="613696" y="897302"/>
                              <a:ext cx="32814" cy="1050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5014">
                                  <a:moveTo>
                                    <a:pt x="32814" y="0"/>
                                  </a:moveTo>
                                  <a:lnTo>
                                    <a:pt x="32814" y="4692"/>
                                  </a:lnTo>
                                  <a:lnTo>
                                    <a:pt x="24384" y="8906"/>
                                  </a:lnTo>
                                  <a:cubicBezTo>
                                    <a:pt x="19812" y="13478"/>
                                    <a:pt x="18288" y="19574"/>
                                    <a:pt x="16764" y="28718"/>
                                  </a:cubicBezTo>
                                  <a:cubicBezTo>
                                    <a:pt x="15240" y="37862"/>
                                    <a:pt x="15240" y="47006"/>
                                    <a:pt x="15240" y="54721"/>
                                  </a:cubicBezTo>
                                  <a:cubicBezTo>
                                    <a:pt x="15240" y="68438"/>
                                    <a:pt x="16764" y="80629"/>
                                    <a:pt x="19812" y="89774"/>
                                  </a:cubicBezTo>
                                  <a:cubicBezTo>
                                    <a:pt x="22860" y="95869"/>
                                    <a:pt x="27432" y="100441"/>
                                    <a:pt x="32004" y="100441"/>
                                  </a:cubicBezTo>
                                  <a:lnTo>
                                    <a:pt x="32814" y="100037"/>
                                  </a:lnTo>
                                  <a:lnTo>
                                    <a:pt x="32814" y="104692"/>
                                  </a:lnTo>
                                  <a:lnTo>
                                    <a:pt x="32004" y="105014"/>
                                  </a:lnTo>
                                  <a:cubicBezTo>
                                    <a:pt x="22860" y="105014"/>
                                    <a:pt x="15240" y="98917"/>
                                    <a:pt x="7620" y="88250"/>
                                  </a:cubicBezTo>
                                  <a:cubicBezTo>
                                    <a:pt x="3048" y="77581"/>
                                    <a:pt x="0" y="66914"/>
                                    <a:pt x="0" y="53198"/>
                                  </a:cubicBezTo>
                                  <a:cubicBezTo>
                                    <a:pt x="0" y="40910"/>
                                    <a:pt x="1524" y="31766"/>
                                    <a:pt x="6096" y="24147"/>
                                  </a:cubicBezTo>
                                  <a:cubicBezTo>
                                    <a:pt x="9144" y="15002"/>
                                    <a:pt x="13716" y="8906"/>
                                    <a:pt x="19812" y="4335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8" name="Shape 9858"/>
                          <wps:cNvSpPr/>
                          <wps:spPr>
                            <a:xfrm>
                              <a:off x="646509" y="897064"/>
                              <a:ext cx="32814" cy="1049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4930">
                                  <a:moveTo>
                                    <a:pt x="714" y="0"/>
                                  </a:moveTo>
                                  <a:cubicBezTo>
                                    <a:pt x="8334" y="0"/>
                                    <a:pt x="14526" y="4573"/>
                                    <a:pt x="20622" y="12192"/>
                                  </a:cubicBezTo>
                                  <a:cubicBezTo>
                                    <a:pt x="28242" y="21336"/>
                                    <a:pt x="32814" y="35052"/>
                                    <a:pt x="32814" y="51912"/>
                                  </a:cubicBezTo>
                                  <a:cubicBezTo>
                                    <a:pt x="32814" y="64104"/>
                                    <a:pt x="31290" y="73247"/>
                                    <a:pt x="28242" y="82392"/>
                                  </a:cubicBezTo>
                                  <a:cubicBezTo>
                                    <a:pt x="23670" y="90012"/>
                                    <a:pt x="20622" y="96107"/>
                                    <a:pt x="14526" y="99155"/>
                                  </a:cubicBezTo>
                                  <a:lnTo>
                                    <a:pt x="0" y="104930"/>
                                  </a:lnTo>
                                  <a:lnTo>
                                    <a:pt x="0" y="100275"/>
                                  </a:lnTo>
                                  <a:lnTo>
                                    <a:pt x="8334" y="96107"/>
                                  </a:lnTo>
                                  <a:cubicBezTo>
                                    <a:pt x="11478" y="94583"/>
                                    <a:pt x="13002" y="90012"/>
                                    <a:pt x="14526" y="85440"/>
                                  </a:cubicBezTo>
                                  <a:cubicBezTo>
                                    <a:pt x="17574" y="76295"/>
                                    <a:pt x="17574" y="64104"/>
                                    <a:pt x="17574" y="48768"/>
                                  </a:cubicBezTo>
                                  <a:cubicBezTo>
                                    <a:pt x="17574" y="36576"/>
                                    <a:pt x="17574" y="27432"/>
                                    <a:pt x="14526" y="19812"/>
                                  </a:cubicBezTo>
                                  <a:cubicBezTo>
                                    <a:pt x="13002" y="13716"/>
                                    <a:pt x="9858" y="10668"/>
                                    <a:pt x="8334" y="7620"/>
                                  </a:cubicBezTo>
                                  <a:cubicBezTo>
                                    <a:pt x="5286" y="6097"/>
                                    <a:pt x="3762" y="4573"/>
                                    <a:pt x="714" y="4573"/>
                                  </a:cubicBezTo>
                                  <a:lnTo>
                                    <a:pt x="0" y="4930"/>
                                  </a:lnTo>
                                  <a:lnTo>
                                    <a:pt x="0" y="238"/>
                                  </a:lnTo>
                                  <a:lnTo>
                                    <a:pt x="7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59" name="Shape 9859"/>
                          <wps:cNvSpPr/>
                          <wps:spPr>
                            <a:xfrm>
                              <a:off x="3048" y="1202150"/>
                              <a:ext cx="91631" cy="1053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631" h="105346">
                                  <a:moveTo>
                                    <a:pt x="51911" y="0"/>
                                  </a:moveTo>
                                  <a:cubicBezTo>
                                    <a:pt x="59531" y="0"/>
                                    <a:pt x="67247" y="1524"/>
                                    <a:pt x="73343" y="6096"/>
                                  </a:cubicBezTo>
                                  <a:cubicBezTo>
                                    <a:pt x="76391" y="6096"/>
                                    <a:pt x="77915" y="7715"/>
                                    <a:pt x="77915" y="7715"/>
                                  </a:cubicBezTo>
                                  <a:cubicBezTo>
                                    <a:pt x="79439" y="7715"/>
                                    <a:pt x="80963" y="6096"/>
                                    <a:pt x="82487" y="6096"/>
                                  </a:cubicBezTo>
                                  <a:cubicBezTo>
                                    <a:pt x="82487" y="4572"/>
                                    <a:pt x="84011" y="3048"/>
                                    <a:pt x="84011" y="0"/>
                                  </a:cubicBezTo>
                                  <a:lnTo>
                                    <a:pt x="87059" y="0"/>
                                  </a:lnTo>
                                  <a:lnTo>
                                    <a:pt x="90107" y="35147"/>
                                  </a:lnTo>
                                  <a:lnTo>
                                    <a:pt x="87059" y="35147"/>
                                  </a:lnTo>
                                  <a:cubicBezTo>
                                    <a:pt x="84011" y="24479"/>
                                    <a:pt x="79439" y="16859"/>
                                    <a:pt x="73343" y="12288"/>
                                  </a:cubicBezTo>
                                  <a:cubicBezTo>
                                    <a:pt x="68771" y="7715"/>
                                    <a:pt x="61151" y="6096"/>
                                    <a:pt x="53435" y="6096"/>
                                  </a:cubicBezTo>
                                  <a:cubicBezTo>
                                    <a:pt x="47339" y="6096"/>
                                    <a:pt x="41243" y="7715"/>
                                    <a:pt x="35147" y="10763"/>
                                  </a:cubicBezTo>
                                  <a:cubicBezTo>
                                    <a:pt x="29051" y="13812"/>
                                    <a:pt x="26003" y="19907"/>
                                    <a:pt x="22955" y="27527"/>
                                  </a:cubicBezTo>
                                  <a:cubicBezTo>
                                    <a:pt x="19907" y="35147"/>
                                    <a:pt x="18383" y="44291"/>
                                    <a:pt x="18383" y="54959"/>
                                  </a:cubicBezTo>
                                  <a:cubicBezTo>
                                    <a:pt x="18383" y="64103"/>
                                    <a:pt x="19907" y="71724"/>
                                    <a:pt x="21431" y="79343"/>
                                  </a:cubicBezTo>
                                  <a:cubicBezTo>
                                    <a:pt x="24479" y="85439"/>
                                    <a:pt x="29051" y="90012"/>
                                    <a:pt x="35147" y="94679"/>
                                  </a:cubicBezTo>
                                  <a:cubicBezTo>
                                    <a:pt x="41243" y="97727"/>
                                    <a:pt x="47339" y="99251"/>
                                    <a:pt x="54959" y="99251"/>
                                  </a:cubicBezTo>
                                  <a:cubicBezTo>
                                    <a:pt x="62675" y="99251"/>
                                    <a:pt x="67247" y="97727"/>
                                    <a:pt x="73343" y="94679"/>
                                  </a:cubicBezTo>
                                  <a:cubicBezTo>
                                    <a:pt x="77915" y="93059"/>
                                    <a:pt x="84011" y="86963"/>
                                    <a:pt x="90107" y="77819"/>
                                  </a:cubicBezTo>
                                  <a:lnTo>
                                    <a:pt x="91631" y="79343"/>
                                  </a:lnTo>
                                  <a:cubicBezTo>
                                    <a:pt x="87059" y="88488"/>
                                    <a:pt x="80963" y="96203"/>
                                    <a:pt x="73343" y="99251"/>
                                  </a:cubicBezTo>
                                  <a:cubicBezTo>
                                    <a:pt x="67247" y="103822"/>
                                    <a:pt x="59531" y="105346"/>
                                    <a:pt x="50387" y="105346"/>
                                  </a:cubicBezTo>
                                  <a:cubicBezTo>
                                    <a:pt x="33623" y="105346"/>
                                    <a:pt x="19907" y="99251"/>
                                    <a:pt x="10763" y="86963"/>
                                  </a:cubicBezTo>
                                  <a:cubicBezTo>
                                    <a:pt x="4667" y="77819"/>
                                    <a:pt x="0" y="67151"/>
                                    <a:pt x="0" y="54959"/>
                                  </a:cubicBezTo>
                                  <a:cubicBezTo>
                                    <a:pt x="0" y="44291"/>
                                    <a:pt x="3143" y="35147"/>
                                    <a:pt x="7715" y="27527"/>
                                  </a:cubicBezTo>
                                  <a:cubicBezTo>
                                    <a:pt x="12287" y="18383"/>
                                    <a:pt x="18383" y="12288"/>
                                    <a:pt x="26003" y="7715"/>
                                  </a:cubicBezTo>
                                  <a:cubicBezTo>
                                    <a:pt x="33623" y="3048"/>
                                    <a:pt x="42767" y="0"/>
                                    <a:pt x="519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0" name="Shape 9860"/>
                          <wps:cNvSpPr/>
                          <wps:spPr>
                            <a:xfrm>
                              <a:off x="103822" y="1237297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0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45720"/>
                                  </a:lnTo>
                                  <a:cubicBezTo>
                                    <a:pt x="22955" y="51816"/>
                                    <a:pt x="24479" y="56388"/>
                                    <a:pt x="26003" y="57912"/>
                                  </a:cubicBezTo>
                                  <a:cubicBezTo>
                                    <a:pt x="29051" y="61055"/>
                                    <a:pt x="32099" y="61055"/>
                                    <a:pt x="35147" y="61055"/>
                                  </a:cubicBezTo>
                                  <a:cubicBezTo>
                                    <a:pt x="36671" y="61055"/>
                                    <a:pt x="39719" y="61055"/>
                                    <a:pt x="41243" y="59531"/>
                                  </a:cubicBezTo>
                                  <a:cubicBezTo>
                                    <a:pt x="44291" y="57912"/>
                                    <a:pt x="47339" y="54864"/>
                                    <a:pt x="51911" y="51816"/>
                                  </a:cubicBezTo>
                                  <a:lnTo>
                                    <a:pt x="51911" y="13716"/>
                                  </a:lnTo>
                                  <a:cubicBezTo>
                                    <a:pt x="51911" y="9144"/>
                                    <a:pt x="50387" y="6096"/>
                                    <a:pt x="48863" y="4572"/>
                                  </a:cubicBezTo>
                                  <a:cubicBezTo>
                                    <a:pt x="47339" y="4572"/>
                                    <a:pt x="45815" y="3048"/>
                                    <a:pt x="41243" y="3048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64103" y="0"/>
                                  </a:lnTo>
                                  <a:lnTo>
                                    <a:pt x="64103" y="41148"/>
                                  </a:lnTo>
                                  <a:cubicBezTo>
                                    <a:pt x="64103" y="48768"/>
                                    <a:pt x="64103" y="54864"/>
                                    <a:pt x="64103" y="56388"/>
                                  </a:cubicBezTo>
                                  <a:cubicBezTo>
                                    <a:pt x="64103" y="57912"/>
                                    <a:pt x="65627" y="59531"/>
                                    <a:pt x="65627" y="59531"/>
                                  </a:cubicBezTo>
                                  <a:cubicBezTo>
                                    <a:pt x="67151" y="61055"/>
                                    <a:pt x="68675" y="61055"/>
                                    <a:pt x="68675" y="61055"/>
                                  </a:cubicBezTo>
                                  <a:cubicBezTo>
                                    <a:pt x="70199" y="61055"/>
                                    <a:pt x="71723" y="61055"/>
                                    <a:pt x="74771" y="59531"/>
                                  </a:cubicBezTo>
                                  <a:lnTo>
                                    <a:pt x="74771" y="62579"/>
                                  </a:lnTo>
                                  <a:lnTo>
                                    <a:pt x="54959" y="70200"/>
                                  </a:lnTo>
                                  <a:lnTo>
                                    <a:pt x="51911" y="70200"/>
                                  </a:lnTo>
                                  <a:lnTo>
                                    <a:pt x="51911" y="56388"/>
                                  </a:lnTo>
                                  <a:cubicBezTo>
                                    <a:pt x="45815" y="62579"/>
                                    <a:pt x="41243" y="67151"/>
                                    <a:pt x="38195" y="68675"/>
                                  </a:cubicBezTo>
                                  <a:cubicBezTo>
                                    <a:pt x="35147" y="70200"/>
                                    <a:pt x="32099" y="70200"/>
                                    <a:pt x="29051" y="70200"/>
                                  </a:cubicBezTo>
                                  <a:cubicBezTo>
                                    <a:pt x="24479" y="70200"/>
                                    <a:pt x="21431" y="70200"/>
                                    <a:pt x="18288" y="67151"/>
                                  </a:cubicBezTo>
                                  <a:cubicBezTo>
                                    <a:pt x="15240" y="65627"/>
                                    <a:pt x="13716" y="62579"/>
                                    <a:pt x="12192" y="59531"/>
                                  </a:cubicBezTo>
                                  <a:cubicBezTo>
                                    <a:pt x="12192" y="54864"/>
                                    <a:pt x="10668" y="50292"/>
                                    <a:pt x="10668" y="44196"/>
                                  </a:cubicBezTo>
                                  <a:lnTo>
                                    <a:pt x="10668" y="13716"/>
                                  </a:lnTo>
                                  <a:cubicBezTo>
                                    <a:pt x="10668" y="10668"/>
                                    <a:pt x="10668" y="7620"/>
                                    <a:pt x="10668" y="6096"/>
                                  </a:cubicBezTo>
                                  <a:cubicBezTo>
                                    <a:pt x="9144" y="6096"/>
                                    <a:pt x="7620" y="4572"/>
                                    <a:pt x="6096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1" name="Shape 9861"/>
                          <wps:cNvSpPr/>
                          <wps:spPr>
                            <a:xfrm>
                              <a:off x="180213" y="1235773"/>
                              <a:ext cx="5038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200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5240"/>
                                  </a:lnTo>
                                  <a:cubicBezTo>
                                    <a:pt x="28956" y="4572"/>
                                    <a:pt x="35052" y="0"/>
                                    <a:pt x="41243" y="0"/>
                                  </a:cubicBezTo>
                                  <a:cubicBezTo>
                                    <a:pt x="44291" y="0"/>
                                    <a:pt x="47339" y="0"/>
                                    <a:pt x="48863" y="3048"/>
                                  </a:cubicBezTo>
                                  <a:cubicBezTo>
                                    <a:pt x="50387" y="4572"/>
                                    <a:pt x="50387" y="6096"/>
                                    <a:pt x="50387" y="7620"/>
                                  </a:cubicBezTo>
                                  <a:cubicBezTo>
                                    <a:pt x="50387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7339" y="13716"/>
                                    <a:pt x="45815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3716"/>
                                    <a:pt x="38195" y="12192"/>
                                  </a:cubicBezTo>
                                  <a:cubicBezTo>
                                    <a:pt x="36576" y="10668"/>
                                    <a:pt x="35052" y="9144"/>
                                    <a:pt x="33528" y="9144"/>
                                  </a:cubicBezTo>
                                  <a:cubicBezTo>
                                    <a:pt x="33528" y="9144"/>
                                    <a:pt x="32004" y="10668"/>
                                    <a:pt x="30480" y="10668"/>
                                  </a:cubicBezTo>
                                  <a:cubicBezTo>
                                    <a:pt x="28956" y="13716"/>
                                    <a:pt x="25908" y="16764"/>
                                    <a:pt x="24384" y="21431"/>
                                  </a:cubicBezTo>
                                  <a:lnTo>
                                    <a:pt x="24384" y="53436"/>
                                  </a:lnTo>
                                  <a:cubicBezTo>
                                    <a:pt x="24384" y="58007"/>
                                    <a:pt x="24384" y="61055"/>
                                    <a:pt x="25908" y="62579"/>
                                  </a:cubicBezTo>
                                  <a:cubicBezTo>
                                    <a:pt x="25908" y="64103"/>
                                    <a:pt x="27432" y="65627"/>
                                    <a:pt x="28956" y="65627"/>
                                  </a:cubicBezTo>
                                  <a:cubicBezTo>
                                    <a:pt x="30480" y="67151"/>
                                    <a:pt x="33528" y="67151"/>
                                    <a:pt x="36576" y="67151"/>
                                  </a:cubicBezTo>
                                  <a:lnTo>
                                    <a:pt x="36576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144" y="65627"/>
                                  </a:cubicBezTo>
                                  <a:cubicBezTo>
                                    <a:pt x="10668" y="65627"/>
                                    <a:pt x="10668" y="64103"/>
                                    <a:pt x="10668" y="62579"/>
                                  </a:cubicBezTo>
                                  <a:cubicBezTo>
                                    <a:pt x="12192" y="61055"/>
                                    <a:pt x="12192" y="58007"/>
                                    <a:pt x="12192" y="54959"/>
                                  </a:cubicBezTo>
                                  <a:lnTo>
                                    <a:pt x="12192" y="29051"/>
                                  </a:lnTo>
                                  <a:cubicBezTo>
                                    <a:pt x="12192" y="19907"/>
                                    <a:pt x="12192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2" name="Shape 9862"/>
                          <wps:cNvSpPr/>
                          <wps:spPr>
                            <a:xfrm>
                              <a:off x="227552" y="1235773"/>
                              <a:ext cx="5191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200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5240"/>
                                  </a:lnTo>
                                  <a:cubicBezTo>
                                    <a:pt x="30480" y="4572"/>
                                    <a:pt x="36576" y="0"/>
                                    <a:pt x="41148" y="0"/>
                                  </a:cubicBezTo>
                                  <a:cubicBezTo>
                                    <a:pt x="44196" y="0"/>
                                    <a:pt x="47339" y="0"/>
                                    <a:pt x="48863" y="3048"/>
                                  </a:cubicBezTo>
                                  <a:cubicBezTo>
                                    <a:pt x="50387" y="4572"/>
                                    <a:pt x="51911" y="6096"/>
                                    <a:pt x="51911" y="7620"/>
                                  </a:cubicBezTo>
                                  <a:cubicBezTo>
                                    <a:pt x="51911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8863" y="13716"/>
                                    <a:pt x="47339" y="15240"/>
                                    <a:pt x="44196" y="15240"/>
                                  </a:cubicBezTo>
                                  <a:cubicBezTo>
                                    <a:pt x="42672" y="15240"/>
                                    <a:pt x="41148" y="13716"/>
                                    <a:pt x="39624" y="12192"/>
                                  </a:cubicBezTo>
                                  <a:cubicBezTo>
                                    <a:pt x="36576" y="10668"/>
                                    <a:pt x="35052" y="9144"/>
                                    <a:pt x="33528" y="9144"/>
                                  </a:cubicBezTo>
                                  <a:cubicBezTo>
                                    <a:pt x="33528" y="9144"/>
                                    <a:pt x="32004" y="10668"/>
                                    <a:pt x="30480" y="10668"/>
                                  </a:cubicBezTo>
                                  <a:cubicBezTo>
                                    <a:pt x="28956" y="13716"/>
                                    <a:pt x="27432" y="16764"/>
                                    <a:pt x="24384" y="21431"/>
                                  </a:cubicBezTo>
                                  <a:lnTo>
                                    <a:pt x="24384" y="53436"/>
                                  </a:lnTo>
                                  <a:cubicBezTo>
                                    <a:pt x="24384" y="58007"/>
                                    <a:pt x="24384" y="61055"/>
                                    <a:pt x="25908" y="62579"/>
                                  </a:cubicBezTo>
                                  <a:cubicBezTo>
                                    <a:pt x="25908" y="64103"/>
                                    <a:pt x="27432" y="65627"/>
                                    <a:pt x="28956" y="65627"/>
                                  </a:cubicBezTo>
                                  <a:cubicBezTo>
                                    <a:pt x="30480" y="67151"/>
                                    <a:pt x="33528" y="67151"/>
                                    <a:pt x="36576" y="67151"/>
                                  </a:cubicBezTo>
                                  <a:lnTo>
                                    <a:pt x="36576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144" y="65627"/>
                                  </a:cubicBezTo>
                                  <a:cubicBezTo>
                                    <a:pt x="10668" y="65627"/>
                                    <a:pt x="10668" y="64103"/>
                                    <a:pt x="12192" y="62579"/>
                                  </a:cubicBezTo>
                                  <a:cubicBezTo>
                                    <a:pt x="12192" y="61055"/>
                                    <a:pt x="12192" y="58007"/>
                                    <a:pt x="12192" y="54959"/>
                                  </a:cubicBezTo>
                                  <a:lnTo>
                                    <a:pt x="12192" y="29051"/>
                                  </a:lnTo>
                                  <a:cubicBezTo>
                                    <a:pt x="12192" y="19907"/>
                                    <a:pt x="12192" y="15240"/>
                                    <a:pt x="12192" y="13716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3" name="Shape 9863"/>
                          <wps:cNvSpPr/>
                          <wps:spPr>
                            <a:xfrm>
                              <a:off x="280892" y="1237638"/>
                              <a:ext cx="25908" cy="6845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08" h="68457">
                                  <a:moveTo>
                                    <a:pt x="25908" y="0"/>
                                  </a:moveTo>
                                  <a:lnTo>
                                    <a:pt x="25908" y="3184"/>
                                  </a:lnTo>
                                  <a:lnTo>
                                    <a:pt x="15240" y="7184"/>
                                  </a:lnTo>
                                  <a:cubicBezTo>
                                    <a:pt x="12192" y="11851"/>
                                    <a:pt x="10668" y="14899"/>
                                    <a:pt x="10668" y="20996"/>
                                  </a:cubicBezTo>
                                  <a:lnTo>
                                    <a:pt x="25908" y="20996"/>
                                  </a:lnTo>
                                  <a:lnTo>
                                    <a:pt x="25908" y="25567"/>
                                  </a:lnTo>
                                  <a:lnTo>
                                    <a:pt x="10668" y="25567"/>
                                  </a:lnTo>
                                  <a:cubicBezTo>
                                    <a:pt x="10668" y="36236"/>
                                    <a:pt x="12192" y="43855"/>
                                    <a:pt x="16764" y="49951"/>
                                  </a:cubicBezTo>
                                  <a:lnTo>
                                    <a:pt x="25908" y="53762"/>
                                  </a:lnTo>
                                  <a:lnTo>
                                    <a:pt x="25908" y="68457"/>
                                  </a:lnTo>
                                  <a:lnTo>
                                    <a:pt x="7620" y="60620"/>
                                  </a:lnTo>
                                  <a:cubicBezTo>
                                    <a:pt x="3048" y="54524"/>
                                    <a:pt x="0" y="45379"/>
                                    <a:pt x="0" y="34711"/>
                                  </a:cubicBezTo>
                                  <a:cubicBezTo>
                                    <a:pt x="0" y="22520"/>
                                    <a:pt x="3048" y="14899"/>
                                    <a:pt x="9144" y="7184"/>
                                  </a:cubicBezTo>
                                  <a:lnTo>
                                    <a:pt x="25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4" name="Shape 9864"/>
                          <wps:cNvSpPr/>
                          <wps:spPr>
                            <a:xfrm>
                              <a:off x="306800" y="1279969"/>
                              <a:ext cx="30575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75" h="27432">
                                  <a:moveTo>
                                    <a:pt x="29051" y="0"/>
                                  </a:moveTo>
                                  <a:lnTo>
                                    <a:pt x="30575" y="1524"/>
                                  </a:lnTo>
                                  <a:cubicBezTo>
                                    <a:pt x="30575" y="7620"/>
                                    <a:pt x="27527" y="13716"/>
                                    <a:pt x="22955" y="19812"/>
                                  </a:cubicBezTo>
                                  <a:cubicBezTo>
                                    <a:pt x="16764" y="24384"/>
                                    <a:pt x="10668" y="27432"/>
                                    <a:pt x="3048" y="27432"/>
                                  </a:cubicBezTo>
                                  <a:lnTo>
                                    <a:pt x="0" y="26126"/>
                                  </a:lnTo>
                                  <a:lnTo>
                                    <a:pt x="0" y="11430"/>
                                  </a:lnTo>
                                  <a:lnTo>
                                    <a:pt x="9144" y="15240"/>
                                  </a:lnTo>
                                  <a:cubicBezTo>
                                    <a:pt x="13716" y="15240"/>
                                    <a:pt x="16764" y="15240"/>
                                    <a:pt x="21431" y="12192"/>
                                  </a:cubicBezTo>
                                  <a:cubicBezTo>
                                    <a:pt x="24479" y="9144"/>
                                    <a:pt x="27527" y="6096"/>
                                    <a:pt x="290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5" name="Shape 9865"/>
                          <wps:cNvSpPr/>
                          <wps:spPr>
                            <a:xfrm>
                              <a:off x="306800" y="1235678"/>
                              <a:ext cx="30575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75" h="27527">
                                  <a:moveTo>
                                    <a:pt x="4572" y="0"/>
                                  </a:moveTo>
                                  <a:cubicBezTo>
                                    <a:pt x="12192" y="0"/>
                                    <a:pt x="18288" y="1524"/>
                                    <a:pt x="24479" y="7620"/>
                                  </a:cubicBezTo>
                                  <a:cubicBezTo>
                                    <a:pt x="29051" y="12287"/>
                                    <a:pt x="30575" y="18383"/>
                                    <a:pt x="30575" y="27527"/>
                                  </a:cubicBezTo>
                                  <a:lnTo>
                                    <a:pt x="0" y="27527"/>
                                  </a:lnTo>
                                  <a:lnTo>
                                    <a:pt x="0" y="22955"/>
                                  </a:lnTo>
                                  <a:lnTo>
                                    <a:pt x="15240" y="22955"/>
                                  </a:lnTo>
                                  <a:cubicBezTo>
                                    <a:pt x="15240" y="18383"/>
                                    <a:pt x="15240" y="15335"/>
                                    <a:pt x="13716" y="13811"/>
                                  </a:cubicBezTo>
                                  <a:cubicBezTo>
                                    <a:pt x="12192" y="10763"/>
                                    <a:pt x="10668" y="9144"/>
                                    <a:pt x="9144" y="7620"/>
                                  </a:cubicBezTo>
                                  <a:cubicBezTo>
                                    <a:pt x="6096" y="6096"/>
                                    <a:pt x="3048" y="4572"/>
                                    <a:pt x="1524" y="4572"/>
                                  </a:cubicBezTo>
                                  <a:lnTo>
                                    <a:pt x="0" y="5143"/>
                                  </a:lnTo>
                                  <a:lnTo>
                                    <a:pt x="0" y="1960"/>
                                  </a:lnTo>
                                  <a:lnTo>
                                    <a:pt x="457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6" name="Shape 9866"/>
                          <wps:cNvSpPr/>
                          <wps:spPr>
                            <a:xfrm>
                              <a:off x="341948" y="1235773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3716"/>
                                  </a:lnTo>
                                  <a:cubicBezTo>
                                    <a:pt x="32099" y="4573"/>
                                    <a:pt x="39719" y="0"/>
                                    <a:pt x="47339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9531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5627" y="62579"/>
                                    <a:pt x="65627" y="64104"/>
                                  </a:cubicBezTo>
                                  <a:cubicBezTo>
                                    <a:pt x="65627" y="64104"/>
                                    <a:pt x="67151" y="65628"/>
                                    <a:pt x="68675" y="65628"/>
                                  </a:cubicBezTo>
                                  <a:cubicBezTo>
                                    <a:pt x="70199" y="67152"/>
                                    <a:pt x="71723" y="67152"/>
                                    <a:pt x="74771" y="67152"/>
                                  </a:cubicBezTo>
                                  <a:lnTo>
                                    <a:pt x="74771" y="70200"/>
                                  </a:lnTo>
                                  <a:lnTo>
                                    <a:pt x="41243" y="70200"/>
                                  </a:lnTo>
                                  <a:lnTo>
                                    <a:pt x="41243" y="67152"/>
                                  </a:lnTo>
                                  <a:lnTo>
                                    <a:pt x="42767" y="67152"/>
                                  </a:lnTo>
                                  <a:cubicBezTo>
                                    <a:pt x="45815" y="67152"/>
                                    <a:pt x="48863" y="67152"/>
                                    <a:pt x="48863" y="65628"/>
                                  </a:cubicBezTo>
                                  <a:cubicBezTo>
                                    <a:pt x="50387" y="65628"/>
                                    <a:pt x="51911" y="64104"/>
                                    <a:pt x="51911" y="61055"/>
                                  </a:cubicBezTo>
                                  <a:cubicBezTo>
                                    <a:pt x="51911" y="61055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1911" y="15240"/>
                                    <a:pt x="50387" y="13716"/>
                                  </a:cubicBezTo>
                                  <a:cubicBezTo>
                                    <a:pt x="48863" y="10668"/>
                                    <a:pt x="45815" y="9144"/>
                                    <a:pt x="41243" y="9144"/>
                                  </a:cubicBezTo>
                                  <a:cubicBezTo>
                                    <a:pt x="36671" y="9144"/>
                                    <a:pt x="30575" y="12192"/>
                                    <a:pt x="24479" y="18288"/>
                                  </a:cubicBezTo>
                                  <a:lnTo>
                                    <a:pt x="24479" y="54864"/>
                                  </a:lnTo>
                                  <a:cubicBezTo>
                                    <a:pt x="24479" y="59436"/>
                                    <a:pt x="24479" y="62579"/>
                                    <a:pt x="24479" y="62579"/>
                                  </a:cubicBezTo>
                                  <a:cubicBezTo>
                                    <a:pt x="26003" y="64104"/>
                                    <a:pt x="26003" y="65628"/>
                                    <a:pt x="27527" y="65628"/>
                                  </a:cubicBezTo>
                                  <a:cubicBezTo>
                                    <a:pt x="29051" y="67152"/>
                                    <a:pt x="32099" y="67152"/>
                                    <a:pt x="35147" y="67152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2"/>
                                  </a:lnTo>
                                  <a:lnTo>
                                    <a:pt x="3048" y="67152"/>
                                  </a:lnTo>
                                  <a:cubicBezTo>
                                    <a:pt x="6096" y="67152"/>
                                    <a:pt x="9144" y="67152"/>
                                    <a:pt x="10668" y="64104"/>
                                  </a:cubicBezTo>
                                  <a:cubicBezTo>
                                    <a:pt x="10668" y="62579"/>
                                    <a:pt x="12192" y="59436"/>
                                    <a:pt x="12192" y="54864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6764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0668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7" name="Shape 9867"/>
                          <wps:cNvSpPr/>
                          <wps:spPr>
                            <a:xfrm>
                              <a:off x="419862" y="1214438"/>
                              <a:ext cx="41148" cy="930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148" h="93059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2860"/>
                                  </a:lnTo>
                                  <a:lnTo>
                                    <a:pt x="38100" y="22860"/>
                                  </a:lnTo>
                                  <a:lnTo>
                                    <a:pt x="38100" y="28956"/>
                                  </a:lnTo>
                                  <a:lnTo>
                                    <a:pt x="22860" y="28956"/>
                                  </a:lnTo>
                                  <a:lnTo>
                                    <a:pt x="22860" y="73152"/>
                                  </a:lnTo>
                                  <a:cubicBezTo>
                                    <a:pt x="22860" y="76200"/>
                                    <a:pt x="22860" y="79248"/>
                                    <a:pt x="24384" y="80772"/>
                                  </a:cubicBezTo>
                                  <a:cubicBezTo>
                                    <a:pt x="25908" y="82391"/>
                                    <a:pt x="27432" y="83915"/>
                                    <a:pt x="28956" y="83915"/>
                                  </a:cubicBezTo>
                                  <a:cubicBezTo>
                                    <a:pt x="30480" y="83915"/>
                                    <a:pt x="32004" y="83915"/>
                                    <a:pt x="33528" y="82391"/>
                                  </a:cubicBezTo>
                                  <a:cubicBezTo>
                                    <a:pt x="35052" y="80772"/>
                                    <a:pt x="36576" y="79248"/>
                                    <a:pt x="38100" y="77724"/>
                                  </a:cubicBezTo>
                                  <a:lnTo>
                                    <a:pt x="41148" y="77724"/>
                                  </a:lnTo>
                                  <a:cubicBezTo>
                                    <a:pt x="38100" y="82391"/>
                                    <a:pt x="36576" y="86963"/>
                                    <a:pt x="33528" y="88488"/>
                                  </a:cubicBezTo>
                                  <a:cubicBezTo>
                                    <a:pt x="30480" y="91536"/>
                                    <a:pt x="27432" y="93059"/>
                                    <a:pt x="22860" y="93059"/>
                                  </a:cubicBezTo>
                                  <a:cubicBezTo>
                                    <a:pt x="21336" y="93059"/>
                                    <a:pt x="18288" y="91536"/>
                                    <a:pt x="16764" y="90012"/>
                                  </a:cubicBezTo>
                                  <a:cubicBezTo>
                                    <a:pt x="13716" y="90012"/>
                                    <a:pt x="12192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248"/>
                                    <a:pt x="10668" y="74676"/>
                                  </a:cubicBezTo>
                                  <a:lnTo>
                                    <a:pt x="10668" y="28956"/>
                                  </a:lnTo>
                                  <a:lnTo>
                                    <a:pt x="0" y="28956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1524" y="24384"/>
                                    <a:pt x="4572" y="22860"/>
                                    <a:pt x="7620" y="19812"/>
                                  </a:cubicBezTo>
                                  <a:cubicBezTo>
                                    <a:pt x="10668" y="18288"/>
                                    <a:pt x="13716" y="15240"/>
                                    <a:pt x="15240" y="10668"/>
                                  </a:cubicBezTo>
                                  <a:cubicBezTo>
                                    <a:pt x="16764" y="9144"/>
                                    <a:pt x="18288" y="6096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8" name="Shape 9868"/>
                          <wps:cNvSpPr/>
                          <wps:spPr>
                            <a:xfrm>
                              <a:off x="506825" y="1205293"/>
                              <a:ext cx="4429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291" h="100679">
                                  <a:moveTo>
                                    <a:pt x="0" y="0"/>
                                  </a:moveTo>
                                  <a:lnTo>
                                    <a:pt x="44291" y="0"/>
                                  </a:lnTo>
                                  <a:lnTo>
                                    <a:pt x="44291" y="3048"/>
                                  </a:lnTo>
                                  <a:lnTo>
                                    <a:pt x="39719" y="3048"/>
                                  </a:lnTo>
                                  <a:cubicBezTo>
                                    <a:pt x="36671" y="3048"/>
                                    <a:pt x="33623" y="3048"/>
                                    <a:pt x="30575" y="6096"/>
                                  </a:cubicBezTo>
                                  <a:cubicBezTo>
                                    <a:pt x="30575" y="7620"/>
                                    <a:pt x="29051" y="10668"/>
                                    <a:pt x="29051" y="16764"/>
                                  </a:cubicBezTo>
                                  <a:lnTo>
                                    <a:pt x="29051" y="82391"/>
                                  </a:lnTo>
                                  <a:cubicBezTo>
                                    <a:pt x="29051" y="88488"/>
                                    <a:pt x="29051" y="91536"/>
                                    <a:pt x="30575" y="93059"/>
                                  </a:cubicBezTo>
                                  <a:cubicBezTo>
                                    <a:pt x="30575" y="94583"/>
                                    <a:pt x="32099" y="94583"/>
                                    <a:pt x="33623" y="96107"/>
                                  </a:cubicBezTo>
                                  <a:cubicBezTo>
                                    <a:pt x="35147" y="97631"/>
                                    <a:pt x="38195" y="97631"/>
                                    <a:pt x="39719" y="97631"/>
                                  </a:cubicBezTo>
                                  <a:lnTo>
                                    <a:pt x="44291" y="97631"/>
                                  </a:lnTo>
                                  <a:lnTo>
                                    <a:pt x="4429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7631"/>
                                  </a:lnTo>
                                  <a:lnTo>
                                    <a:pt x="4572" y="97631"/>
                                  </a:lnTo>
                                  <a:cubicBezTo>
                                    <a:pt x="7620" y="97631"/>
                                    <a:pt x="10668" y="96107"/>
                                    <a:pt x="13716" y="94583"/>
                                  </a:cubicBezTo>
                                  <a:cubicBezTo>
                                    <a:pt x="13716" y="93059"/>
                                    <a:pt x="15335" y="88488"/>
                                    <a:pt x="15335" y="82391"/>
                                  </a:cubicBezTo>
                                  <a:lnTo>
                                    <a:pt x="15335" y="16764"/>
                                  </a:lnTo>
                                  <a:cubicBezTo>
                                    <a:pt x="15335" y="12192"/>
                                    <a:pt x="15335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69" name="Shape 9869"/>
                          <wps:cNvSpPr/>
                          <wps:spPr>
                            <a:xfrm>
                              <a:off x="561784" y="1235773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13716"/>
                                  </a:lnTo>
                                  <a:cubicBezTo>
                                    <a:pt x="32004" y="4573"/>
                                    <a:pt x="39719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2579"/>
                                    <a:pt x="65627" y="64104"/>
                                  </a:cubicBezTo>
                                  <a:cubicBezTo>
                                    <a:pt x="65627" y="64104"/>
                                    <a:pt x="67151" y="65628"/>
                                    <a:pt x="67151" y="65628"/>
                                  </a:cubicBezTo>
                                  <a:cubicBezTo>
                                    <a:pt x="68675" y="67152"/>
                                    <a:pt x="71723" y="67152"/>
                                    <a:pt x="74771" y="67152"/>
                                  </a:cubicBezTo>
                                  <a:lnTo>
                                    <a:pt x="74771" y="70200"/>
                                  </a:lnTo>
                                  <a:lnTo>
                                    <a:pt x="41243" y="70200"/>
                                  </a:lnTo>
                                  <a:lnTo>
                                    <a:pt x="41243" y="67152"/>
                                  </a:lnTo>
                                  <a:lnTo>
                                    <a:pt x="42767" y="67152"/>
                                  </a:lnTo>
                                  <a:cubicBezTo>
                                    <a:pt x="45815" y="67152"/>
                                    <a:pt x="47339" y="67152"/>
                                    <a:pt x="48863" y="65628"/>
                                  </a:cubicBezTo>
                                  <a:cubicBezTo>
                                    <a:pt x="50387" y="65628"/>
                                    <a:pt x="50387" y="64104"/>
                                    <a:pt x="51911" y="61055"/>
                                  </a:cubicBezTo>
                                  <a:cubicBezTo>
                                    <a:pt x="51911" y="61055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0387" y="15240"/>
                                    <a:pt x="48863" y="13716"/>
                                  </a:cubicBezTo>
                                  <a:cubicBezTo>
                                    <a:pt x="47339" y="10668"/>
                                    <a:pt x="44291" y="9144"/>
                                    <a:pt x="41243" y="9144"/>
                                  </a:cubicBezTo>
                                  <a:cubicBezTo>
                                    <a:pt x="35052" y="9144"/>
                                    <a:pt x="28956" y="12192"/>
                                    <a:pt x="22860" y="18288"/>
                                  </a:cubicBezTo>
                                  <a:lnTo>
                                    <a:pt x="22860" y="54864"/>
                                  </a:lnTo>
                                  <a:cubicBezTo>
                                    <a:pt x="22860" y="59436"/>
                                    <a:pt x="24384" y="62579"/>
                                    <a:pt x="24384" y="62579"/>
                                  </a:cubicBezTo>
                                  <a:cubicBezTo>
                                    <a:pt x="24384" y="64104"/>
                                    <a:pt x="25908" y="65628"/>
                                    <a:pt x="27432" y="65628"/>
                                  </a:cubicBezTo>
                                  <a:cubicBezTo>
                                    <a:pt x="28956" y="67152"/>
                                    <a:pt x="30480" y="67152"/>
                                    <a:pt x="35052" y="67152"/>
                                  </a:cubicBezTo>
                                  <a:lnTo>
                                    <a:pt x="35052" y="70200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1524" y="67152"/>
                                  </a:lnTo>
                                  <a:lnTo>
                                    <a:pt x="3048" y="67152"/>
                                  </a:lnTo>
                                  <a:cubicBezTo>
                                    <a:pt x="6096" y="67152"/>
                                    <a:pt x="7620" y="67152"/>
                                    <a:pt x="9144" y="64104"/>
                                  </a:cubicBezTo>
                                  <a:cubicBezTo>
                                    <a:pt x="10668" y="62579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0" name="Shape 9870"/>
                          <wps:cNvSpPr/>
                          <wps:spPr>
                            <a:xfrm>
                              <a:off x="638080" y="1237297"/>
                              <a:ext cx="7324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70200">
                                  <a:moveTo>
                                    <a:pt x="0" y="0"/>
                                  </a:moveTo>
                                  <a:lnTo>
                                    <a:pt x="32099" y="0"/>
                                  </a:lnTo>
                                  <a:lnTo>
                                    <a:pt x="32099" y="3048"/>
                                  </a:lnTo>
                                  <a:lnTo>
                                    <a:pt x="30575" y="3048"/>
                                  </a:lnTo>
                                  <a:cubicBezTo>
                                    <a:pt x="27527" y="3048"/>
                                    <a:pt x="27527" y="3048"/>
                                    <a:pt x="26003" y="4572"/>
                                  </a:cubicBezTo>
                                  <a:cubicBezTo>
                                    <a:pt x="24479" y="6096"/>
                                    <a:pt x="24479" y="6096"/>
                                    <a:pt x="24479" y="7620"/>
                                  </a:cubicBezTo>
                                  <a:cubicBezTo>
                                    <a:pt x="24479" y="10668"/>
                                    <a:pt x="24479" y="12192"/>
                                    <a:pt x="26003" y="13716"/>
                                  </a:cubicBezTo>
                                  <a:lnTo>
                                    <a:pt x="41243" y="51816"/>
                                  </a:lnTo>
                                  <a:lnTo>
                                    <a:pt x="58007" y="13716"/>
                                  </a:lnTo>
                                  <a:cubicBezTo>
                                    <a:pt x="58007" y="10668"/>
                                    <a:pt x="59531" y="7620"/>
                                    <a:pt x="59531" y="6096"/>
                                  </a:cubicBezTo>
                                  <a:cubicBezTo>
                                    <a:pt x="59531" y="6096"/>
                                    <a:pt x="59531" y="6096"/>
                                    <a:pt x="58007" y="4572"/>
                                  </a:cubicBezTo>
                                  <a:cubicBezTo>
                                    <a:pt x="58007" y="4572"/>
                                    <a:pt x="58007" y="3048"/>
                                    <a:pt x="56483" y="3048"/>
                                  </a:cubicBezTo>
                                  <a:cubicBezTo>
                                    <a:pt x="56483" y="3048"/>
                                    <a:pt x="53435" y="3048"/>
                                    <a:pt x="51911" y="3048"/>
                                  </a:cubicBezTo>
                                  <a:lnTo>
                                    <a:pt x="51911" y="0"/>
                                  </a:lnTo>
                                  <a:lnTo>
                                    <a:pt x="73247" y="0"/>
                                  </a:lnTo>
                                  <a:lnTo>
                                    <a:pt x="73247" y="3048"/>
                                  </a:lnTo>
                                  <a:cubicBezTo>
                                    <a:pt x="71723" y="3048"/>
                                    <a:pt x="68675" y="3048"/>
                                    <a:pt x="68675" y="4572"/>
                                  </a:cubicBezTo>
                                  <a:cubicBezTo>
                                    <a:pt x="67151" y="6096"/>
                                    <a:pt x="65627" y="9144"/>
                                    <a:pt x="64103" y="12192"/>
                                  </a:cubicBezTo>
                                  <a:lnTo>
                                    <a:pt x="39719" y="70200"/>
                                  </a:lnTo>
                                  <a:lnTo>
                                    <a:pt x="36671" y="70200"/>
                                  </a:lnTo>
                                  <a:lnTo>
                                    <a:pt x="12192" y="13716"/>
                                  </a:lnTo>
                                  <a:cubicBezTo>
                                    <a:pt x="10668" y="10668"/>
                                    <a:pt x="9144" y="9144"/>
                                    <a:pt x="9144" y="7620"/>
                                  </a:cubicBezTo>
                                  <a:cubicBezTo>
                                    <a:pt x="7620" y="6096"/>
                                    <a:pt x="6096" y="4572"/>
                                    <a:pt x="4572" y="4572"/>
                                  </a:cubicBezTo>
                                  <a:cubicBezTo>
                                    <a:pt x="4572" y="4572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1" name="Shape 9871"/>
                          <wps:cNvSpPr/>
                          <wps:spPr>
                            <a:xfrm>
                              <a:off x="719042" y="1237907"/>
                              <a:ext cx="26670" cy="6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670" h="68535">
                                  <a:moveTo>
                                    <a:pt x="26670" y="0"/>
                                  </a:moveTo>
                                  <a:lnTo>
                                    <a:pt x="26670" y="2765"/>
                                  </a:lnTo>
                                  <a:lnTo>
                                    <a:pt x="16764" y="7010"/>
                                  </a:lnTo>
                                  <a:cubicBezTo>
                                    <a:pt x="12192" y="11582"/>
                                    <a:pt x="10668" y="14630"/>
                                    <a:pt x="10668" y="20727"/>
                                  </a:cubicBezTo>
                                  <a:lnTo>
                                    <a:pt x="26670" y="20727"/>
                                  </a:lnTo>
                                  <a:lnTo>
                                    <a:pt x="26670" y="25298"/>
                                  </a:lnTo>
                                  <a:lnTo>
                                    <a:pt x="10668" y="25298"/>
                                  </a:lnTo>
                                  <a:cubicBezTo>
                                    <a:pt x="10668" y="35967"/>
                                    <a:pt x="12192" y="43586"/>
                                    <a:pt x="18288" y="49682"/>
                                  </a:cubicBezTo>
                                  <a:lnTo>
                                    <a:pt x="26670" y="53492"/>
                                  </a:lnTo>
                                  <a:lnTo>
                                    <a:pt x="26670" y="68535"/>
                                  </a:lnTo>
                                  <a:lnTo>
                                    <a:pt x="9144" y="60446"/>
                                  </a:lnTo>
                                  <a:cubicBezTo>
                                    <a:pt x="3048" y="54255"/>
                                    <a:pt x="0" y="45110"/>
                                    <a:pt x="0" y="34442"/>
                                  </a:cubicBezTo>
                                  <a:cubicBezTo>
                                    <a:pt x="0" y="22251"/>
                                    <a:pt x="3048" y="14630"/>
                                    <a:pt x="9144" y="7010"/>
                                  </a:cubicBez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2" name="Shape 9872"/>
                          <wps:cNvSpPr/>
                          <wps:spPr>
                            <a:xfrm>
                              <a:off x="745712" y="1279969"/>
                              <a:ext cx="31337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527">
                                  <a:moveTo>
                                    <a:pt x="28194" y="0"/>
                                  </a:moveTo>
                                  <a:lnTo>
                                    <a:pt x="31337" y="1524"/>
                                  </a:lnTo>
                                  <a:cubicBezTo>
                                    <a:pt x="29718" y="7620"/>
                                    <a:pt x="26670" y="13716"/>
                                    <a:pt x="22098" y="19907"/>
                                  </a:cubicBezTo>
                                  <a:cubicBezTo>
                                    <a:pt x="17526" y="24479"/>
                                    <a:pt x="9906" y="27527"/>
                                    <a:pt x="2286" y="27527"/>
                                  </a:cubicBezTo>
                                  <a:lnTo>
                                    <a:pt x="0" y="26472"/>
                                  </a:lnTo>
                                  <a:lnTo>
                                    <a:pt x="0" y="11430"/>
                                  </a:lnTo>
                                  <a:lnTo>
                                    <a:pt x="8382" y="15240"/>
                                  </a:lnTo>
                                  <a:cubicBezTo>
                                    <a:pt x="12954" y="15240"/>
                                    <a:pt x="17526" y="15240"/>
                                    <a:pt x="20574" y="12192"/>
                                  </a:cubicBezTo>
                                  <a:cubicBezTo>
                                    <a:pt x="23622" y="9144"/>
                                    <a:pt x="26670" y="6096"/>
                                    <a:pt x="2819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3" name="Shape 9873"/>
                          <wps:cNvSpPr/>
                          <wps:spPr>
                            <a:xfrm>
                              <a:off x="745712" y="1235773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1524"/>
                                    <a:pt x="23622" y="7620"/>
                                  </a:cubicBezTo>
                                  <a:cubicBezTo>
                                    <a:pt x="28194" y="12192"/>
                                    <a:pt x="31337" y="18288"/>
                                    <a:pt x="31337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02" y="22860"/>
                                  </a:lnTo>
                                  <a:cubicBezTo>
                                    <a:pt x="14478" y="18288"/>
                                    <a:pt x="14478" y="15239"/>
                                    <a:pt x="14478" y="13715"/>
                                  </a:cubicBezTo>
                                  <a:cubicBezTo>
                                    <a:pt x="12954" y="10668"/>
                                    <a:pt x="11430" y="9144"/>
                                    <a:pt x="8382" y="7620"/>
                                  </a:cubicBezTo>
                                  <a:cubicBezTo>
                                    <a:pt x="5334" y="6096"/>
                                    <a:pt x="3810" y="4572"/>
                                    <a:pt x="762" y="4572"/>
                                  </a:cubicBezTo>
                                  <a:lnTo>
                                    <a:pt x="0" y="4898"/>
                                  </a:lnTo>
                                  <a:lnTo>
                                    <a:pt x="0" y="21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4" name="Shape 9874"/>
                          <wps:cNvSpPr/>
                          <wps:spPr>
                            <a:xfrm>
                              <a:off x="781621" y="1235773"/>
                              <a:ext cx="7324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70200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13716"/>
                                  </a:lnTo>
                                  <a:cubicBezTo>
                                    <a:pt x="30480" y="4573"/>
                                    <a:pt x="38100" y="0"/>
                                    <a:pt x="45720" y="0"/>
                                  </a:cubicBezTo>
                                  <a:cubicBezTo>
                                    <a:pt x="50292" y="0"/>
                                    <a:pt x="53340" y="0"/>
                                    <a:pt x="54959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2579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2579"/>
                                    <a:pt x="64103" y="64104"/>
                                  </a:cubicBezTo>
                                  <a:cubicBezTo>
                                    <a:pt x="65627" y="64104"/>
                                    <a:pt x="65627" y="65628"/>
                                    <a:pt x="67151" y="65628"/>
                                  </a:cubicBezTo>
                                  <a:cubicBezTo>
                                    <a:pt x="68675" y="67152"/>
                                    <a:pt x="70199" y="67152"/>
                                    <a:pt x="73247" y="67152"/>
                                  </a:cubicBezTo>
                                  <a:lnTo>
                                    <a:pt x="73247" y="70200"/>
                                  </a:lnTo>
                                  <a:lnTo>
                                    <a:pt x="39624" y="70200"/>
                                  </a:lnTo>
                                  <a:lnTo>
                                    <a:pt x="39624" y="67152"/>
                                  </a:lnTo>
                                  <a:lnTo>
                                    <a:pt x="41148" y="67152"/>
                                  </a:lnTo>
                                  <a:cubicBezTo>
                                    <a:pt x="44196" y="67152"/>
                                    <a:pt x="47244" y="67152"/>
                                    <a:pt x="48768" y="65628"/>
                                  </a:cubicBezTo>
                                  <a:cubicBezTo>
                                    <a:pt x="50292" y="65628"/>
                                    <a:pt x="50292" y="64104"/>
                                    <a:pt x="50292" y="61055"/>
                                  </a:cubicBezTo>
                                  <a:cubicBezTo>
                                    <a:pt x="51816" y="61055"/>
                                    <a:pt x="51816" y="57912"/>
                                    <a:pt x="51816" y="54864"/>
                                  </a:cubicBezTo>
                                  <a:lnTo>
                                    <a:pt x="51816" y="25908"/>
                                  </a:lnTo>
                                  <a:cubicBezTo>
                                    <a:pt x="51816" y="19812"/>
                                    <a:pt x="50292" y="15240"/>
                                    <a:pt x="48768" y="13716"/>
                                  </a:cubicBezTo>
                                  <a:cubicBezTo>
                                    <a:pt x="47244" y="10668"/>
                                    <a:pt x="44196" y="9144"/>
                                    <a:pt x="41148" y="9144"/>
                                  </a:cubicBezTo>
                                  <a:cubicBezTo>
                                    <a:pt x="35052" y="9144"/>
                                    <a:pt x="28956" y="12192"/>
                                    <a:pt x="22860" y="18288"/>
                                  </a:cubicBezTo>
                                  <a:lnTo>
                                    <a:pt x="22860" y="54864"/>
                                  </a:lnTo>
                                  <a:cubicBezTo>
                                    <a:pt x="22860" y="59436"/>
                                    <a:pt x="22860" y="62579"/>
                                    <a:pt x="24384" y="62579"/>
                                  </a:cubicBezTo>
                                  <a:cubicBezTo>
                                    <a:pt x="24384" y="64104"/>
                                    <a:pt x="25908" y="65628"/>
                                    <a:pt x="27432" y="65628"/>
                                  </a:cubicBezTo>
                                  <a:cubicBezTo>
                                    <a:pt x="27432" y="67152"/>
                                    <a:pt x="30480" y="67152"/>
                                    <a:pt x="33528" y="67152"/>
                                  </a:cubicBezTo>
                                  <a:lnTo>
                                    <a:pt x="33528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2"/>
                                  </a:lnTo>
                                  <a:lnTo>
                                    <a:pt x="1524" y="67152"/>
                                  </a:lnTo>
                                  <a:cubicBezTo>
                                    <a:pt x="4572" y="67152"/>
                                    <a:pt x="7620" y="67152"/>
                                    <a:pt x="9144" y="64104"/>
                                  </a:cubicBezTo>
                                  <a:cubicBezTo>
                                    <a:pt x="10668" y="62579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3716"/>
                                  </a:cubicBezTo>
                                  <a:cubicBezTo>
                                    <a:pt x="9144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6096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5" name="Shape 9875"/>
                          <wps:cNvSpPr/>
                          <wps:spPr>
                            <a:xfrm>
                              <a:off x="857917" y="1214438"/>
                              <a:ext cx="41243" cy="930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3059">
                                  <a:moveTo>
                                    <a:pt x="21336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2860"/>
                                  </a:lnTo>
                                  <a:lnTo>
                                    <a:pt x="38195" y="22860"/>
                                  </a:lnTo>
                                  <a:lnTo>
                                    <a:pt x="38195" y="28956"/>
                                  </a:lnTo>
                                  <a:lnTo>
                                    <a:pt x="22860" y="28956"/>
                                  </a:lnTo>
                                  <a:lnTo>
                                    <a:pt x="22860" y="73152"/>
                                  </a:lnTo>
                                  <a:cubicBezTo>
                                    <a:pt x="22860" y="76200"/>
                                    <a:pt x="22860" y="79248"/>
                                    <a:pt x="24384" y="80772"/>
                                  </a:cubicBezTo>
                                  <a:cubicBezTo>
                                    <a:pt x="25908" y="82391"/>
                                    <a:pt x="27432" y="83915"/>
                                    <a:pt x="28956" y="83915"/>
                                  </a:cubicBezTo>
                                  <a:cubicBezTo>
                                    <a:pt x="32004" y="83915"/>
                                    <a:pt x="33528" y="83915"/>
                                    <a:pt x="35052" y="82391"/>
                                  </a:cubicBezTo>
                                  <a:cubicBezTo>
                                    <a:pt x="36576" y="80772"/>
                                    <a:pt x="36576" y="79248"/>
                                    <a:pt x="38195" y="77724"/>
                                  </a:cubicBezTo>
                                  <a:lnTo>
                                    <a:pt x="41243" y="77724"/>
                                  </a:lnTo>
                                  <a:cubicBezTo>
                                    <a:pt x="39719" y="82391"/>
                                    <a:pt x="36576" y="86963"/>
                                    <a:pt x="33528" y="88488"/>
                                  </a:cubicBezTo>
                                  <a:cubicBezTo>
                                    <a:pt x="30480" y="91536"/>
                                    <a:pt x="27432" y="93059"/>
                                    <a:pt x="24384" y="93059"/>
                                  </a:cubicBezTo>
                                  <a:cubicBezTo>
                                    <a:pt x="21336" y="93059"/>
                                    <a:pt x="19812" y="91536"/>
                                    <a:pt x="16764" y="90012"/>
                                  </a:cubicBezTo>
                                  <a:cubicBezTo>
                                    <a:pt x="15240" y="90012"/>
                                    <a:pt x="13716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248"/>
                                    <a:pt x="10668" y="74676"/>
                                  </a:cubicBezTo>
                                  <a:lnTo>
                                    <a:pt x="10668" y="28956"/>
                                  </a:lnTo>
                                  <a:lnTo>
                                    <a:pt x="0" y="28956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6096" y="22860"/>
                                    <a:pt x="7620" y="19812"/>
                                  </a:cubicBezTo>
                                  <a:cubicBezTo>
                                    <a:pt x="10668" y="18288"/>
                                    <a:pt x="13716" y="15240"/>
                                    <a:pt x="15240" y="10668"/>
                                  </a:cubicBezTo>
                                  <a:cubicBezTo>
                                    <a:pt x="16764" y="9144"/>
                                    <a:pt x="18288" y="6096"/>
                                    <a:pt x="2133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6" name="Shape 9876"/>
                          <wps:cNvSpPr/>
                          <wps:spPr>
                            <a:xfrm>
                              <a:off x="909828" y="1235773"/>
                              <a:ext cx="32814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724">
                                  <a:moveTo>
                                    <a:pt x="32004" y="0"/>
                                  </a:moveTo>
                                  <a:lnTo>
                                    <a:pt x="32814" y="155"/>
                                  </a:lnTo>
                                  <a:lnTo>
                                    <a:pt x="32814" y="6031"/>
                                  </a:lnTo>
                                  <a:lnTo>
                                    <a:pt x="30480" y="4572"/>
                                  </a:lnTo>
                                  <a:cubicBezTo>
                                    <a:pt x="27432" y="4572"/>
                                    <a:pt x="24384" y="6096"/>
                                    <a:pt x="21336" y="7620"/>
                                  </a:cubicBezTo>
                                  <a:cubicBezTo>
                                    <a:pt x="19812" y="9144"/>
                                    <a:pt x="16764" y="10668"/>
                                    <a:pt x="15240" y="15240"/>
                                  </a:cubicBezTo>
                                  <a:cubicBezTo>
                                    <a:pt x="13716" y="19812"/>
                                    <a:pt x="13716" y="24384"/>
                                    <a:pt x="13716" y="30480"/>
                                  </a:cubicBezTo>
                                  <a:cubicBezTo>
                                    <a:pt x="13716" y="39624"/>
                                    <a:pt x="15240" y="48768"/>
                                    <a:pt x="18288" y="56388"/>
                                  </a:cubicBezTo>
                                  <a:cubicBezTo>
                                    <a:pt x="20574" y="59483"/>
                                    <a:pt x="22860" y="62175"/>
                                    <a:pt x="25527" y="64091"/>
                                  </a:cubicBezTo>
                                  <a:lnTo>
                                    <a:pt x="32814" y="66432"/>
                                  </a:lnTo>
                                  <a:lnTo>
                                    <a:pt x="32814" y="71504"/>
                                  </a:lnTo>
                                  <a:lnTo>
                                    <a:pt x="32004" y="71724"/>
                                  </a:lnTo>
                                  <a:cubicBezTo>
                                    <a:pt x="21336" y="71724"/>
                                    <a:pt x="13716" y="68675"/>
                                    <a:pt x="7620" y="59436"/>
                                  </a:cubicBezTo>
                                  <a:cubicBezTo>
                                    <a:pt x="1524" y="53340"/>
                                    <a:pt x="0" y="45720"/>
                                    <a:pt x="0" y="36576"/>
                                  </a:cubicBezTo>
                                  <a:cubicBezTo>
                                    <a:pt x="0" y="30480"/>
                                    <a:pt x="1524" y="24384"/>
                                    <a:pt x="4572" y="18288"/>
                                  </a:cubicBezTo>
                                  <a:cubicBezTo>
                                    <a:pt x="7620" y="12192"/>
                                    <a:pt x="10668" y="7620"/>
                                    <a:pt x="16764" y="4572"/>
                                  </a:cubicBezTo>
                                  <a:cubicBezTo>
                                    <a:pt x="21336" y="1524"/>
                                    <a:pt x="25908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7" name="Shape 9877"/>
                          <wps:cNvSpPr/>
                          <wps:spPr>
                            <a:xfrm>
                              <a:off x="942642" y="1235928"/>
                              <a:ext cx="32814" cy="713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349">
                                  <a:moveTo>
                                    <a:pt x="0" y="0"/>
                                  </a:moveTo>
                                  <a:lnTo>
                                    <a:pt x="13145" y="2512"/>
                                  </a:lnTo>
                                  <a:cubicBezTo>
                                    <a:pt x="17169" y="4417"/>
                                    <a:pt x="20622" y="7465"/>
                                    <a:pt x="23670" y="12037"/>
                                  </a:cubicBezTo>
                                  <a:cubicBezTo>
                                    <a:pt x="29766" y="18133"/>
                                    <a:pt x="32814" y="25753"/>
                                    <a:pt x="32814" y="34897"/>
                                  </a:cubicBezTo>
                                  <a:cubicBezTo>
                                    <a:pt x="32814" y="40993"/>
                                    <a:pt x="31290" y="47089"/>
                                    <a:pt x="28242" y="53185"/>
                                  </a:cubicBezTo>
                                  <a:cubicBezTo>
                                    <a:pt x="25194" y="59281"/>
                                    <a:pt x="20622" y="63948"/>
                                    <a:pt x="16050" y="66996"/>
                                  </a:cubicBezTo>
                                  <a:lnTo>
                                    <a:pt x="0" y="71349"/>
                                  </a:lnTo>
                                  <a:lnTo>
                                    <a:pt x="0" y="66277"/>
                                  </a:lnTo>
                                  <a:lnTo>
                                    <a:pt x="2238" y="66996"/>
                                  </a:lnTo>
                                  <a:cubicBezTo>
                                    <a:pt x="6810" y="66996"/>
                                    <a:pt x="9858" y="65472"/>
                                    <a:pt x="14526" y="60900"/>
                                  </a:cubicBezTo>
                                  <a:cubicBezTo>
                                    <a:pt x="17574" y="56233"/>
                                    <a:pt x="19098" y="50137"/>
                                    <a:pt x="19098" y="39469"/>
                                  </a:cubicBezTo>
                                  <a:cubicBezTo>
                                    <a:pt x="19098" y="28801"/>
                                    <a:pt x="16050" y="18133"/>
                                    <a:pt x="9858" y="12037"/>
                                  </a:cubicBezTo>
                                  <a:lnTo>
                                    <a:pt x="0" y="587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8" name="Shape 9878"/>
                          <wps:cNvSpPr/>
                          <wps:spPr>
                            <a:xfrm>
                              <a:off x="981456" y="1235773"/>
                              <a:ext cx="5038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200">
                                  <a:moveTo>
                                    <a:pt x="19812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5240"/>
                                  </a:lnTo>
                                  <a:cubicBezTo>
                                    <a:pt x="29051" y="4572"/>
                                    <a:pt x="35147" y="0"/>
                                    <a:pt x="41243" y="0"/>
                                  </a:cubicBezTo>
                                  <a:cubicBezTo>
                                    <a:pt x="44291" y="0"/>
                                    <a:pt x="45815" y="0"/>
                                    <a:pt x="47339" y="3048"/>
                                  </a:cubicBezTo>
                                  <a:cubicBezTo>
                                    <a:pt x="48863" y="4572"/>
                                    <a:pt x="50387" y="6096"/>
                                    <a:pt x="50387" y="7620"/>
                                  </a:cubicBezTo>
                                  <a:cubicBezTo>
                                    <a:pt x="50387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7339" y="13716"/>
                                    <a:pt x="45815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39719" y="13716"/>
                                    <a:pt x="38195" y="12192"/>
                                  </a:cubicBezTo>
                                  <a:cubicBezTo>
                                    <a:pt x="36671" y="10668"/>
                                    <a:pt x="33623" y="9144"/>
                                    <a:pt x="33623" y="9144"/>
                                  </a:cubicBezTo>
                                  <a:cubicBezTo>
                                    <a:pt x="32099" y="9144"/>
                                    <a:pt x="32099" y="10668"/>
                                    <a:pt x="30575" y="10668"/>
                                  </a:cubicBezTo>
                                  <a:cubicBezTo>
                                    <a:pt x="27527" y="13716"/>
                                    <a:pt x="26003" y="16764"/>
                                    <a:pt x="22955" y="21336"/>
                                  </a:cubicBezTo>
                                  <a:lnTo>
                                    <a:pt x="22955" y="53436"/>
                                  </a:lnTo>
                                  <a:cubicBezTo>
                                    <a:pt x="22955" y="58007"/>
                                    <a:pt x="24479" y="61055"/>
                                    <a:pt x="24479" y="62579"/>
                                  </a:cubicBezTo>
                                  <a:cubicBezTo>
                                    <a:pt x="26003" y="64103"/>
                                    <a:pt x="26003" y="65627"/>
                                    <a:pt x="29051" y="65627"/>
                                  </a:cubicBezTo>
                                  <a:cubicBezTo>
                                    <a:pt x="30575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5627"/>
                                  </a:cubicBezTo>
                                  <a:cubicBezTo>
                                    <a:pt x="9144" y="65627"/>
                                    <a:pt x="10668" y="64103"/>
                                    <a:pt x="10668" y="62579"/>
                                  </a:cubicBezTo>
                                  <a:cubicBezTo>
                                    <a:pt x="10668" y="61055"/>
                                    <a:pt x="10668" y="58007"/>
                                    <a:pt x="10668" y="54959"/>
                                  </a:cubicBezTo>
                                  <a:lnTo>
                                    <a:pt x="10668" y="29051"/>
                                  </a:lnTo>
                                  <a:cubicBezTo>
                                    <a:pt x="10668" y="19812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79" name="Shape 9879"/>
                          <wps:cNvSpPr/>
                          <wps:spPr>
                            <a:xfrm>
                              <a:off x="1028891" y="1237297"/>
                              <a:ext cx="7477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00679">
                                  <a:moveTo>
                                    <a:pt x="0" y="0"/>
                                  </a:moveTo>
                                  <a:lnTo>
                                    <a:pt x="32004" y="0"/>
                                  </a:lnTo>
                                  <a:lnTo>
                                    <a:pt x="32004" y="3048"/>
                                  </a:lnTo>
                                  <a:lnTo>
                                    <a:pt x="30480" y="3048"/>
                                  </a:lnTo>
                                  <a:cubicBezTo>
                                    <a:pt x="27432" y="3048"/>
                                    <a:pt x="25908" y="3048"/>
                                    <a:pt x="24384" y="4572"/>
                                  </a:cubicBezTo>
                                  <a:cubicBezTo>
                                    <a:pt x="24384" y="6096"/>
                                    <a:pt x="22860" y="6096"/>
                                    <a:pt x="22860" y="7620"/>
                                  </a:cubicBezTo>
                                  <a:cubicBezTo>
                                    <a:pt x="22860" y="10668"/>
                                    <a:pt x="24384" y="12192"/>
                                    <a:pt x="25908" y="16764"/>
                                  </a:cubicBezTo>
                                  <a:lnTo>
                                    <a:pt x="42672" y="50292"/>
                                  </a:lnTo>
                                  <a:lnTo>
                                    <a:pt x="58007" y="12192"/>
                                  </a:lnTo>
                                  <a:cubicBezTo>
                                    <a:pt x="58007" y="10668"/>
                                    <a:pt x="59531" y="9144"/>
                                    <a:pt x="59531" y="6096"/>
                                  </a:cubicBezTo>
                                  <a:cubicBezTo>
                                    <a:pt x="59531" y="6096"/>
                                    <a:pt x="59531" y="4572"/>
                                    <a:pt x="58007" y="4572"/>
                                  </a:cubicBezTo>
                                  <a:cubicBezTo>
                                    <a:pt x="58007" y="4572"/>
                                    <a:pt x="58007" y="4572"/>
                                    <a:pt x="56483" y="3048"/>
                                  </a:cubicBezTo>
                                  <a:cubicBezTo>
                                    <a:pt x="56483" y="3048"/>
                                    <a:pt x="54959" y="3048"/>
                                    <a:pt x="51911" y="3048"/>
                                  </a:cubicBezTo>
                                  <a:lnTo>
                                    <a:pt x="51911" y="0"/>
                                  </a:lnTo>
                                  <a:lnTo>
                                    <a:pt x="74771" y="0"/>
                                  </a:lnTo>
                                  <a:lnTo>
                                    <a:pt x="74771" y="3048"/>
                                  </a:lnTo>
                                  <a:cubicBezTo>
                                    <a:pt x="73247" y="3048"/>
                                    <a:pt x="71723" y="3048"/>
                                    <a:pt x="70199" y="4572"/>
                                  </a:cubicBezTo>
                                  <a:cubicBezTo>
                                    <a:pt x="68675" y="4572"/>
                                    <a:pt x="68675" y="6096"/>
                                    <a:pt x="67151" y="7620"/>
                                  </a:cubicBezTo>
                                  <a:cubicBezTo>
                                    <a:pt x="67151" y="7620"/>
                                    <a:pt x="65627" y="10668"/>
                                    <a:pt x="64103" y="13716"/>
                                  </a:cubicBezTo>
                                  <a:lnTo>
                                    <a:pt x="36576" y="80867"/>
                                  </a:lnTo>
                                  <a:cubicBezTo>
                                    <a:pt x="33528" y="88488"/>
                                    <a:pt x="30480" y="93059"/>
                                    <a:pt x="25908" y="96107"/>
                                  </a:cubicBezTo>
                                  <a:cubicBezTo>
                                    <a:pt x="21336" y="99155"/>
                                    <a:pt x="16764" y="100679"/>
                                    <a:pt x="13716" y="100679"/>
                                  </a:cubicBezTo>
                                  <a:cubicBezTo>
                                    <a:pt x="10668" y="100679"/>
                                    <a:pt x="7620" y="100679"/>
                                    <a:pt x="6096" y="99155"/>
                                  </a:cubicBezTo>
                                  <a:cubicBezTo>
                                    <a:pt x="4572" y="97631"/>
                                    <a:pt x="3048" y="94583"/>
                                    <a:pt x="3048" y="93059"/>
                                  </a:cubicBezTo>
                                  <a:cubicBezTo>
                                    <a:pt x="3048" y="91536"/>
                                    <a:pt x="4572" y="90012"/>
                                    <a:pt x="6096" y="88488"/>
                                  </a:cubicBezTo>
                                  <a:cubicBezTo>
                                    <a:pt x="6096" y="86963"/>
                                    <a:pt x="9144" y="85439"/>
                                    <a:pt x="10668" y="85439"/>
                                  </a:cubicBezTo>
                                  <a:cubicBezTo>
                                    <a:pt x="12192" y="85439"/>
                                    <a:pt x="15240" y="86963"/>
                                    <a:pt x="18288" y="88488"/>
                                  </a:cubicBezTo>
                                  <a:cubicBezTo>
                                    <a:pt x="19812" y="88488"/>
                                    <a:pt x="21336" y="88488"/>
                                    <a:pt x="21336" y="88488"/>
                                  </a:cubicBezTo>
                                  <a:cubicBezTo>
                                    <a:pt x="22860" y="88488"/>
                                    <a:pt x="24384" y="88488"/>
                                    <a:pt x="25908" y="86963"/>
                                  </a:cubicBezTo>
                                  <a:cubicBezTo>
                                    <a:pt x="27432" y="85439"/>
                                    <a:pt x="30480" y="82391"/>
                                    <a:pt x="32004" y="77819"/>
                                  </a:cubicBezTo>
                                  <a:lnTo>
                                    <a:pt x="36576" y="65627"/>
                                  </a:lnTo>
                                  <a:lnTo>
                                    <a:pt x="12192" y="13716"/>
                                  </a:lnTo>
                                  <a:cubicBezTo>
                                    <a:pt x="10668" y="12192"/>
                                    <a:pt x="10668" y="10668"/>
                                    <a:pt x="9144" y="9144"/>
                                  </a:cubicBezTo>
                                  <a:cubicBezTo>
                                    <a:pt x="7620" y="7620"/>
                                    <a:pt x="6096" y="6096"/>
                                    <a:pt x="6096" y="4572"/>
                                  </a:cubicBezTo>
                                  <a:cubicBezTo>
                                    <a:pt x="4572" y="4572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0" name="Shape 9880"/>
                          <wps:cNvSpPr/>
                          <wps:spPr>
                            <a:xfrm>
                              <a:off x="1117378" y="1290732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859" y="6096"/>
                                    <a:pt x="16859" y="9144"/>
                                  </a:cubicBezTo>
                                  <a:cubicBezTo>
                                    <a:pt x="16859" y="10668"/>
                                    <a:pt x="15240" y="13715"/>
                                    <a:pt x="13716" y="15240"/>
                                  </a:cubicBezTo>
                                  <a:cubicBezTo>
                                    <a:pt x="12192" y="16764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0" y="13715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0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1" name="Shape 9881"/>
                          <wps:cNvSpPr/>
                          <wps:spPr>
                            <a:xfrm>
                              <a:off x="1117378" y="1235773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859" y="6096"/>
                                    <a:pt x="16859" y="7620"/>
                                  </a:cubicBezTo>
                                  <a:cubicBezTo>
                                    <a:pt x="16859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2" name="Shape 9882"/>
                          <wps:cNvSpPr/>
                          <wps:spPr>
                            <a:xfrm>
                              <a:off x="0" y="1507193"/>
                              <a:ext cx="48149" cy="9472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149" h="94721">
                                  <a:moveTo>
                                    <a:pt x="48149" y="0"/>
                                  </a:moveTo>
                                  <a:lnTo>
                                    <a:pt x="48149" y="15464"/>
                                  </a:lnTo>
                                  <a:lnTo>
                                    <a:pt x="30575" y="55097"/>
                                  </a:lnTo>
                                  <a:lnTo>
                                    <a:pt x="48149" y="55097"/>
                                  </a:lnTo>
                                  <a:lnTo>
                                    <a:pt x="48149" y="61192"/>
                                  </a:lnTo>
                                  <a:lnTo>
                                    <a:pt x="29051" y="61192"/>
                                  </a:lnTo>
                                  <a:lnTo>
                                    <a:pt x="21431" y="76433"/>
                                  </a:lnTo>
                                  <a:cubicBezTo>
                                    <a:pt x="19907" y="81004"/>
                                    <a:pt x="19907" y="84052"/>
                                    <a:pt x="19907" y="85576"/>
                                  </a:cubicBezTo>
                                  <a:cubicBezTo>
                                    <a:pt x="19907" y="87100"/>
                                    <a:pt x="19907" y="88624"/>
                                    <a:pt x="21431" y="90149"/>
                                  </a:cubicBezTo>
                                  <a:cubicBezTo>
                                    <a:pt x="22955" y="90149"/>
                                    <a:pt x="26003" y="91673"/>
                                    <a:pt x="30575" y="91673"/>
                                  </a:cubicBezTo>
                                  <a:lnTo>
                                    <a:pt x="30575" y="94721"/>
                                  </a:lnTo>
                                  <a:lnTo>
                                    <a:pt x="0" y="94721"/>
                                  </a:lnTo>
                                  <a:lnTo>
                                    <a:pt x="0" y="91673"/>
                                  </a:lnTo>
                                  <a:cubicBezTo>
                                    <a:pt x="3048" y="91673"/>
                                    <a:pt x="6191" y="90149"/>
                                    <a:pt x="7715" y="88624"/>
                                  </a:cubicBezTo>
                                  <a:cubicBezTo>
                                    <a:pt x="10763" y="87100"/>
                                    <a:pt x="12287" y="81004"/>
                                    <a:pt x="16859" y="74909"/>
                                  </a:cubicBezTo>
                                  <a:lnTo>
                                    <a:pt x="4814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3" name="Shape 9883"/>
                          <wps:cNvSpPr/>
                          <wps:spPr>
                            <a:xfrm>
                              <a:off x="48149" y="1498186"/>
                              <a:ext cx="58722" cy="103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722" h="103728">
                                  <a:moveTo>
                                    <a:pt x="3762" y="0"/>
                                  </a:moveTo>
                                  <a:lnTo>
                                    <a:pt x="6810" y="0"/>
                                  </a:lnTo>
                                  <a:lnTo>
                                    <a:pt x="41958" y="83916"/>
                                  </a:lnTo>
                                  <a:cubicBezTo>
                                    <a:pt x="43482" y="91536"/>
                                    <a:pt x="46530" y="96107"/>
                                    <a:pt x="49578" y="97631"/>
                                  </a:cubicBezTo>
                                  <a:cubicBezTo>
                                    <a:pt x="51102" y="99156"/>
                                    <a:pt x="54150" y="100680"/>
                                    <a:pt x="58722" y="100680"/>
                                  </a:cubicBezTo>
                                  <a:lnTo>
                                    <a:pt x="58722" y="103728"/>
                                  </a:lnTo>
                                  <a:lnTo>
                                    <a:pt x="19098" y="103728"/>
                                  </a:lnTo>
                                  <a:lnTo>
                                    <a:pt x="19098" y="100680"/>
                                  </a:lnTo>
                                  <a:cubicBezTo>
                                    <a:pt x="22146" y="100680"/>
                                    <a:pt x="25194" y="100680"/>
                                    <a:pt x="26718" y="99156"/>
                                  </a:cubicBezTo>
                                  <a:cubicBezTo>
                                    <a:pt x="28242" y="97631"/>
                                    <a:pt x="29766" y="96107"/>
                                    <a:pt x="29766" y="94583"/>
                                  </a:cubicBezTo>
                                  <a:cubicBezTo>
                                    <a:pt x="29766" y="93059"/>
                                    <a:pt x="28242" y="88488"/>
                                    <a:pt x="26718" y="83916"/>
                                  </a:cubicBezTo>
                                  <a:lnTo>
                                    <a:pt x="20622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4104"/>
                                  </a:lnTo>
                                  <a:lnTo>
                                    <a:pt x="17574" y="64104"/>
                                  </a:lnTo>
                                  <a:lnTo>
                                    <a:pt x="714" y="22861"/>
                                  </a:lnTo>
                                  <a:lnTo>
                                    <a:pt x="0" y="24471"/>
                                  </a:lnTo>
                                  <a:lnTo>
                                    <a:pt x="0" y="9007"/>
                                  </a:lnTo>
                                  <a:lnTo>
                                    <a:pt x="37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4" name="Shape 9884"/>
                          <wps:cNvSpPr/>
                          <wps:spPr>
                            <a:xfrm>
                              <a:off x="111443" y="1531716"/>
                              <a:ext cx="42005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005" h="102203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6763"/>
                                  </a:lnTo>
                                  <a:cubicBezTo>
                                    <a:pt x="29051" y="10668"/>
                                    <a:pt x="32099" y="6096"/>
                                    <a:pt x="35147" y="3048"/>
                                  </a:cubicBezTo>
                                  <a:lnTo>
                                    <a:pt x="42005" y="1333"/>
                                  </a:lnTo>
                                  <a:lnTo>
                                    <a:pt x="42005" y="11103"/>
                                  </a:lnTo>
                                  <a:lnTo>
                                    <a:pt x="41243" y="10668"/>
                                  </a:lnTo>
                                  <a:cubicBezTo>
                                    <a:pt x="38195" y="10668"/>
                                    <a:pt x="36671" y="10668"/>
                                    <a:pt x="33623" y="12192"/>
                                  </a:cubicBezTo>
                                  <a:cubicBezTo>
                                    <a:pt x="32099" y="13715"/>
                                    <a:pt x="29051" y="15239"/>
                                    <a:pt x="24479" y="19812"/>
                                  </a:cubicBezTo>
                                  <a:lnTo>
                                    <a:pt x="24479" y="45815"/>
                                  </a:lnTo>
                                  <a:cubicBezTo>
                                    <a:pt x="24479" y="51911"/>
                                    <a:pt x="24479" y="54959"/>
                                    <a:pt x="26003" y="56483"/>
                                  </a:cubicBezTo>
                                  <a:cubicBezTo>
                                    <a:pt x="26003" y="59531"/>
                                    <a:pt x="27527" y="62579"/>
                                    <a:pt x="30575" y="64103"/>
                                  </a:cubicBezTo>
                                  <a:cubicBezTo>
                                    <a:pt x="33623" y="67151"/>
                                    <a:pt x="36671" y="67151"/>
                                    <a:pt x="41243" y="67151"/>
                                  </a:cubicBezTo>
                                  <a:lnTo>
                                    <a:pt x="42005" y="66865"/>
                                  </a:lnTo>
                                  <a:lnTo>
                                    <a:pt x="42005" y="71396"/>
                                  </a:lnTo>
                                  <a:lnTo>
                                    <a:pt x="41243" y="71723"/>
                                  </a:lnTo>
                                  <a:cubicBezTo>
                                    <a:pt x="38195" y="71723"/>
                                    <a:pt x="33623" y="71723"/>
                                    <a:pt x="32099" y="70199"/>
                                  </a:cubicBezTo>
                                  <a:cubicBezTo>
                                    <a:pt x="29051" y="70199"/>
                                    <a:pt x="27527" y="68675"/>
                                    <a:pt x="24479" y="65627"/>
                                  </a:cubicBezTo>
                                  <a:lnTo>
                                    <a:pt x="24479" y="86963"/>
                                  </a:lnTo>
                                  <a:cubicBezTo>
                                    <a:pt x="24479" y="91535"/>
                                    <a:pt x="24479" y="94583"/>
                                    <a:pt x="26003" y="96107"/>
                                  </a:cubicBezTo>
                                  <a:cubicBezTo>
                                    <a:pt x="26003" y="97631"/>
                                    <a:pt x="27527" y="97631"/>
                                    <a:pt x="29051" y="99155"/>
                                  </a:cubicBezTo>
                                  <a:cubicBezTo>
                                    <a:pt x="30575" y="99155"/>
                                    <a:pt x="32099" y="99155"/>
                                    <a:pt x="36671" y="99155"/>
                                  </a:cubicBezTo>
                                  <a:lnTo>
                                    <a:pt x="36671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4572" y="100679"/>
                                    <a:pt x="7620" y="99155"/>
                                    <a:pt x="9144" y="97631"/>
                                  </a:cubicBezTo>
                                  <a:cubicBezTo>
                                    <a:pt x="10668" y="97631"/>
                                    <a:pt x="10668" y="97631"/>
                                    <a:pt x="12287" y="96107"/>
                                  </a:cubicBezTo>
                                  <a:cubicBezTo>
                                    <a:pt x="12287" y="94583"/>
                                    <a:pt x="12287" y="91535"/>
                                    <a:pt x="12287" y="86963"/>
                                  </a:cubicBezTo>
                                  <a:lnTo>
                                    <a:pt x="12287" y="21336"/>
                                  </a:lnTo>
                                  <a:cubicBezTo>
                                    <a:pt x="12287" y="16763"/>
                                    <a:pt x="12287" y="15239"/>
                                    <a:pt x="12287" y="13715"/>
                                  </a:cubicBezTo>
                                  <a:cubicBezTo>
                                    <a:pt x="12287" y="12192"/>
                                    <a:pt x="10668" y="10668"/>
                                    <a:pt x="10668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1524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5" name="Shape 9885"/>
                          <wps:cNvSpPr/>
                          <wps:spPr>
                            <a:xfrm>
                              <a:off x="153448" y="1531716"/>
                              <a:ext cx="29813" cy="713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813" h="71396">
                                  <a:moveTo>
                                    <a:pt x="5334" y="0"/>
                                  </a:moveTo>
                                  <a:cubicBezTo>
                                    <a:pt x="11430" y="0"/>
                                    <a:pt x="17526" y="3048"/>
                                    <a:pt x="22098" y="7620"/>
                                  </a:cubicBezTo>
                                  <a:cubicBezTo>
                                    <a:pt x="26670" y="13715"/>
                                    <a:pt x="29813" y="22860"/>
                                    <a:pt x="29813" y="33623"/>
                                  </a:cubicBezTo>
                                  <a:cubicBezTo>
                                    <a:pt x="29813" y="45815"/>
                                    <a:pt x="26670" y="54959"/>
                                    <a:pt x="20574" y="62579"/>
                                  </a:cubicBezTo>
                                  <a:lnTo>
                                    <a:pt x="0" y="71396"/>
                                  </a:lnTo>
                                  <a:lnTo>
                                    <a:pt x="0" y="66865"/>
                                  </a:lnTo>
                                  <a:lnTo>
                                    <a:pt x="11430" y="62579"/>
                                  </a:lnTo>
                                  <a:cubicBezTo>
                                    <a:pt x="14478" y="56483"/>
                                    <a:pt x="17526" y="50387"/>
                                    <a:pt x="17526" y="41243"/>
                                  </a:cubicBezTo>
                                  <a:cubicBezTo>
                                    <a:pt x="17526" y="30575"/>
                                    <a:pt x="14478" y="21336"/>
                                    <a:pt x="9906" y="16763"/>
                                  </a:cubicBezTo>
                                  <a:lnTo>
                                    <a:pt x="0" y="11103"/>
                                  </a:lnTo>
                                  <a:lnTo>
                                    <a:pt x="0" y="13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6" name="Shape 9886"/>
                          <wps:cNvSpPr/>
                          <wps:spPr>
                            <a:xfrm>
                              <a:off x="187833" y="1531716"/>
                              <a:ext cx="41958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958" h="102203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6763"/>
                                  </a:lnTo>
                                  <a:cubicBezTo>
                                    <a:pt x="28956" y="10668"/>
                                    <a:pt x="32004" y="6096"/>
                                    <a:pt x="35052" y="3048"/>
                                  </a:cubicBezTo>
                                  <a:lnTo>
                                    <a:pt x="41958" y="1322"/>
                                  </a:lnTo>
                                  <a:lnTo>
                                    <a:pt x="41958" y="11130"/>
                                  </a:lnTo>
                                  <a:lnTo>
                                    <a:pt x="41148" y="10668"/>
                                  </a:lnTo>
                                  <a:cubicBezTo>
                                    <a:pt x="38100" y="10668"/>
                                    <a:pt x="36576" y="10668"/>
                                    <a:pt x="33528" y="12192"/>
                                  </a:cubicBezTo>
                                  <a:cubicBezTo>
                                    <a:pt x="32004" y="13715"/>
                                    <a:pt x="28956" y="15239"/>
                                    <a:pt x="24384" y="19812"/>
                                  </a:cubicBezTo>
                                  <a:lnTo>
                                    <a:pt x="24384" y="45815"/>
                                  </a:lnTo>
                                  <a:cubicBezTo>
                                    <a:pt x="24384" y="51911"/>
                                    <a:pt x="24384" y="54959"/>
                                    <a:pt x="25908" y="56483"/>
                                  </a:cubicBezTo>
                                  <a:cubicBezTo>
                                    <a:pt x="25908" y="59531"/>
                                    <a:pt x="27432" y="62579"/>
                                    <a:pt x="30480" y="64103"/>
                                  </a:cubicBezTo>
                                  <a:cubicBezTo>
                                    <a:pt x="33528" y="67151"/>
                                    <a:pt x="36576" y="67151"/>
                                    <a:pt x="41148" y="67151"/>
                                  </a:cubicBezTo>
                                  <a:lnTo>
                                    <a:pt x="41958" y="66849"/>
                                  </a:lnTo>
                                  <a:lnTo>
                                    <a:pt x="41958" y="71377"/>
                                  </a:lnTo>
                                  <a:lnTo>
                                    <a:pt x="41148" y="71723"/>
                                  </a:lnTo>
                                  <a:cubicBezTo>
                                    <a:pt x="38100" y="71723"/>
                                    <a:pt x="33528" y="71723"/>
                                    <a:pt x="32004" y="70199"/>
                                  </a:cubicBezTo>
                                  <a:cubicBezTo>
                                    <a:pt x="28956" y="70199"/>
                                    <a:pt x="27432" y="68675"/>
                                    <a:pt x="24384" y="65627"/>
                                  </a:cubicBezTo>
                                  <a:lnTo>
                                    <a:pt x="24384" y="86963"/>
                                  </a:lnTo>
                                  <a:cubicBezTo>
                                    <a:pt x="24384" y="91535"/>
                                    <a:pt x="24384" y="94583"/>
                                    <a:pt x="25908" y="96107"/>
                                  </a:cubicBezTo>
                                  <a:cubicBezTo>
                                    <a:pt x="25908" y="97631"/>
                                    <a:pt x="27432" y="97631"/>
                                    <a:pt x="28956" y="99155"/>
                                  </a:cubicBezTo>
                                  <a:cubicBezTo>
                                    <a:pt x="30480" y="99155"/>
                                    <a:pt x="32004" y="99155"/>
                                    <a:pt x="36576" y="99155"/>
                                  </a:cubicBezTo>
                                  <a:lnTo>
                                    <a:pt x="36576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4572" y="100679"/>
                                    <a:pt x="7620" y="99155"/>
                                    <a:pt x="9144" y="97631"/>
                                  </a:cubicBezTo>
                                  <a:cubicBezTo>
                                    <a:pt x="10668" y="97631"/>
                                    <a:pt x="10668" y="97631"/>
                                    <a:pt x="12192" y="96107"/>
                                  </a:cubicBezTo>
                                  <a:cubicBezTo>
                                    <a:pt x="12192" y="94583"/>
                                    <a:pt x="12192" y="91535"/>
                                    <a:pt x="12192" y="86963"/>
                                  </a:cubicBezTo>
                                  <a:lnTo>
                                    <a:pt x="12192" y="21336"/>
                                  </a:lnTo>
                                  <a:cubicBezTo>
                                    <a:pt x="12192" y="16763"/>
                                    <a:pt x="12192" y="15239"/>
                                    <a:pt x="12192" y="13715"/>
                                  </a:cubicBezTo>
                                  <a:cubicBezTo>
                                    <a:pt x="12192" y="12192"/>
                                    <a:pt x="10668" y="10668"/>
                                    <a:pt x="10668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1524" y="9144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7" name="Shape 9887"/>
                          <wps:cNvSpPr/>
                          <wps:spPr>
                            <a:xfrm>
                              <a:off x="229791" y="1531716"/>
                              <a:ext cx="29766" cy="713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766" h="71377">
                                  <a:moveTo>
                                    <a:pt x="5286" y="0"/>
                                  </a:moveTo>
                                  <a:cubicBezTo>
                                    <a:pt x="11478" y="0"/>
                                    <a:pt x="17574" y="3048"/>
                                    <a:pt x="22146" y="7620"/>
                                  </a:cubicBezTo>
                                  <a:cubicBezTo>
                                    <a:pt x="26718" y="13715"/>
                                    <a:pt x="29766" y="22860"/>
                                    <a:pt x="29766" y="33623"/>
                                  </a:cubicBezTo>
                                  <a:cubicBezTo>
                                    <a:pt x="29766" y="45815"/>
                                    <a:pt x="26718" y="54959"/>
                                    <a:pt x="20622" y="62579"/>
                                  </a:cubicBezTo>
                                  <a:lnTo>
                                    <a:pt x="0" y="71377"/>
                                  </a:lnTo>
                                  <a:lnTo>
                                    <a:pt x="0" y="66849"/>
                                  </a:lnTo>
                                  <a:lnTo>
                                    <a:pt x="11478" y="62579"/>
                                  </a:lnTo>
                                  <a:cubicBezTo>
                                    <a:pt x="14526" y="56483"/>
                                    <a:pt x="17574" y="50387"/>
                                    <a:pt x="17574" y="41243"/>
                                  </a:cubicBezTo>
                                  <a:cubicBezTo>
                                    <a:pt x="17574" y="30575"/>
                                    <a:pt x="14526" y="21336"/>
                                    <a:pt x="9858" y="16763"/>
                                  </a:cubicBezTo>
                                  <a:lnTo>
                                    <a:pt x="0" y="11130"/>
                                  </a:lnTo>
                                  <a:lnTo>
                                    <a:pt x="0" y="1322"/>
                                  </a:lnTo>
                                  <a:lnTo>
                                    <a:pt x="5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8" name="Shape 9888"/>
                          <wps:cNvSpPr/>
                          <wps:spPr>
                            <a:xfrm>
                              <a:off x="270129" y="1495138"/>
                              <a:ext cx="33623" cy="1068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623" h="106870">
                                  <a:moveTo>
                                    <a:pt x="19907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91631"/>
                                  </a:lnTo>
                                  <a:cubicBezTo>
                                    <a:pt x="22955" y="96203"/>
                                    <a:pt x="22955" y="97727"/>
                                    <a:pt x="24479" y="99251"/>
                                  </a:cubicBezTo>
                                  <a:cubicBezTo>
                                    <a:pt x="24479" y="100774"/>
                                    <a:pt x="26003" y="102298"/>
                                    <a:pt x="27527" y="102298"/>
                                  </a:cubicBezTo>
                                  <a:cubicBezTo>
                                    <a:pt x="29051" y="103822"/>
                                    <a:pt x="30575" y="103822"/>
                                    <a:pt x="33623" y="103822"/>
                                  </a:cubicBezTo>
                                  <a:lnTo>
                                    <a:pt x="33623" y="106870"/>
                                  </a:lnTo>
                                  <a:lnTo>
                                    <a:pt x="1524" y="106870"/>
                                  </a:lnTo>
                                  <a:lnTo>
                                    <a:pt x="1524" y="103822"/>
                                  </a:lnTo>
                                  <a:cubicBezTo>
                                    <a:pt x="4667" y="103822"/>
                                    <a:pt x="6191" y="103822"/>
                                    <a:pt x="7715" y="102298"/>
                                  </a:cubicBezTo>
                                  <a:cubicBezTo>
                                    <a:pt x="7715" y="102298"/>
                                    <a:pt x="9239" y="100774"/>
                                    <a:pt x="9239" y="99251"/>
                                  </a:cubicBezTo>
                                  <a:cubicBezTo>
                                    <a:pt x="10763" y="97727"/>
                                    <a:pt x="10763" y="96203"/>
                                    <a:pt x="10763" y="91631"/>
                                  </a:cubicBezTo>
                                  <a:lnTo>
                                    <a:pt x="10763" y="29051"/>
                                  </a:lnTo>
                                  <a:cubicBezTo>
                                    <a:pt x="10763" y="21431"/>
                                    <a:pt x="10763" y="16859"/>
                                    <a:pt x="10763" y="15335"/>
                                  </a:cubicBezTo>
                                  <a:cubicBezTo>
                                    <a:pt x="10763" y="13812"/>
                                    <a:pt x="9239" y="12288"/>
                                    <a:pt x="9239" y="10763"/>
                                  </a:cubicBezTo>
                                  <a:cubicBezTo>
                                    <a:pt x="7715" y="10763"/>
                                    <a:pt x="7715" y="10763"/>
                                    <a:pt x="6191" y="10763"/>
                                  </a:cubicBezTo>
                                  <a:cubicBezTo>
                                    <a:pt x="4667" y="10763"/>
                                    <a:pt x="3048" y="10763"/>
                                    <a:pt x="1524" y="1228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89" name="Shape 9889"/>
                          <wps:cNvSpPr/>
                          <wps:spPr>
                            <a:xfrm>
                              <a:off x="308420" y="1533848"/>
                              <a:ext cx="26670" cy="6795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670" h="67957">
                                  <a:moveTo>
                                    <a:pt x="26670" y="0"/>
                                  </a:moveTo>
                                  <a:lnTo>
                                    <a:pt x="26670" y="2765"/>
                                  </a:lnTo>
                                  <a:lnTo>
                                    <a:pt x="16764" y="7010"/>
                                  </a:lnTo>
                                  <a:cubicBezTo>
                                    <a:pt x="13716" y="11582"/>
                                    <a:pt x="12192" y="14631"/>
                                    <a:pt x="10668" y="20727"/>
                                  </a:cubicBezTo>
                                  <a:lnTo>
                                    <a:pt x="26670" y="20727"/>
                                  </a:lnTo>
                                  <a:lnTo>
                                    <a:pt x="26670" y="25394"/>
                                  </a:lnTo>
                                  <a:lnTo>
                                    <a:pt x="10668" y="25394"/>
                                  </a:lnTo>
                                  <a:cubicBezTo>
                                    <a:pt x="10668" y="36062"/>
                                    <a:pt x="13716" y="43682"/>
                                    <a:pt x="18288" y="49778"/>
                                  </a:cubicBezTo>
                                  <a:lnTo>
                                    <a:pt x="26670" y="53270"/>
                                  </a:lnTo>
                                  <a:lnTo>
                                    <a:pt x="26670" y="67957"/>
                                  </a:lnTo>
                                  <a:lnTo>
                                    <a:pt x="9144" y="60446"/>
                                  </a:lnTo>
                                  <a:cubicBezTo>
                                    <a:pt x="3048" y="54350"/>
                                    <a:pt x="0" y="45206"/>
                                    <a:pt x="0" y="34537"/>
                                  </a:cubicBezTo>
                                  <a:cubicBezTo>
                                    <a:pt x="0" y="22251"/>
                                    <a:pt x="3048" y="14631"/>
                                    <a:pt x="9144" y="7010"/>
                                  </a:cubicBez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0" name="Shape 9890"/>
                          <wps:cNvSpPr/>
                          <wps:spPr>
                            <a:xfrm>
                              <a:off x="335090" y="1576006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29813" y="0"/>
                                  </a:moveTo>
                                  <a:lnTo>
                                    <a:pt x="31337" y="1524"/>
                                  </a:lnTo>
                                  <a:cubicBezTo>
                                    <a:pt x="31337" y="7620"/>
                                    <a:pt x="28289" y="13716"/>
                                    <a:pt x="22098" y="19812"/>
                                  </a:cubicBezTo>
                                  <a:cubicBezTo>
                                    <a:pt x="17526" y="24384"/>
                                    <a:pt x="11430" y="27432"/>
                                    <a:pt x="3810" y="27432"/>
                                  </a:cubicBezTo>
                                  <a:lnTo>
                                    <a:pt x="0" y="25799"/>
                                  </a:lnTo>
                                  <a:lnTo>
                                    <a:pt x="0" y="11113"/>
                                  </a:lnTo>
                                  <a:lnTo>
                                    <a:pt x="9906" y="15240"/>
                                  </a:lnTo>
                                  <a:cubicBezTo>
                                    <a:pt x="14478" y="15240"/>
                                    <a:pt x="17526" y="15240"/>
                                    <a:pt x="20574" y="12192"/>
                                  </a:cubicBezTo>
                                  <a:cubicBezTo>
                                    <a:pt x="23622" y="9144"/>
                                    <a:pt x="26765" y="6096"/>
                                    <a:pt x="2981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1" name="Shape 9891"/>
                          <wps:cNvSpPr/>
                          <wps:spPr>
                            <a:xfrm>
                              <a:off x="335090" y="1531715"/>
                              <a:ext cx="31337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527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1524"/>
                                    <a:pt x="23622" y="7620"/>
                                  </a:cubicBezTo>
                                  <a:cubicBezTo>
                                    <a:pt x="29813" y="12192"/>
                                    <a:pt x="31337" y="18288"/>
                                    <a:pt x="31337" y="27527"/>
                                  </a:cubicBezTo>
                                  <a:lnTo>
                                    <a:pt x="0" y="27527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02" y="22860"/>
                                  </a:lnTo>
                                  <a:cubicBezTo>
                                    <a:pt x="16002" y="18288"/>
                                    <a:pt x="16002" y="15239"/>
                                    <a:pt x="14478" y="13715"/>
                                  </a:cubicBezTo>
                                  <a:cubicBezTo>
                                    <a:pt x="12954" y="10668"/>
                                    <a:pt x="11430" y="9144"/>
                                    <a:pt x="8382" y="7620"/>
                                  </a:cubicBezTo>
                                  <a:cubicBezTo>
                                    <a:pt x="6858" y="6096"/>
                                    <a:pt x="3810" y="4572"/>
                                    <a:pt x="762" y="4572"/>
                                  </a:cubicBezTo>
                                  <a:lnTo>
                                    <a:pt x="0" y="4898"/>
                                  </a:lnTo>
                                  <a:lnTo>
                                    <a:pt x="0" y="21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2" name="Shape 9892"/>
                          <wps:cNvSpPr/>
                          <wps:spPr>
                            <a:xfrm>
                              <a:off x="383191" y="1586675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9144"/>
                                  </a:cubicBezTo>
                                  <a:cubicBezTo>
                                    <a:pt x="16764" y="10668"/>
                                    <a:pt x="15240" y="13715"/>
                                    <a:pt x="13716" y="15240"/>
                                  </a:cubicBezTo>
                                  <a:cubicBezTo>
                                    <a:pt x="12192" y="16764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1524" y="13715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3" name="Shape 9893"/>
                          <wps:cNvSpPr/>
                          <wps:spPr>
                            <a:xfrm>
                              <a:off x="383191" y="1531715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9144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764" y="6096"/>
                                    <a:pt x="16764" y="7620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4" name="Shape 9894"/>
                          <wps:cNvSpPr/>
                          <wps:spPr>
                            <a:xfrm>
                              <a:off x="462534" y="1498187"/>
                              <a:ext cx="56483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6483" h="105251">
                                  <a:moveTo>
                                    <a:pt x="29051" y="0"/>
                                  </a:moveTo>
                                  <a:cubicBezTo>
                                    <a:pt x="36671" y="0"/>
                                    <a:pt x="42767" y="3048"/>
                                    <a:pt x="47339" y="9144"/>
                                  </a:cubicBezTo>
                                  <a:cubicBezTo>
                                    <a:pt x="50387" y="12192"/>
                                    <a:pt x="51911" y="16764"/>
                                    <a:pt x="51911" y="21336"/>
                                  </a:cubicBezTo>
                                  <a:cubicBezTo>
                                    <a:pt x="51911" y="28956"/>
                                    <a:pt x="47339" y="36576"/>
                                    <a:pt x="38195" y="44196"/>
                                  </a:cubicBezTo>
                                  <a:cubicBezTo>
                                    <a:pt x="44291" y="45720"/>
                                    <a:pt x="48863" y="50292"/>
                                    <a:pt x="51911" y="54864"/>
                                  </a:cubicBezTo>
                                  <a:cubicBezTo>
                                    <a:pt x="54959" y="57912"/>
                                    <a:pt x="56483" y="64103"/>
                                    <a:pt x="56483" y="70199"/>
                                  </a:cubicBezTo>
                                  <a:cubicBezTo>
                                    <a:pt x="56483" y="79343"/>
                                    <a:pt x="54959" y="86963"/>
                                    <a:pt x="48863" y="93059"/>
                                  </a:cubicBezTo>
                                  <a:cubicBezTo>
                                    <a:pt x="41243" y="100679"/>
                                    <a:pt x="30575" y="105251"/>
                                    <a:pt x="16859" y="105251"/>
                                  </a:cubicBezTo>
                                  <a:cubicBezTo>
                                    <a:pt x="10668" y="105251"/>
                                    <a:pt x="6096" y="105251"/>
                                    <a:pt x="3048" y="102203"/>
                                  </a:cubicBezTo>
                                  <a:cubicBezTo>
                                    <a:pt x="0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0" y="94583"/>
                                    <a:pt x="1524" y="93059"/>
                                  </a:cubicBezTo>
                                  <a:cubicBezTo>
                                    <a:pt x="3048" y="93059"/>
                                    <a:pt x="4572" y="91536"/>
                                    <a:pt x="6096" y="91536"/>
                                  </a:cubicBezTo>
                                  <a:cubicBezTo>
                                    <a:pt x="6096" y="91536"/>
                                    <a:pt x="7620" y="91536"/>
                                    <a:pt x="9144" y="93059"/>
                                  </a:cubicBezTo>
                                  <a:cubicBezTo>
                                    <a:pt x="10668" y="93059"/>
                                    <a:pt x="12192" y="93059"/>
                                    <a:pt x="15240" y="94583"/>
                                  </a:cubicBezTo>
                                  <a:cubicBezTo>
                                    <a:pt x="18383" y="96107"/>
                                    <a:pt x="19907" y="97631"/>
                                    <a:pt x="21431" y="97631"/>
                                  </a:cubicBezTo>
                                  <a:cubicBezTo>
                                    <a:pt x="22955" y="99155"/>
                                    <a:pt x="24479" y="99155"/>
                                    <a:pt x="27527" y="99155"/>
                                  </a:cubicBezTo>
                                  <a:cubicBezTo>
                                    <a:pt x="32099" y="99155"/>
                                    <a:pt x="36671" y="97631"/>
                                    <a:pt x="39719" y="93059"/>
                                  </a:cubicBezTo>
                                  <a:cubicBezTo>
                                    <a:pt x="44291" y="88487"/>
                                    <a:pt x="45815" y="83915"/>
                                    <a:pt x="45815" y="79343"/>
                                  </a:cubicBezTo>
                                  <a:cubicBezTo>
                                    <a:pt x="45815" y="74771"/>
                                    <a:pt x="45815" y="71724"/>
                                    <a:pt x="42767" y="67151"/>
                                  </a:cubicBezTo>
                                  <a:cubicBezTo>
                                    <a:pt x="42767" y="65627"/>
                                    <a:pt x="41243" y="62579"/>
                                    <a:pt x="39719" y="61055"/>
                                  </a:cubicBezTo>
                                  <a:cubicBezTo>
                                    <a:pt x="36671" y="59436"/>
                                    <a:pt x="33623" y="57912"/>
                                    <a:pt x="30575" y="56388"/>
                                  </a:cubicBezTo>
                                  <a:cubicBezTo>
                                    <a:pt x="26003" y="54864"/>
                                    <a:pt x="22955" y="53340"/>
                                    <a:pt x="18383" y="53340"/>
                                  </a:cubicBezTo>
                                  <a:lnTo>
                                    <a:pt x="16859" y="53340"/>
                                  </a:lnTo>
                                  <a:lnTo>
                                    <a:pt x="16859" y="51816"/>
                                  </a:lnTo>
                                  <a:cubicBezTo>
                                    <a:pt x="19907" y="50292"/>
                                    <a:pt x="24479" y="48768"/>
                                    <a:pt x="29051" y="47244"/>
                                  </a:cubicBezTo>
                                  <a:cubicBezTo>
                                    <a:pt x="32099" y="44196"/>
                                    <a:pt x="35147" y="41148"/>
                                    <a:pt x="36671" y="38100"/>
                                  </a:cubicBezTo>
                                  <a:cubicBezTo>
                                    <a:pt x="38195" y="35052"/>
                                    <a:pt x="39719" y="32004"/>
                                    <a:pt x="39719" y="27432"/>
                                  </a:cubicBezTo>
                                  <a:cubicBezTo>
                                    <a:pt x="39719" y="22860"/>
                                    <a:pt x="38195" y="18288"/>
                                    <a:pt x="35147" y="15240"/>
                                  </a:cubicBezTo>
                                  <a:cubicBezTo>
                                    <a:pt x="32099" y="12192"/>
                                    <a:pt x="27527" y="10668"/>
                                    <a:pt x="22955" y="10668"/>
                                  </a:cubicBezTo>
                                  <a:cubicBezTo>
                                    <a:pt x="15240" y="10668"/>
                                    <a:pt x="9144" y="15240"/>
                                    <a:pt x="3048" y="22860"/>
                                  </a:cubicBezTo>
                                  <a:lnTo>
                                    <a:pt x="1524" y="21336"/>
                                  </a:lnTo>
                                  <a:cubicBezTo>
                                    <a:pt x="4572" y="15240"/>
                                    <a:pt x="7620" y="9144"/>
                                    <a:pt x="12192" y="6096"/>
                                  </a:cubicBezTo>
                                  <a:cubicBezTo>
                                    <a:pt x="16859" y="3048"/>
                                    <a:pt x="21431" y="0"/>
                                    <a:pt x="290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5" name="Shape 9895"/>
                          <wps:cNvSpPr/>
                          <wps:spPr>
                            <a:xfrm>
                              <a:off x="537305" y="1498526"/>
                              <a:ext cx="32861" cy="1049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104913">
                                  <a:moveTo>
                                    <a:pt x="32861" y="0"/>
                                  </a:moveTo>
                                  <a:lnTo>
                                    <a:pt x="32861" y="6139"/>
                                  </a:lnTo>
                                  <a:lnTo>
                                    <a:pt x="24479" y="10330"/>
                                  </a:lnTo>
                                  <a:cubicBezTo>
                                    <a:pt x="21431" y="13377"/>
                                    <a:pt x="18383" y="19473"/>
                                    <a:pt x="16859" y="28618"/>
                                  </a:cubicBezTo>
                                  <a:cubicBezTo>
                                    <a:pt x="15335" y="37761"/>
                                    <a:pt x="15335" y="46906"/>
                                    <a:pt x="15335" y="54525"/>
                                  </a:cubicBezTo>
                                  <a:cubicBezTo>
                                    <a:pt x="15335" y="69861"/>
                                    <a:pt x="16859" y="80528"/>
                                    <a:pt x="19907" y="89673"/>
                                  </a:cubicBezTo>
                                  <a:cubicBezTo>
                                    <a:pt x="22955" y="97293"/>
                                    <a:pt x="27527" y="100340"/>
                                    <a:pt x="32099" y="100340"/>
                                  </a:cubicBezTo>
                                  <a:lnTo>
                                    <a:pt x="32861" y="100086"/>
                                  </a:lnTo>
                                  <a:lnTo>
                                    <a:pt x="32861" y="104608"/>
                                  </a:lnTo>
                                  <a:lnTo>
                                    <a:pt x="32099" y="104913"/>
                                  </a:lnTo>
                                  <a:cubicBezTo>
                                    <a:pt x="22955" y="104913"/>
                                    <a:pt x="15335" y="98816"/>
                                    <a:pt x="9239" y="88149"/>
                                  </a:cubicBezTo>
                                  <a:cubicBezTo>
                                    <a:pt x="3143" y="79004"/>
                                    <a:pt x="0" y="66813"/>
                                    <a:pt x="0" y="53001"/>
                                  </a:cubicBezTo>
                                  <a:cubicBezTo>
                                    <a:pt x="0" y="42333"/>
                                    <a:pt x="1619" y="31666"/>
                                    <a:pt x="6191" y="24045"/>
                                  </a:cubicBezTo>
                                  <a:cubicBezTo>
                                    <a:pt x="9239" y="14901"/>
                                    <a:pt x="13811" y="8806"/>
                                    <a:pt x="19907" y="5758"/>
                                  </a:cubicBezTo>
                                  <a:lnTo>
                                    <a:pt x="3286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6" name="Shape 9896"/>
                          <wps:cNvSpPr/>
                          <wps:spPr>
                            <a:xfrm>
                              <a:off x="570166" y="1498187"/>
                              <a:ext cx="32861" cy="1049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104947">
                                  <a:moveTo>
                                    <a:pt x="762" y="0"/>
                                  </a:moveTo>
                                  <a:cubicBezTo>
                                    <a:pt x="8382" y="0"/>
                                    <a:pt x="14478" y="4572"/>
                                    <a:pt x="22098" y="12192"/>
                                  </a:cubicBezTo>
                                  <a:cubicBezTo>
                                    <a:pt x="29813" y="21336"/>
                                    <a:pt x="32861" y="35052"/>
                                    <a:pt x="32861" y="51816"/>
                                  </a:cubicBezTo>
                                  <a:cubicBezTo>
                                    <a:pt x="32861" y="64103"/>
                                    <a:pt x="31337" y="73247"/>
                                    <a:pt x="28289" y="82391"/>
                                  </a:cubicBezTo>
                                  <a:cubicBezTo>
                                    <a:pt x="25146" y="90012"/>
                                    <a:pt x="20574" y="96107"/>
                                    <a:pt x="14478" y="99155"/>
                                  </a:cubicBezTo>
                                  <a:lnTo>
                                    <a:pt x="0" y="104947"/>
                                  </a:lnTo>
                                  <a:lnTo>
                                    <a:pt x="0" y="100425"/>
                                  </a:lnTo>
                                  <a:lnTo>
                                    <a:pt x="8382" y="97631"/>
                                  </a:lnTo>
                                  <a:cubicBezTo>
                                    <a:pt x="11430" y="94583"/>
                                    <a:pt x="12954" y="90012"/>
                                    <a:pt x="14478" y="85440"/>
                                  </a:cubicBezTo>
                                  <a:cubicBezTo>
                                    <a:pt x="17526" y="76295"/>
                                    <a:pt x="17526" y="64103"/>
                                    <a:pt x="17526" y="48768"/>
                                  </a:cubicBezTo>
                                  <a:cubicBezTo>
                                    <a:pt x="17526" y="36576"/>
                                    <a:pt x="17526" y="27432"/>
                                    <a:pt x="14478" y="19812"/>
                                  </a:cubicBezTo>
                                  <a:cubicBezTo>
                                    <a:pt x="12954" y="13716"/>
                                    <a:pt x="9906" y="10668"/>
                                    <a:pt x="8382" y="7620"/>
                                  </a:cubicBezTo>
                                  <a:cubicBezTo>
                                    <a:pt x="5334" y="6097"/>
                                    <a:pt x="3810" y="6097"/>
                                    <a:pt x="762" y="6097"/>
                                  </a:cubicBezTo>
                                  <a:lnTo>
                                    <a:pt x="0" y="6478"/>
                                  </a:lnTo>
                                  <a:lnTo>
                                    <a:pt x="0" y="339"/>
                                  </a:lnTo>
                                  <a:lnTo>
                                    <a:pt x="7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7" name="Shape 9897"/>
                          <wps:cNvSpPr/>
                          <wps:spPr>
                            <a:xfrm>
                              <a:off x="0" y="1797177"/>
                              <a:ext cx="51959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59" h="100679">
                                  <a:moveTo>
                                    <a:pt x="0" y="0"/>
                                  </a:moveTo>
                                  <a:lnTo>
                                    <a:pt x="44291" y="0"/>
                                  </a:lnTo>
                                  <a:lnTo>
                                    <a:pt x="51959" y="587"/>
                                  </a:lnTo>
                                  <a:lnTo>
                                    <a:pt x="51959" y="7186"/>
                                  </a:lnTo>
                                  <a:lnTo>
                                    <a:pt x="42767" y="4572"/>
                                  </a:lnTo>
                                  <a:cubicBezTo>
                                    <a:pt x="38195" y="4572"/>
                                    <a:pt x="33623" y="4572"/>
                                    <a:pt x="29051" y="6096"/>
                                  </a:cubicBezTo>
                                  <a:lnTo>
                                    <a:pt x="29051" y="44291"/>
                                  </a:lnTo>
                                  <a:cubicBezTo>
                                    <a:pt x="32099" y="45815"/>
                                    <a:pt x="33623" y="45815"/>
                                    <a:pt x="36671" y="45815"/>
                                  </a:cubicBezTo>
                                  <a:cubicBezTo>
                                    <a:pt x="38195" y="45815"/>
                                    <a:pt x="41243" y="45815"/>
                                    <a:pt x="44291" y="45815"/>
                                  </a:cubicBezTo>
                                  <a:lnTo>
                                    <a:pt x="51959" y="45048"/>
                                  </a:lnTo>
                                  <a:lnTo>
                                    <a:pt x="51959" y="53442"/>
                                  </a:lnTo>
                                  <a:lnTo>
                                    <a:pt x="42767" y="51911"/>
                                  </a:lnTo>
                                  <a:cubicBezTo>
                                    <a:pt x="39719" y="51911"/>
                                    <a:pt x="36671" y="51911"/>
                                    <a:pt x="35147" y="51911"/>
                                  </a:cubicBezTo>
                                  <a:cubicBezTo>
                                    <a:pt x="32099" y="51911"/>
                                    <a:pt x="30575" y="51911"/>
                                    <a:pt x="29051" y="51911"/>
                                  </a:cubicBezTo>
                                  <a:lnTo>
                                    <a:pt x="29051" y="93059"/>
                                  </a:lnTo>
                                  <a:cubicBezTo>
                                    <a:pt x="35147" y="94583"/>
                                    <a:pt x="41243" y="94583"/>
                                    <a:pt x="47339" y="94583"/>
                                  </a:cubicBezTo>
                                  <a:lnTo>
                                    <a:pt x="51959" y="93168"/>
                                  </a:lnTo>
                                  <a:lnTo>
                                    <a:pt x="51959" y="100476"/>
                                  </a:lnTo>
                                  <a:lnTo>
                                    <a:pt x="48863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7631"/>
                                  </a:lnTo>
                                  <a:lnTo>
                                    <a:pt x="4667" y="97631"/>
                                  </a:lnTo>
                                  <a:cubicBezTo>
                                    <a:pt x="9239" y="97631"/>
                                    <a:pt x="12287" y="96107"/>
                                    <a:pt x="13811" y="93059"/>
                                  </a:cubicBezTo>
                                  <a:cubicBezTo>
                                    <a:pt x="15335" y="91535"/>
                                    <a:pt x="15335" y="88487"/>
                                    <a:pt x="15335" y="82391"/>
                                  </a:cubicBezTo>
                                  <a:lnTo>
                                    <a:pt x="15335" y="16763"/>
                                  </a:lnTo>
                                  <a:cubicBezTo>
                                    <a:pt x="15335" y="10668"/>
                                    <a:pt x="15335" y="7620"/>
                                    <a:pt x="13811" y="6096"/>
                                  </a:cubicBezTo>
                                  <a:cubicBezTo>
                                    <a:pt x="10763" y="3048"/>
                                    <a:pt x="7715" y="1524"/>
                                    <a:pt x="4667" y="1524"/>
                                  </a:cubicBezTo>
                                  <a:lnTo>
                                    <a:pt x="0" y="15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8" name="Shape 9898"/>
                          <wps:cNvSpPr/>
                          <wps:spPr>
                            <a:xfrm>
                              <a:off x="51959" y="1797764"/>
                              <a:ext cx="39672" cy="998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9672" h="99889">
                                  <a:moveTo>
                                    <a:pt x="0" y="0"/>
                                  </a:moveTo>
                                  <a:lnTo>
                                    <a:pt x="12240" y="937"/>
                                  </a:lnTo>
                                  <a:cubicBezTo>
                                    <a:pt x="19860" y="2461"/>
                                    <a:pt x="25956" y="5509"/>
                                    <a:pt x="29004" y="10081"/>
                                  </a:cubicBezTo>
                                  <a:cubicBezTo>
                                    <a:pt x="33576" y="14653"/>
                                    <a:pt x="35100" y="19225"/>
                                    <a:pt x="35100" y="25416"/>
                                  </a:cubicBezTo>
                                  <a:cubicBezTo>
                                    <a:pt x="35100" y="31512"/>
                                    <a:pt x="33576" y="36084"/>
                                    <a:pt x="30528" y="39132"/>
                                  </a:cubicBezTo>
                                  <a:cubicBezTo>
                                    <a:pt x="27480" y="43704"/>
                                    <a:pt x="22908" y="46752"/>
                                    <a:pt x="16812" y="48276"/>
                                  </a:cubicBezTo>
                                  <a:cubicBezTo>
                                    <a:pt x="24432" y="49800"/>
                                    <a:pt x="29004" y="52848"/>
                                    <a:pt x="32052" y="55896"/>
                                  </a:cubicBezTo>
                                  <a:cubicBezTo>
                                    <a:pt x="36624" y="60468"/>
                                    <a:pt x="39672" y="65040"/>
                                    <a:pt x="39672" y="72660"/>
                                  </a:cubicBezTo>
                                  <a:cubicBezTo>
                                    <a:pt x="39672" y="77232"/>
                                    <a:pt x="38148" y="81804"/>
                                    <a:pt x="35100" y="86376"/>
                                  </a:cubicBezTo>
                                  <a:cubicBezTo>
                                    <a:pt x="32052" y="90948"/>
                                    <a:pt x="27480" y="93996"/>
                                    <a:pt x="21384" y="97044"/>
                                  </a:cubicBezTo>
                                  <a:cubicBezTo>
                                    <a:pt x="19098" y="97806"/>
                                    <a:pt x="15645" y="98568"/>
                                    <a:pt x="11430" y="99140"/>
                                  </a:cubicBezTo>
                                  <a:lnTo>
                                    <a:pt x="0" y="99889"/>
                                  </a:lnTo>
                                  <a:lnTo>
                                    <a:pt x="0" y="92581"/>
                                  </a:lnTo>
                                  <a:lnTo>
                                    <a:pt x="15288" y="87900"/>
                                  </a:lnTo>
                                  <a:cubicBezTo>
                                    <a:pt x="19860" y="84852"/>
                                    <a:pt x="22908" y="78756"/>
                                    <a:pt x="22908" y="74184"/>
                                  </a:cubicBezTo>
                                  <a:cubicBezTo>
                                    <a:pt x="22908" y="69612"/>
                                    <a:pt x="21384" y="66564"/>
                                    <a:pt x="19860" y="61992"/>
                                  </a:cubicBezTo>
                                  <a:cubicBezTo>
                                    <a:pt x="16812" y="58944"/>
                                    <a:pt x="13764" y="55896"/>
                                    <a:pt x="9096" y="54372"/>
                                  </a:cubicBezTo>
                                  <a:lnTo>
                                    <a:pt x="0" y="52856"/>
                                  </a:lnTo>
                                  <a:lnTo>
                                    <a:pt x="0" y="44462"/>
                                  </a:lnTo>
                                  <a:lnTo>
                                    <a:pt x="7572" y="43704"/>
                                  </a:lnTo>
                                  <a:cubicBezTo>
                                    <a:pt x="12240" y="42180"/>
                                    <a:pt x="15288" y="39132"/>
                                    <a:pt x="16812" y="36084"/>
                                  </a:cubicBezTo>
                                  <a:cubicBezTo>
                                    <a:pt x="18336" y="33036"/>
                                    <a:pt x="19860" y="28464"/>
                                    <a:pt x="19860" y="25416"/>
                                  </a:cubicBezTo>
                                  <a:cubicBezTo>
                                    <a:pt x="19860" y="19225"/>
                                    <a:pt x="16812" y="14653"/>
                                    <a:pt x="12240" y="10081"/>
                                  </a:cubicBezTo>
                                  <a:lnTo>
                                    <a:pt x="0" y="66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899" name="Shape 9899"/>
                          <wps:cNvSpPr/>
                          <wps:spPr>
                            <a:xfrm>
                              <a:off x="108395" y="1857234"/>
                              <a:ext cx="25194" cy="421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146">
                                  <a:moveTo>
                                    <a:pt x="25194" y="0"/>
                                  </a:moveTo>
                                  <a:lnTo>
                                    <a:pt x="25194" y="4675"/>
                                  </a:lnTo>
                                  <a:lnTo>
                                    <a:pt x="22955" y="5570"/>
                                  </a:lnTo>
                                  <a:cubicBezTo>
                                    <a:pt x="19907" y="8618"/>
                                    <a:pt x="16859" y="10142"/>
                                    <a:pt x="15335" y="13190"/>
                                  </a:cubicBezTo>
                                  <a:cubicBezTo>
                                    <a:pt x="13716" y="14714"/>
                                    <a:pt x="12192" y="17762"/>
                                    <a:pt x="12192" y="20810"/>
                                  </a:cubicBezTo>
                                  <a:cubicBezTo>
                                    <a:pt x="12192" y="23858"/>
                                    <a:pt x="13716" y="26906"/>
                                    <a:pt x="15335" y="29954"/>
                                  </a:cubicBezTo>
                                  <a:cubicBezTo>
                                    <a:pt x="18383" y="31478"/>
                                    <a:pt x="19907" y="33002"/>
                                    <a:pt x="22955" y="33002"/>
                                  </a:cubicBezTo>
                                  <a:lnTo>
                                    <a:pt x="25194" y="32518"/>
                                  </a:lnTo>
                                  <a:lnTo>
                                    <a:pt x="25194" y="40119"/>
                                  </a:lnTo>
                                  <a:lnTo>
                                    <a:pt x="24479" y="40622"/>
                                  </a:lnTo>
                                  <a:cubicBezTo>
                                    <a:pt x="22955" y="40622"/>
                                    <a:pt x="19907" y="42146"/>
                                    <a:pt x="16859" y="42146"/>
                                  </a:cubicBezTo>
                                  <a:cubicBezTo>
                                    <a:pt x="12192" y="42146"/>
                                    <a:pt x="7620" y="40622"/>
                                    <a:pt x="4572" y="37574"/>
                                  </a:cubicBezTo>
                                  <a:cubicBezTo>
                                    <a:pt x="1524" y="34526"/>
                                    <a:pt x="0" y="29954"/>
                                    <a:pt x="0" y="23858"/>
                                  </a:cubicBezTo>
                                  <a:cubicBezTo>
                                    <a:pt x="0" y="20810"/>
                                    <a:pt x="1524" y="17762"/>
                                    <a:pt x="3048" y="16238"/>
                                  </a:cubicBezTo>
                                  <a:cubicBezTo>
                                    <a:pt x="4572" y="11666"/>
                                    <a:pt x="7620" y="8618"/>
                                    <a:pt x="13716" y="5570"/>
                                  </a:cubicBezTo>
                                  <a:cubicBezTo>
                                    <a:pt x="16050" y="4046"/>
                                    <a:pt x="19121" y="2522"/>
                                    <a:pt x="23134" y="808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0" name="Shape 9900"/>
                          <wps:cNvSpPr/>
                          <wps:spPr>
                            <a:xfrm>
                              <a:off x="111443" y="1828333"/>
                              <a:ext cx="22146" cy="238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803">
                                  <a:moveTo>
                                    <a:pt x="22146" y="0"/>
                                  </a:moveTo>
                                  <a:lnTo>
                                    <a:pt x="22146" y="4153"/>
                                  </a:lnTo>
                                  <a:lnTo>
                                    <a:pt x="15335" y="5515"/>
                                  </a:lnTo>
                                  <a:cubicBezTo>
                                    <a:pt x="13811" y="8563"/>
                                    <a:pt x="12287" y="10087"/>
                                    <a:pt x="12287" y="11612"/>
                                  </a:cubicBezTo>
                                  <a:lnTo>
                                    <a:pt x="12287" y="16184"/>
                                  </a:lnTo>
                                  <a:cubicBezTo>
                                    <a:pt x="12287" y="19231"/>
                                    <a:pt x="12287" y="20755"/>
                                    <a:pt x="10668" y="22279"/>
                                  </a:cubicBezTo>
                                  <a:cubicBezTo>
                                    <a:pt x="9144" y="22279"/>
                                    <a:pt x="7620" y="23803"/>
                                    <a:pt x="6096" y="23803"/>
                                  </a:cubicBezTo>
                                  <a:cubicBezTo>
                                    <a:pt x="4572" y="23803"/>
                                    <a:pt x="3048" y="22279"/>
                                    <a:pt x="1524" y="22279"/>
                                  </a:cubicBezTo>
                                  <a:cubicBezTo>
                                    <a:pt x="0" y="20755"/>
                                    <a:pt x="0" y="19231"/>
                                    <a:pt x="0" y="16184"/>
                                  </a:cubicBezTo>
                                  <a:cubicBezTo>
                                    <a:pt x="0" y="11612"/>
                                    <a:pt x="1524" y="8563"/>
                                    <a:pt x="6096" y="3991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1" name="Shape 9901"/>
                          <wps:cNvSpPr/>
                          <wps:spPr>
                            <a:xfrm>
                              <a:off x="133588" y="1827752"/>
                              <a:ext cx="37386" cy="7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7386" h="71628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6096"/>
                                    <a:pt x="23670" y="10668"/>
                                  </a:cubicBezTo>
                                  <a:cubicBezTo>
                                    <a:pt x="25194" y="12192"/>
                                    <a:pt x="25194" y="16764"/>
                                    <a:pt x="25194" y="22860"/>
                                  </a:cubicBezTo>
                                  <a:lnTo>
                                    <a:pt x="25194" y="45720"/>
                                  </a:lnTo>
                                  <a:cubicBezTo>
                                    <a:pt x="25194" y="53340"/>
                                    <a:pt x="25194" y="56388"/>
                                    <a:pt x="25194" y="57912"/>
                                  </a:cubicBezTo>
                                  <a:cubicBezTo>
                                    <a:pt x="25194" y="59436"/>
                                    <a:pt x="26718" y="60960"/>
                                    <a:pt x="26718" y="60960"/>
                                  </a:cubicBezTo>
                                  <a:cubicBezTo>
                                    <a:pt x="26718" y="60960"/>
                                    <a:pt x="28242" y="62484"/>
                                    <a:pt x="28242" y="62484"/>
                                  </a:cubicBezTo>
                                  <a:cubicBezTo>
                                    <a:pt x="29766" y="62484"/>
                                    <a:pt x="29766" y="62484"/>
                                    <a:pt x="31290" y="60960"/>
                                  </a:cubicBezTo>
                                  <a:cubicBezTo>
                                    <a:pt x="31290" y="60960"/>
                                    <a:pt x="34338" y="59436"/>
                                    <a:pt x="37386" y="56388"/>
                                  </a:cubicBezTo>
                                  <a:lnTo>
                                    <a:pt x="37386" y="59436"/>
                                  </a:lnTo>
                                  <a:cubicBezTo>
                                    <a:pt x="31290" y="67056"/>
                                    <a:pt x="26718" y="71628"/>
                                    <a:pt x="20622" y="71628"/>
                                  </a:cubicBezTo>
                                  <a:cubicBezTo>
                                    <a:pt x="19098" y="71628"/>
                                    <a:pt x="16050" y="70104"/>
                                    <a:pt x="14526" y="68580"/>
                                  </a:cubicBezTo>
                                  <a:cubicBezTo>
                                    <a:pt x="14526" y="67056"/>
                                    <a:pt x="13002" y="64008"/>
                                    <a:pt x="13002" y="59436"/>
                                  </a:cubicBezTo>
                                  <a:cubicBezTo>
                                    <a:pt x="9192" y="62484"/>
                                    <a:pt x="6525" y="64770"/>
                                    <a:pt x="4429" y="66484"/>
                                  </a:cubicBezTo>
                                  <a:lnTo>
                                    <a:pt x="0" y="69601"/>
                                  </a:lnTo>
                                  <a:lnTo>
                                    <a:pt x="0" y="62000"/>
                                  </a:lnTo>
                                  <a:lnTo>
                                    <a:pt x="4810" y="60960"/>
                                  </a:lnTo>
                                  <a:cubicBezTo>
                                    <a:pt x="7287" y="59817"/>
                                    <a:pt x="9954" y="57912"/>
                                    <a:pt x="13002" y="54864"/>
                                  </a:cubicBezTo>
                                  <a:lnTo>
                                    <a:pt x="13002" y="28956"/>
                                  </a:lnTo>
                                  <a:lnTo>
                                    <a:pt x="0" y="34157"/>
                                  </a:lnTo>
                                  <a:lnTo>
                                    <a:pt x="0" y="29482"/>
                                  </a:lnTo>
                                  <a:lnTo>
                                    <a:pt x="13002" y="24384"/>
                                  </a:lnTo>
                                  <a:lnTo>
                                    <a:pt x="13002" y="21336"/>
                                  </a:lnTo>
                                  <a:cubicBezTo>
                                    <a:pt x="13002" y="15240"/>
                                    <a:pt x="11478" y="10668"/>
                                    <a:pt x="9954" y="7620"/>
                                  </a:cubicBezTo>
                                  <a:cubicBezTo>
                                    <a:pt x="6906" y="6096"/>
                                    <a:pt x="3858" y="4572"/>
                                    <a:pt x="810" y="4572"/>
                                  </a:cubicBezTo>
                                  <a:lnTo>
                                    <a:pt x="0" y="4734"/>
                                  </a:lnTo>
                                  <a:lnTo>
                                    <a:pt x="0" y="581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2" name="Shape 9902"/>
                          <wps:cNvSpPr/>
                          <wps:spPr>
                            <a:xfrm>
                              <a:off x="170974" y="1827752"/>
                              <a:ext cx="74867" cy="701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67" h="70104">
                                  <a:moveTo>
                                    <a:pt x="19907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13716"/>
                                  </a:lnTo>
                                  <a:cubicBezTo>
                                    <a:pt x="32099" y="4573"/>
                                    <a:pt x="39719" y="0"/>
                                    <a:pt x="45815" y="0"/>
                                  </a:cubicBezTo>
                                  <a:cubicBezTo>
                                    <a:pt x="50387" y="0"/>
                                    <a:pt x="53435" y="0"/>
                                    <a:pt x="56483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2485"/>
                                    <a:pt x="65627" y="64008"/>
                                  </a:cubicBezTo>
                                  <a:cubicBezTo>
                                    <a:pt x="65627" y="64008"/>
                                    <a:pt x="67151" y="65532"/>
                                    <a:pt x="67151" y="65532"/>
                                  </a:cubicBezTo>
                                  <a:cubicBezTo>
                                    <a:pt x="68675" y="67056"/>
                                    <a:pt x="71819" y="67056"/>
                                    <a:pt x="74867" y="67056"/>
                                  </a:cubicBezTo>
                                  <a:lnTo>
                                    <a:pt x="74867" y="70104"/>
                                  </a:lnTo>
                                  <a:lnTo>
                                    <a:pt x="41243" y="70104"/>
                                  </a:lnTo>
                                  <a:lnTo>
                                    <a:pt x="41243" y="67056"/>
                                  </a:lnTo>
                                  <a:lnTo>
                                    <a:pt x="42767" y="67056"/>
                                  </a:lnTo>
                                  <a:cubicBezTo>
                                    <a:pt x="45815" y="67056"/>
                                    <a:pt x="47339" y="67056"/>
                                    <a:pt x="48863" y="65532"/>
                                  </a:cubicBezTo>
                                  <a:cubicBezTo>
                                    <a:pt x="50387" y="65532"/>
                                    <a:pt x="50387" y="64008"/>
                                    <a:pt x="51911" y="60960"/>
                                  </a:cubicBezTo>
                                  <a:cubicBezTo>
                                    <a:pt x="51911" y="60960"/>
                                    <a:pt x="51911" y="57912"/>
                                    <a:pt x="51911" y="54864"/>
                                  </a:cubicBezTo>
                                  <a:lnTo>
                                    <a:pt x="51911" y="25908"/>
                                  </a:lnTo>
                                  <a:cubicBezTo>
                                    <a:pt x="51911" y="19812"/>
                                    <a:pt x="50387" y="15240"/>
                                    <a:pt x="48863" y="13716"/>
                                  </a:cubicBezTo>
                                  <a:cubicBezTo>
                                    <a:pt x="47339" y="10668"/>
                                    <a:pt x="44291" y="9144"/>
                                    <a:pt x="41243" y="9144"/>
                                  </a:cubicBezTo>
                                  <a:cubicBezTo>
                                    <a:pt x="35147" y="9144"/>
                                    <a:pt x="29051" y="12192"/>
                                    <a:pt x="22955" y="18288"/>
                                  </a:cubicBezTo>
                                  <a:lnTo>
                                    <a:pt x="22955" y="54864"/>
                                  </a:lnTo>
                                  <a:cubicBezTo>
                                    <a:pt x="22955" y="59436"/>
                                    <a:pt x="24479" y="62485"/>
                                    <a:pt x="24479" y="62485"/>
                                  </a:cubicBezTo>
                                  <a:cubicBezTo>
                                    <a:pt x="24479" y="64008"/>
                                    <a:pt x="26003" y="65532"/>
                                    <a:pt x="27527" y="65532"/>
                                  </a:cubicBezTo>
                                  <a:cubicBezTo>
                                    <a:pt x="29051" y="67056"/>
                                    <a:pt x="30575" y="67056"/>
                                    <a:pt x="35147" y="67056"/>
                                  </a:cubicBezTo>
                                  <a:lnTo>
                                    <a:pt x="35147" y="70104"/>
                                  </a:lnTo>
                                  <a:lnTo>
                                    <a:pt x="1524" y="70104"/>
                                  </a:lnTo>
                                  <a:lnTo>
                                    <a:pt x="1524" y="67056"/>
                                  </a:lnTo>
                                  <a:lnTo>
                                    <a:pt x="3048" y="67056"/>
                                  </a:lnTo>
                                  <a:cubicBezTo>
                                    <a:pt x="6096" y="67056"/>
                                    <a:pt x="7620" y="67056"/>
                                    <a:pt x="9144" y="64008"/>
                                  </a:cubicBezTo>
                                  <a:cubicBezTo>
                                    <a:pt x="10668" y="62485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3" name="Shape 9903"/>
                          <wps:cNvSpPr/>
                          <wps:spPr>
                            <a:xfrm>
                              <a:off x="251936" y="1857156"/>
                              <a:ext cx="25146" cy="422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46" h="42225">
                                  <a:moveTo>
                                    <a:pt x="25146" y="0"/>
                                  </a:moveTo>
                                  <a:lnTo>
                                    <a:pt x="25146" y="4734"/>
                                  </a:lnTo>
                                  <a:lnTo>
                                    <a:pt x="22860" y="5648"/>
                                  </a:lnTo>
                                  <a:cubicBezTo>
                                    <a:pt x="19812" y="8696"/>
                                    <a:pt x="16764" y="10220"/>
                                    <a:pt x="15240" y="13268"/>
                                  </a:cubicBezTo>
                                  <a:cubicBezTo>
                                    <a:pt x="13716" y="14792"/>
                                    <a:pt x="12192" y="17840"/>
                                    <a:pt x="12192" y="20889"/>
                                  </a:cubicBezTo>
                                  <a:cubicBezTo>
                                    <a:pt x="12192" y="23937"/>
                                    <a:pt x="13716" y="26984"/>
                                    <a:pt x="15240" y="30032"/>
                                  </a:cubicBezTo>
                                  <a:cubicBezTo>
                                    <a:pt x="16764" y="31556"/>
                                    <a:pt x="19812" y="33080"/>
                                    <a:pt x="22860" y="33080"/>
                                  </a:cubicBezTo>
                                  <a:lnTo>
                                    <a:pt x="25146" y="32542"/>
                                  </a:lnTo>
                                  <a:lnTo>
                                    <a:pt x="25146" y="40108"/>
                                  </a:lnTo>
                                  <a:lnTo>
                                    <a:pt x="24384" y="40701"/>
                                  </a:lnTo>
                                  <a:cubicBezTo>
                                    <a:pt x="21336" y="40701"/>
                                    <a:pt x="18288" y="42225"/>
                                    <a:pt x="15240" y="42225"/>
                                  </a:cubicBezTo>
                                  <a:cubicBezTo>
                                    <a:pt x="10668" y="42225"/>
                                    <a:pt x="7620" y="40701"/>
                                    <a:pt x="4572" y="37652"/>
                                  </a:cubicBezTo>
                                  <a:cubicBezTo>
                                    <a:pt x="1524" y="34604"/>
                                    <a:pt x="0" y="30032"/>
                                    <a:pt x="0" y="23937"/>
                                  </a:cubicBezTo>
                                  <a:cubicBezTo>
                                    <a:pt x="0" y="20889"/>
                                    <a:pt x="0" y="17840"/>
                                    <a:pt x="1524" y="16316"/>
                                  </a:cubicBezTo>
                                  <a:cubicBezTo>
                                    <a:pt x="4572" y="11744"/>
                                    <a:pt x="7620" y="8696"/>
                                    <a:pt x="12192" y="5648"/>
                                  </a:cubicBezTo>
                                  <a:cubicBezTo>
                                    <a:pt x="15240" y="4125"/>
                                    <a:pt x="18669" y="2601"/>
                                    <a:pt x="22860" y="886"/>
                                  </a:cubicBezTo>
                                  <a:lnTo>
                                    <a:pt x="25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4" name="Shape 9904"/>
                          <wps:cNvSpPr/>
                          <wps:spPr>
                            <a:xfrm>
                              <a:off x="254984" y="1828323"/>
                              <a:ext cx="22098" cy="238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098" h="23813">
                                  <a:moveTo>
                                    <a:pt x="22098" y="0"/>
                                  </a:moveTo>
                                  <a:lnTo>
                                    <a:pt x="22098" y="4218"/>
                                  </a:lnTo>
                                  <a:lnTo>
                                    <a:pt x="21336" y="4001"/>
                                  </a:lnTo>
                                  <a:cubicBezTo>
                                    <a:pt x="18288" y="4001"/>
                                    <a:pt x="16764" y="4001"/>
                                    <a:pt x="15240" y="5524"/>
                                  </a:cubicBezTo>
                                  <a:cubicBezTo>
                                    <a:pt x="12192" y="8572"/>
                                    <a:pt x="12192" y="10096"/>
                                    <a:pt x="12192" y="11621"/>
                                  </a:cubicBezTo>
                                  <a:lnTo>
                                    <a:pt x="12192" y="16193"/>
                                  </a:lnTo>
                                  <a:cubicBezTo>
                                    <a:pt x="12192" y="19241"/>
                                    <a:pt x="10668" y="20765"/>
                                    <a:pt x="10668" y="22289"/>
                                  </a:cubicBezTo>
                                  <a:cubicBezTo>
                                    <a:pt x="9144" y="22289"/>
                                    <a:pt x="7620" y="23813"/>
                                    <a:pt x="6096" y="23813"/>
                                  </a:cubicBezTo>
                                  <a:cubicBezTo>
                                    <a:pt x="3048" y="23813"/>
                                    <a:pt x="1524" y="22289"/>
                                    <a:pt x="1524" y="22289"/>
                                  </a:cubicBezTo>
                                  <a:cubicBezTo>
                                    <a:pt x="0" y="20765"/>
                                    <a:pt x="0" y="19241"/>
                                    <a:pt x="0" y="16193"/>
                                  </a:cubicBezTo>
                                  <a:cubicBezTo>
                                    <a:pt x="0" y="11621"/>
                                    <a:pt x="1524" y="8572"/>
                                    <a:pt x="6096" y="4001"/>
                                  </a:cubicBezTo>
                                  <a:lnTo>
                                    <a:pt x="2209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5" name="Shape 9905"/>
                          <wps:cNvSpPr/>
                          <wps:spPr>
                            <a:xfrm>
                              <a:off x="277082" y="1827752"/>
                              <a:ext cx="35909" cy="7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909" h="71628">
                                  <a:moveTo>
                                    <a:pt x="2286" y="0"/>
                                  </a:moveTo>
                                  <a:cubicBezTo>
                                    <a:pt x="8382" y="0"/>
                                    <a:pt x="12954" y="0"/>
                                    <a:pt x="17526" y="3048"/>
                                  </a:cubicBezTo>
                                  <a:cubicBezTo>
                                    <a:pt x="20574" y="4572"/>
                                    <a:pt x="22098" y="6096"/>
                                    <a:pt x="23717" y="10668"/>
                                  </a:cubicBezTo>
                                  <a:cubicBezTo>
                                    <a:pt x="23717" y="12192"/>
                                    <a:pt x="25241" y="16764"/>
                                    <a:pt x="25241" y="22860"/>
                                  </a:cubicBezTo>
                                  <a:lnTo>
                                    <a:pt x="25241" y="45720"/>
                                  </a:lnTo>
                                  <a:cubicBezTo>
                                    <a:pt x="25241" y="53340"/>
                                    <a:pt x="25241" y="56388"/>
                                    <a:pt x="25241" y="57912"/>
                                  </a:cubicBezTo>
                                  <a:cubicBezTo>
                                    <a:pt x="25241" y="59436"/>
                                    <a:pt x="25241" y="60960"/>
                                    <a:pt x="26765" y="60960"/>
                                  </a:cubicBezTo>
                                  <a:cubicBezTo>
                                    <a:pt x="26765" y="60960"/>
                                    <a:pt x="28289" y="62484"/>
                                    <a:pt x="28289" y="62484"/>
                                  </a:cubicBezTo>
                                  <a:cubicBezTo>
                                    <a:pt x="29813" y="62484"/>
                                    <a:pt x="29813" y="62484"/>
                                    <a:pt x="29813" y="60960"/>
                                  </a:cubicBezTo>
                                  <a:cubicBezTo>
                                    <a:pt x="31337" y="60960"/>
                                    <a:pt x="32861" y="59436"/>
                                    <a:pt x="35909" y="56388"/>
                                  </a:cubicBezTo>
                                  <a:lnTo>
                                    <a:pt x="35909" y="59436"/>
                                  </a:lnTo>
                                  <a:cubicBezTo>
                                    <a:pt x="31337" y="67056"/>
                                    <a:pt x="25241" y="71628"/>
                                    <a:pt x="20574" y="71628"/>
                                  </a:cubicBezTo>
                                  <a:cubicBezTo>
                                    <a:pt x="17526" y="71628"/>
                                    <a:pt x="16002" y="70104"/>
                                    <a:pt x="14478" y="68580"/>
                                  </a:cubicBezTo>
                                  <a:cubicBezTo>
                                    <a:pt x="12954" y="67056"/>
                                    <a:pt x="12954" y="64008"/>
                                    <a:pt x="12954" y="59436"/>
                                  </a:cubicBezTo>
                                  <a:lnTo>
                                    <a:pt x="0" y="69511"/>
                                  </a:lnTo>
                                  <a:lnTo>
                                    <a:pt x="0" y="61946"/>
                                  </a:lnTo>
                                  <a:lnTo>
                                    <a:pt x="4191" y="60960"/>
                                  </a:lnTo>
                                  <a:cubicBezTo>
                                    <a:pt x="6858" y="59817"/>
                                    <a:pt x="9906" y="57912"/>
                                    <a:pt x="12954" y="54864"/>
                                  </a:cubicBezTo>
                                  <a:lnTo>
                                    <a:pt x="12954" y="28956"/>
                                  </a:lnTo>
                                  <a:lnTo>
                                    <a:pt x="0" y="34137"/>
                                  </a:lnTo>
                                  <a:lnTo>
                                    <a:pt x="0" y="29404"/>
                                  </a:lnTo>
                                  <a:lnTo>
                                    <a:pt x="12954" y="24384"/>
                                  </a:lnTo>
                                  <a:lnTo>
                                    <a:pt x="12954" y="21336"/>
                                  </a:lnTo>
                                  <a:cubicBezTo>
                                    <a:pt x="12954" y="15240"/>
                                    <a:pt x="11430" y="10668"/>
                                    <a:pt x="9906" y="7620"/>
                                  </a:cubicBezTo>
                                  <a:lnTo>
                                    <a:pt x="0" y="4790"/>
                                  </a:lnTo>
                                  <a:lnTo>
                                    <a:pt x="0" y="571"/>
                                  </a:lnTo>
                                  <a:lnTo>
                                    <a:pt x="228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6" name="Shape 9906"/>
                          <wps:cNvSpPr/>
                          <wps:spPr>
                            <a:xfrm>
                              <a:off x="314516" y="1827752"/>
                              <a:ext cx="7324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3247" h="70200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13716"/>
                                  </a:lnTo>
                                  <a:cubicBezTo>
                                    <a:pt x="30480" y="4573"/>
                                    <a:pt x="38100" y="0"/>
                                    <a:pt x="45720" y="0"/>
                                  </a:cubicBezTo>
                                  <a:cubicBezTo>
                                    <a:pt x="50292" y="0"/>
                                    <a:pt x="53340" y="0"/>
                                    <a:pt x="54959" y="3048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2192"/>
                                  </a:cubicBezTo>
                                  <a:cubicBezTo>
                                    <a:pt x="62579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864"/>
                                  </a:lnTo>
                                  <a:cubicBezTo>
                                    <a:pt x="64103" y="59436"/>
                                    <a:pt x="64103" y="62579"/>
                                    <a:pt x="64103" y="64104"/>
                                  </a:cubicBezTo>
                                  <a:cubicBezTo>
                                    <a:pt x="65627" y="64104"/>
                                    <a:pt x="65627" y="65628"/>
                                    <a:pt x="67151" y="65628"/>
                                  </a:cubicBezTo>
                                  <a:cubicBezTo>
                                    <a:pt x="68675" y="67152"/>
                                    <a:pt x="70199" y="67152"/>
                                    <a:pt x="73247" y="67152"/>
                                  </a:cubicBezTo>
                                  <a:lnTo>
                                    <a:pt x="73247" y="70200"/>
                                  </a:lnTo>
                                  <a:lnTo>
                                    <a:pt x="39624" y="70200"/>
                                  </a:lnTo>
                                  <a:lnTo>
                                    <a:pt x="39624" y="67152"/>
                                  </a:lnTo>
                                  <a:lnTo>
                                    <a:pt x="41148" y="67152"/>
                                  </a:lnTo>
                                  <a:cubicBezTo>
                                    <a:pt x="44196" y="67152"/>
                                    <a:pt x="47244" y="67152"/>
                                    <a:pt x="48768" y="65628"/>
                                  </a:cubicBezTo>
                                  <a:cubicBezTo>
                                    <a:pt x="50292" y="65628"/>
                                    <a:pt x="50292" y="64104"/>
                                    <a:pt x="50292" y="61055"/>
                                  </a:cubicBezTo>
                                  <a:cubicBezTo>
                                    <a:pt x="51816" y="61055"/>
                                    <a:pt x="51816" y="57912"/>
                                    <a:pt x="51816" y="54864"/>
                                  </a:cubicBezTo>
                                  <a:lnTo>
                                    <a:pt x="51816" y="25908"/>
                                  </a:lnTo>
                                  <a:cubicBezTo>
                                    <a:pt x="51816" y="19812"/>
                                    <a:pt x="50292" y="15240"/>
                                    <a:pt x="48768" y="13716"/>
                                  </a:cubicBezTo>
                                  <a:cubicBezTo>
                                    <a:pt x="47244" y="10668"/>
                                    <a:pt x="44196" y="9144"/>
                                    <a:pt x="41148" y="9144"/>
                                  </a:cubicBezTo>
                                  <a:cubicBezTo>
                                    <a:pt x="35052" y="9144"/>
                                    <a:pt x="28956" y="12192"/>
                                    <a:pt x="22860" y="18288"/>
                                  </a:cubicBezTo>
                                  <a:lnTo>
                                    <a:pt x="22860" y="54864"/>
                                  </a:lnTo>
                                  <a:cubicBezTo>
                                    <a:pt x="22860" y="59436"/>
                                    <a:pt x="22860" y="62579"/>
                                    <a:pt x="24384" y="62579"/>
                                  </a:cubicBezTo>
                                  <a:cubicBezTo>
                                    <a:pt x="24384" y="64104"/>
                                    <a:pt x="25908" y="65628"/>
                                    <a:pt x="27432" y="65628"/>
                                  </a:cubicBezTo>
                                  <a:cubicBezTo>
                                    <a:pt x="27432" y="67152"/>
                                    <a:pt x="30480" y="67152"/>
                                    <a:pt x="33528" y="67152"/>
                                  </a:cubicBezTo>
                                  <a:lnTo>
                                    <a:pt x="33528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2"/>
                                  </a:lnTo>
                                  <a:lnTo>
                                    <a:pt x="1524" y="67152"/>
                                  </a:lnTo>
                                  <a:cubicBezTo>
                                    <a:pt x="4572" y="67152"/>
                                    <a:pt x="7620" y="67152"/>
                                    <a:pt x="9144" y="64104"/>
                                  </a:cubicBezTo>
                                  <a:cubicBezTo>
                                    <a:pt x="10668" y="62579"/>
                                    <a:pt x="10668" y="59436"/>
                                    <a:pt x="10668" y="54864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3716"/>
                                  </a:cubicBezTo>
                                  <a:cubicBezTo>
                                    <a:pt x="9144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10668"/>
                                    <a:pt x="6096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10668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7" name="Shape 9907"/>
                          <wps:cNvSpPr/>
                          <wps:spPr>
                            <a:xfrm>
                              <a:off x="393859" y="1857112"/>
                              <a:ext cx="25956" cy="422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42268">
                                  <a:moveTo>
                                    <a:pt x="25956" y="0"/>
                                  </a:moveTo>
                                  <a:lnTo>
                                    <a:pt x="25956" y="4998"/>
                                  </a:lnTo>
                                  <a:lnTo>
                                    <a:pt x="24384" y="5692"/>
                                  </a:lnTo>
                                  <a:cubicBezTo>
                                    <a:pt x="19812" y="8740"/>
                                    <a:pt x="16764" y="10264"/>
                                    <a:pt x="15240" y="13312"/>
                                  </a:cubicBezTo>
                                  <a:cubicBezTo>
                                    <a:pt x="13716" y="14836"/>
                                    <a:pt x="13716" y="17883"/>
                                    <a:pt x="13716" y="20932"/>
                                  </a:cubicBezTo>
                                  <a:cubicBezTo>
                                    <a:pt x="13716" y="23980"/>
                                    <a:pt x="13716" y="27028"/>
                                    <a:pt x="16764" y="30076"/>
                                  </a:cubicBezTo>
                                  <a:cubicBezTo>
                                    <a:pt x="18288" y="31600"/>
                                    <a:pt x="21336" y="33124"/>
                                    <a:pt x="24384" y="33124"/>
                                  </a:cubicBezTo>
                                  <a:lnTo>
                                    <a:pt x="25956" y="32710"/>
                                  </a:lnTo>
                                  <a:lnTo>
                                    <a:pt x="25956" y="40752"/>
                                  </a:lnTo>
                                  <a:lnTo>
                                    <a:pt x="16764" y="42268"/>
                                  </a:lnTo>
                                  <a:cubicBezTo>
                                    <a:pt x="12192" y="42268"/>
                                    <a:pt x="9144" y="40744"/>
                                    <a:pt x="6096" y="37695"/>
                                  </a:cubicBezTo>
                                  <a:cubicBezTo>
                                    <a:pt x="1524" y="34647"/>
                                    <a:pt x="0" y="30076"/>
                                    <a:pt x="0" y="23980"/>
                                  </a:cubicBezTo>
                                  <a:cubicBezTo>
                                    <a:pt x="0" y="20932"/>
                                    <a:pt x="1524" y="17883"/>
                                    <a:pt x="3048" y="16359"/>
                                  </a:cubicBezTo>
                                  <a:cubicBezTo>
                                    <a:pt x="4572" y="11788"/>
                                    <a:pt x="9144" y="8740"/>
                                    <a:pt x="13716" y="5692"/>
                                  </a:cubicBezTo>
                                  <a:cubicBezTo>
                                    <a:pt x="16002" y="4168"/>
                                    <a:pt x="19455" y="2644"/>
                                    <a:pt x="23670" y="929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8" name="Shape 9908"/>
                          <wps:cNvSpPr/>
                          <wps:spPr>
                            <a:xfrm>
                              <a:off x="396907" y="1828522"/>
                              <a:ext cx="22908" cy="236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908" h="23614">
                                  <a:moveTo>
                                    <a:pt x="22908" y="0"/>
                                  </a:moveTo>
                                  <a:lnTo>
                                    <a:pt x="22908" y="3811"/>
                                  </a:lnTo>
                                  <a:lnTo>
                                    <a:pt x="15240" y="5326"/>
                                  </a:lnTo>
                                  <a:cubicBezTo>
                                    <a:pt x="13716" y="8374"/>
                                    <a:pt x="12192" y="9898"/>
                                    <a:pt x="12192" y="11423"/>
                                  </a:cubicBezTo>
                                  <a:lnTo>
                                    <a:pt x="12192" y="15994"/>
                                  </a:lnTo>
                                  <a:cubicBezTo>
                                    <a:pt x="12192" y="19042"/>
                                    <a:pt x="12192" y="20566"/>
                                    <a:pt x="10668" y="22090"/>
                                  </a:cubicBezTo>
                                  <a:cubicBezTo>
                                    <a:pt x="10668" y="22090"/>
                                    <a:pt x="9144" y="23614"/>
                                    <a:pt x="6096" y="23614"/>
                                  </a:cubicBezTo>
                                  <a:cubicBezTo>
                                    <a:pt x="4572" y="23614"/>
                                    <a:pt x="3048" y="22090"/>
                                    <a:pt x="1524" y="22090"/>
                                  </a:cubicBezTo>
                                  <a:cubicBezTo>
                                    <a:pt x="1524" y="20566"/>
                                    <a:pt x="0" y="19042"/>
                                    <a:pt x="0" y="15994"/>
                                  </a:cubicBezTo>
                                  <a:cubicBezTo>
                                    <a:pt x="0" y="11423"/>
                                    <a:pt x="3048" y="8374"/>
                                    <a:pt x="7620" y="3802"/>
                                  </a:cubicBezTo>
                                  <a:lnTo>
                                    <a:pt x="22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09" name="Shape 9909"/>
                          <wps:cNvSpPr/>
                          <wps:spPr>
                            <a:xfrm>
                              <a:off x="419814" y="1827752"/>
                              <a:ext cx="36624" cy="7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24" h="71628">
                                  <a:moveTo>
                                    <a:pt x="3096" y="0"/>
                                  </a:moveTo>
                                  <a:cubicBezTo>
                                    <a:pt x="9192" y="0"/>
                                    <a:pt x="13764" y="0"/>
                                    <a:pt x="16812" y="3048"/>
                                  </a:cubicBezTo>
                                  <a:cubicBezTo>
                                    <a:pt x="19860" y="4572"/>
                                    <a:pt x="22908" y="6096"/>
                                    <a:pt x="24432" y="10668"/>
                                  </a:cubicBezTo>
                                  <a:cubicBezTo>
                                    <a:pt x="24432" y="12192"/>
                                    <a:pt x="24432" y="16764"/>
                                    <a:pt x="24432" y="22860"/>
                                  </a:cubicBezTo>
                                  <a:lnTo>
                                    <a:pt x="24432" y="45720"/>
                                  </a:lnTo>
                                  <a:cubicBezTo>
                                    <a:pt x="24432" y="53340"/>
                                    <a:pt x="25956" y="56388"/>
                                    <a:pt x="25956" y="57912"/>
                                  </a:cubicBezTo>
                                  <a:cubicBezTo>
                                    <a:pt x="25956" y="59436"/>
                                    <a:pt x="25956" y="60960"/>
                                    <a:pt x="27480" y="60960"/>
                                  </a:cubicBezTo>
                                  <a:cubicBezTo>
                                    <a:pt x="27480" y="60960"/>
                                    <a:pt x="27480" y="62484"/>
                                    <a:pt x="29004" y="62484"/>
                                  </a:cubicBezTo>
                                  <a:cubicBezTo>
                                    <a:pt x="29004" y="62484"/>
                                    <a:pt x="30528" y="62484"/>
                                    <a:pt x="30528" y="60960"/>
                                  </a:cubicBezTo>
                                  <a:cubicBezTo>
                                    <a:pt x="32052" y="60960"/>
                                    <a:pt x="33576" y="59436"/>
                                    <a:pt x="36624" y="56388"/>
                                  </a:cubicBezTo>
                                  <a:lnTo>
                                    <a:pt x="36624" y="59436"/>
                                  </a:lnTo>
                                  <a:cubicBezTo>
                                    <a:pt x="30528" y="67056"/>
                                    <a:pt x="25956" y="71628"/>
                                    <a:pt x="21384" y="71628"/>
                                  </a:cubicBezTo>
                                  <a:cubicBezTo>
                                    <a:pt x="18336" y="71628"/>
                                    <a:pt x="16812" y="70104"/>
                                    <a:pt x="15288" y="68580"/>
                                  </a:cubicBezTo>
                                  <a:cubicBezTo>
                                    <a:pt x="13764" y="67056"/>
                                    <a:pt x="12240" y="64008"/>
                                    <a:pt x="12240" y="59436"/>
                                  </a:cubicBezTo>
                                  <a:cubicBezTo>
                                    <a:pt x="6144" y="65532"/>
                                    <a:pt x="1572" y="68580"/>
                                    <a:pt x="48" y="70104"/>
                                  </a:cubicBezTo>
                                  <a:lnTo>
                                    <a:pt x="0" y="70112"/>
                                  </a:lnTo>
                                  <a:lnTo>
                                    <a:pt x="0" y="62071"/>
                                  </a:lnTo>
                                  <a:lnTo>
                                    <a:pt x="4227" y="60960"/>
                                  </a:lnTo>
                                  <a:cubicBezTo>
                                    <a:pt x="6525" y="59817"/>
                                    <a:pt x="9191" y="57912"/>
                                    <a:pt x="12240" y="54864"/>
                                  </a:cubicBezTo>
                                  <a:lnTo>
                                    <a:pt x="12240" y="28956"/>
                                  </a:lnTo>
                                  <a:lnTo>
                                    <a:pt x="0" y="34358"/>
                                  </a:lnTo>
                                  <a:lnTo>
                                    <a:pt x="0" y="29360"/>
                                  </a:lnTo>
                                  <a:lnTo>
                                    <a:pt x="12240" y="24384"/>
                                  </a:lnTo>
                                  <a:lnTo>
                                    <a:pt x="12240" y="21336"/>
                                  </a:lnTo>
                                  <a:cubicBezTo>
                                    <a:pt x="12240" y="15240"/>
                                    <a:pt x="12240" y="10668"/>
                                    <a:pt x="9192" y="7620"/>
                                  </a:cubicBezTo>
                                  <a:cubicBezTo>
                                    <a:pt x="7668" y="6096"/>
                                    <a:pt x="4620" y="4572"/>
                                    <a:pt x="48" y="4572"/>
                                  </a:cubicBezTo>
                                  <a:lnTo>
                                    <a:pt x="0" y="4581"/>
                                  </a:lnTo>
                                  <a:lnTo>
                                    <a:pt x="0" y="770"/>
                                  </a:lnTo>
                                  <a:lnTo>
                                    <a:pt x="309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0" name="Shape 9910"/>
                          <wps:cNvSpPr/>
                          <wps:spPr>
                            <a:xfrm>
                              <a:off x="468630" y="1882712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9144" y="0"/>
                                  </a:moveTo>
                                  <a:cubicBezTo>
                                    <a:pt x="10763" y="0"/>
                                    <a:pt x="12287" y="1524"/>
                                    <a:pt x="15335" y="3048"/>
                                  </a:cubicBezTo>
                                  <a:cubicBezTo>
                                    <a:pt x="16859" y="4572"/>
                                    <a:pt x="16859" y="6096"/>
                                    <a:pt x="16859" y="9144"/>
                                  </a:cubicBezTo>
                                  <a:cubicBezTo>
                                    <a:pt x="16859" y="10668"/>
                                    <a:pt x="16859" y="13715"/>
                                    <a:pt x="15335" y="15240"/>
                                  </a:cubicBezTo>
                                  <a:cubicBezTo>
                                    <a:pt x="12287" y="16764"/>
                                    <a:pt x="10763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5240"/>
                                  </a:cubicBezTo>
                                  <a:cubicBezTo>
                                    <a:pt x="1524" y="13715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1" name="Shape 9911"/>
                          <wps:cNvSpPr/>
                          <wps:spPr>
                            <a:xfrm>
                              <a:off x="468630" y="1827752"/>
                              <a:ext cx="16859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764">
                                  <a:moveTo>
                                    <a:pt x="9144" y="0"/>
                                  </a:moveTo>
                                  <a:cubicBezTo>
                                    <a:pt x="10763" y="0"/>
                                    <a:pt x="13811" y="0"/>
                                    <a:pt x="15335" y="1524"/>
                                  </a:cubicBezTo>
                                  <a:cubicBezTo>
                                    <a:pt x="16859" y="3048"/>
                                    <a:pt x="16859" y="6096"/>
                                    <a:pt x="16859" y="7620"/>
                                  </a:cubicBezTo>
                                  <a:cubicBezTo>
                                    <a:pt x="16859" y="10668"/>
                                    <a:pt x="16859" y="12192"/>
                                    <a:pt x="15335" y="13716"/>
                                  </a:cubicBezTo>
                                  <a:cubicBezTo>
                                    <a:pt x="13811" y="15240"/>
                                    <a:pt x="10763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2" name="Shape 9912"/>
                          <wps:cNvSpPr/>
                          <wps:spPr>
                            <a:xfrm>
                              <a:off x="535781" y="1794129"/>
                              <a:ext cx="65723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723" h="103727">
                                  <a:moveTo>
                                    <a:pt x="32099" y="0"/>
                                  </a:moveTo>
                                  <a:cubicBezTo>
                                    <a:pt x="39719" y="0"/>
                                    <a:pt x="45815" y="3048"/>
                                    <a:pt x="51911" y="7620"/>
                                  </a:cubicBezTo>
                                  <a:cubicBezTo>
                                    <a:pt x="58007" y="13715"/>
                                    <a:pt x="59531" y="19812"/>
                                    <a:pt x="59531" y="27527"/>
                                  </a:cubicBezTo>
                                  <a:cubicBezTo>
                                    <a:pt x="59531" y="32099"/>
                                    <a:pt x="59531" y="36671"/>
                                    <a:pt x="56483" y="42767"/>
                                  </a:cubicBezTo>
                                  <a:cubicBezTo>
                                    <a:pt x="53435" y="50387"/>
                                    <a:pt x="47339" y="59531"/>
                                    <a:pt x="38195" y="67151"/>
                                  </a:cubicBezTo>
                                  <a:cubicBezTo>
                                    <a:pt x="26003" y="80867"/>
                                    <a:pt x="18383" y="90011"/>
                                    <a:pt x="15335" y="93059"/>
                                  </a:cubicBezTo>
                                  <a:lnTo>
                                    <a:pt x="41243" y="93059"/>
                                  </a:lnTo>
                                  <a:cubicBezTo>
                                    <a:pt x="47339" y="93059"/>
                                    <a:pt x="50387" y="91535"/>
                                    <a:pt x="53435" y="91535"/>
                                  </a:cubicBezTo>
                                  <a:cubicBezTo>
                                    <a:pt x="54959" y="91535"/>
                                    <a:pt x="58007" y="90011"/>
                                    <a:pt x="59531" y="90011"/>
                                  </a:cubicBezTo>
                                  <a:cubicBezTo>
                                    <a:pt x="61055" y="88487"/>
                                    <a:pt x="62675" y="86963"/>
                                    <a:pt x="64199" y="83915"/>
                                  </a:cubicBezTo>
                                  <a:lnTo>
                                    <a:pt x="65723" y="83915"/>
                                  </a:lnTo>
                                  <a:lnTo>
                                    <a:pt x="59531" y="103727"/>
                                  </a:lnTo>
                                  <a:lnTo>
                                    <a:pt x="0" y="103727"/>
                                  </a:lnTo>
                                  <a:lnTo>
                                    <a:pt x="0" y="100679"/>
                                  </a:lnTo>
                                  <a:cubicBezTo>
                                    <a:pt x="16859" y="85439"/>
                                    <a:pt x="29051" y="71723"/>
                                    <a:pt x="36671" y="61055"/>
                                  </a:cubicBezTo>
                                  <a:cubicBezTo>
                                    <a:pt x="44291" y="51911"/>
                                    <a:pt x="47339" y="42767"/>
                                    <a:pt x="47339" y="33623"/>
                                  </a:cubicBezTo>
                                  <a:cubicBezTo>
                                    <a:pt x="47339" y="27527"/>
                                    <a:pt x="45815" y="22860"/>
                                    <a:pt x="41243" y="18288"/>
                                  </a:cubicBezTo>
                                  <a:cubicBezTo>
                                    <a:pt x="38195" y="13715"/>
                                    <a:pt x="33623" y="12192"/>
                                    <a:pt x="27527" y="12192"/>
                                  </a:cubicBezTo>
                                  <a:cubicBezTo>
                                    <a:pt x="22955" y="12192"/>
                                    <a:pt x="18383" y="13715"/>
                                    <a:pt x="13811" y="16764"/>
                                  </a:cubicBezTo>
                                  <a:cubicBezTo>
                                    <a:pt x="10763" y="19812"/>
                                    <a:pt x="7715" y="22860"/>
                                    <a:pt x="4667" y="29051"/>
                                  </a:cubicBezTo>
                                  <a:lnTo>
                                    <a:pt x="3143" y="29051"/>
                                  </a:lnTo>
                                  <a:cubicBezTo>
                                    <a:pt x="3143" y="19812"/>
                                    <a:pt x="7715" y="12192"/>
                                    <a:pt x="12287" y="7620"/>
                                  </a:cubicBezTo>
                                  <a:cubicBezTo>
                                    <a:pt x="16859" y="3048"/>
                                    <a:pt x="24479" y="0"/>
                                    <a:pt x="3209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3" name="Shape 9913"/>
                          <wps:cNvSpPr/>
                          <wps:spPr>
                            <a:xfrm>
                              <a:off x="615220" y="1797176"/>
                              <a:ext cx="5953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2203">
                                  <a:moveTo>
                                    <a:pt x="22860" y="0"/>
                                  </a:moveTo>
                                  <a:lnTo>
                                    <a:pt x="59531" y="0"/>
                                  </a:lnTo>
                                  <a:lnTo>
                                    <a:pt x="53435" y="12192"/>
                                  </a:lnTo>
                                  <a:lnTo>
                                    <a:pt x="22860" y="12192"/>
                                  </a:lnTo>
                                  <a:lnTo>
                                    <a:pt x="16764" y="26003"/>
                                  </a:lnTo>
                                  <a:cubicBezTo>
                                    <a:pt x="30480" y="27527"/>
                                    <a:pt x="39624" y="32100"/>
                                    <a:pt x="47339" y="39719"/>
                                  </a:cubicBezTo>
                                  <a:cubicBezTo>
                                    <a:pt x="54959" y="47339"/>
                                    <a:pt x="58007" y="54959"/>
                                    <a:pt x="58007" y="64103"/>
                                  </a:cubicBezTo>
                                  <a:cubicBezTo>
                                    <a:pt x="58007" y="70200"/>
                                    <a:pt x="56483" y="74771"/>
                                    <a:pt x="54959" y="79343"/>
                                  </a:cubicBezTo>
                                  <a:cubicBezTo>
                                    <a:pt x="51911" y="83915"/>
                                    <a:pt x="50387" y="86963"/>
                                    <a:pt x="45815" y="90012"/>
                                  </a:cubicBezTo>
                                  <a:cubicBezTo>
                                    <a:pt x="42767" y="93059"/>
                                    <a:pt x="39624" y="96107"/>
                                    <a:pt x="35052" y="97631"/>
                                  </a:cubicBezTo>
                                  <a:cubicBezTo>
                                    <a:pt x="30480" y="100679"/>
                                    <a:pt x="24384" y="102203"/>
                                    <a:pt x="18288" y="102203"/>
                                  </a:cubicBezTo>
                                  <a:cubicBezTo>
                                    <a:pt x="12192" y="102203"/>
                                    <a:pt x="7620" y="100679"/>
                                    <a:pt x="4572" y="99155"/>
                                  </a:cubicBezTo>
                                  <a:cubicBezTo>
                                    <a:pt x="1524" y="97631"/>
                                    <a:pt x="0" y="94583"/>
                                    <a:pt x="0" y="93059"/>
                                  </a:cubicBezTo>
                                  <a:cubicBezTo>
                                    <a:pt x="0" y="91536"/>
                                    <a:pt x="1524" y="90012"/>
                                    <a:pt x="3048" y="88488"/>
                                  </a:cubicBezTo>
                                  <a:cubicBezTo>
                                    <a:pt x="3048" y="86963"/>
                                    <a:pt x="4572" y="86963"/>
                                    <a:pt x="6096" y="86963"/>
                                  </a:cubicBezTo>
                                  <a:cubicBezTo>
                                    <a:pt x="7620" y="86963"/>
                                    <a:pt x="9144" y="86963"/>
                                    <a:pt x="10668" y="86963"/>
                                  </a:cubicBezTo>
                                  <a:cubicBezTo>
                                    <a:pt x="10668" y="88488"/>
                                    <a:pt x="12192" y="88488"/>
                                    <a:pt x="15240" y="90012"/>
                                  </a:cubicBezTo>
                                  <a:cubicBezTo>
                                    <a:pt x="18288" y="93059"/>
                                    <a:pt x="22860" y="94583"/>
                                    <a:pt x="25908" y="94583"/>
                                  </a:cubicBezTo>
                                  <a:cubicBezTo>
                                    <a:pt x="32004" y="94583"/>
                                    <a:pt x="36576" y="93059"/>
                                    <a:pt x="41148" y="88488"/>
                                  </a:cubicBezTo>
                                  <a:cubicBezTo>
                                    <a:pt x="45815" y="83915"/>
                                    <a:pt x="48863" y="77819"/>
                                    <a:pt x="48863" y="71724"/>
                                  </a:cubicBezTo>
                                  <a:cubicBezTo>
                                    <a:pt x="48863" y="65627"/>
                                    <a:pt x="45815" y="59531"/>
                                    <a:pt x="42767" y="54959"/>
                                  </a:cubicBezTo>
                                  <a:cubicBezTo>
                                    <a:pt x="38100" y="50388"/>
                                    <a:pt x="33528" y="45815"/>
                                    <a:pt x="25908" y="42767"/>
                                  </a:cubicBezTo>
                                  <a:cubicBezTo>
                                    <a:pt x="21336" y="39719"/>
                                    <a:pt x="13716" y="39719"/>
                                    <a:pt x="4572" y="38195"/>
                                  </a:cubicBezTo>
                                  <a:lnTo>
                                    <a:pt x="2286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432" style="width:89.31pt;height:149.565pt;mso-position-horizontal-relative:char;mso-position-vertical-relative:line" coordsize="11342,18994">
                  <v:shape id="Shape 9784" style="position:absolute;width:916;height:1052;left:30;top:0;" coordsize="91631,105251" path="m51911,0c59531,0,67247,1524,73343,6096c76391,6096,77915,7620,77915,7620c79439,7620,80963,6096,82487,6096c82487,4572,84011,3048,84011,0l87059,0l90107,35052l87059,35052c84011,24384,79439,16764,73343,12192c68771,7620,61151,6096,53435,6096c47339,6096,41243,7620,35147,10668c29051,13716,26003,19812,22955,27432c19907,35052,18383,44196,18383,54864c18383,64008,19907,71628,21431,77819c24479,85439,29051,90012,35147,94583c41243,97631,47339,99155,54959,99155c62675,99155,67247,97631,73343,94583c77915,91536,84011,86963,90107,77819l91631,79343c87059,88488,80963,96107,73343,99155c67247,103727,59531,105251,50387,105251c33623,105251,19907,99155,10763,86963c4667,77819,0,67056,0,54864c0,44196,3143,35052,7715,27432c12287,18288,18383,12192,26003,7620c33623,3048,42767,0,51911,0x">
                    <v:stroke weight="0pt" endcap="flat" joinstyle="miter" miterlimit="10" on="false" color="#000000" opacity="0"/>
                    <v:fill on="true" color="#212121"/>
                  </v:shape>
                  <v:shape id="Shape 9785" style="position:absolute;width:747;height:702;left:1038;top:350;" coordsize="74771,70200" path="m0,0l22955,0l22955,45815c22955,51912,24479,56483,26003,58007c29051,61055,32099,61055,35147,61055c36671,61055,39719,61055,41243,59531c44291,58007,47339,54959,51911,51912l51911,13716c51911,9144,50387,6096,48863,4572c47339,3048,45815,3048,41243,3048l41243,0l64103,0l64103,41243c64103,48863,64103,54959,64103,56483c64103,58007,65627,59531,65627,59531c67151,61055,68675,61055,68675,61055c70199,61055,71723,61055,74771,59531l74771,62579l54959,70200l51911,70200l51911,56483c45815,62579,41243,67151,38195,68675c35147,70200,32099,70200,29051,70200c24479,70200,21431,68675,18288,67151c15240,65627,13716,62579,12192,58007c12192,54959,10668,50388,10668,44291l10668,13716c10668,10668,10668,7620,10668,6096c9144,6096,7620,4572,6096,4572c6096,3048,3048,3048,0,3048l0,0x">
                    <v:stroke weight="0pt" endcap="flat" joinstyle="miter" miterlimit="10" on="false" color="#000000" opacity="0"/>
                    <v:fill on="true" color="#212121"/>
                  </v:shape>
                  <v:shape id="Shape 9786" style="position:absolute;width:503;height:702;left:1801;top:335;" coordsize="50387,70200" path="m21431,0l24479,0l24479,15240c29051,4572,35147,0,41243,0c44291,0,47339,0,48863,1524c50387,3048,50387,6096,50387,7620c50387,9144,50387,12192,48863,12192c47339,13716,45815,15240,44291,15240c42767,15240,41243,13716,38195,12192c36671,10668,35147,9144,33623,9144c33623,9144,32099,10668,30575,10668c29051,13716,26003,16764,24479,21336l24479,53436c24479,58007,24479,61055,26003,62579c26003,64103,27527,65627,29051,65627c30575,67151,33623,67151,36671,67151l36671,70200l1524,70200l1524,67151c4667,67151,7715,67151,9239,65627c10763,64103,10763,64103,10763,62579c12287,61055,12287,58007,12287,54959l12287,27432c12287,19812,12287,15240,10763,13716c10763,12192,10763,10668,9239,10668c9239,10668,7715,9144,6191,9144c4667,9144,3143,10668,1524,10668l0,7620l21431,0x">
                    <v:stroke weight="0pt" endcap="flat" joinstyle="miter" miterlimit="10" on="false" color="#000000" opacity="0"/>
                    <v:fill on="true" color="#212121"/>
                  </v:shape>
                  <v:shape id="Shape 9787" style="position:absolute;width:519;height:702;left:2275;top:335;" coordsize="51911,70200" path="m21336,0l24384,0l24384,15335c30480,4572,36576,0,41148,0c44196,0,47244,0,48863,1524c50387,3048,51911,6191,51911,7715c51911,9239,50387,12288,48863,12288c48863,13812,47244,15335,44196,15335c42672,15335,41148,13812,39624,12288c36576,10763,35052,9239,33528,9239c33528,9239,32004,10763,30480,10763c28956,13812,27432,16859,24384,21431l24384,53436c24384,58007,24384,61055,25908,62579c25908,64103,27432,65627,28956,65627c30480,67151,33528,67151,36576,67151l36576,70200l1524,70200l1524,67151c4572,67151,7620,67151,9144,65627c10668,64103,10668,64103,12192,62579c12192,61055,12192,58007,12192,54959l12192,27527c12192,19907,12192,15335,12192,13812c10668,12288,10668,10763,9144,10763c9144,10763,7620,9239,6096,9239c4572,9239,3048,10763,1524,10763l0,7715l21336,0x">
                    <v:stroke weight="0pt" endcap="flat" joinstyle="miter" miterlimit="10" on="false" color="#000000" opacity="0"/>
                    <v:fill on="true" color="#212121"/>
                  </v:shape>
                  <v:shape id="Shape 9788" style="position:absolute;width:259;height:684;left:2808;top:354;" coordsize="25956,68431" path="m25956,0l25956,3185l15240,7172c12192,10220,10668,14792,10668,20889l25956,20889l25956,25460l10668,25460c10668,36129,12192,43844,16764,49940l25956,53749l25956,68431l7620,60608c3048,54511,0,45368,0,34604c0,22413,3048,13268,9144,7172l25956,0x">
                    <v:stroke weight="0pt" endcap="flat" joinstyle="miter" miterlimit="10" on="false" color="#000000" opacity="0"/>
                    <v:fill on="true" color="#212121"/>
                  </v:shape>
                  <v:shape id="Shape 9789" style="position:absolute;width:305;height:274;left:3068;top:778;" coordsize="30528,27432" path="m29004,0l30528,1524c30528,7620,27480,13715,22908,19812c16812,24384,10716,27432,3096,27432l0,26111l0,11430l9192,15240c13764,15240,16812,13715,21384,12192c24432,9144,27480,4572,29004,0x">
                    <v:stroke weight="0pt" endcap="flat" joinstyle="miter" miterlimit="10" on="false" color="#000000" opacity="0"/>
                    <v:fill on="true" color="#212121"/>
                  </v:shape>
                  <v:shape id="Shape 9790" style="position:absolute;width:305;height:274;left:3068;top:335;" coordsize="30528,27432" path="m4620,0c12240,0,18336,1524,24432,7620c29004,12192,30528,18288,30528,27432l0,27432l0,22860l15288,22860c15288,18288,15288,15239,13764,13715c12240,10668,10716,9144,9192,7620c6144,6096,3096,4572,1572,4572l0,5156l0,1971l4620,0x">
                    <v:stroke weight="0pt" endcap="flat" joinstyle="miter" miterlimit="10" on="false" color="#000000" opacity="0"/>
                    <v:fill on="true" color="#212121"/>
                  </v:shape>
                  <v:shape id="Shape 9791" style="position:absolute;width:747;height:702;left:3419;top:335;" coordsize="74771,70200" path="m21431,0l24479,0l24479,13716c32099,4573,39719,0,47339,0c50387,0,53435,0,56483,3048c59531,4573,61055,7620,62579,12192c64103,15240,64103,19812,64103,25908l64103,54959c64103,59531,65627,61055,65627,62579c65627,64104,67151,65628,68675,65628c70199,67152,71723,67152,74771,67152l74771,70200l41243,70200l41243,67152l42767,67152c45815,67152,48863,67152,48863,65628c50387,64104,51911,64104,51911,61055c51911,61055,51911,58007,51911,54959l51911,25908c51911,19812,51911,15240,50387,13716c48863,10668,45815,9144,41243,9144c36671,9144,30575,12192,24479,18288l24479,54959c24479,59531,24479,62579,24479,62579c26003,64104,26003,65628,27527,65628c29051,67152,32099,67152,35147,67152l35147,70200l1524,70200l1524,67152l3048,67152c6096,67152,9144,67152,10668,64104c10668,62579,12192,59531,12192,54959l12192,28956c12192,21336,12192,15240,10668,13716c10668,12192,10668,10668,9144,10668c9144,10668,7620,9144,6096,9144c4572,9144,3048,10668,1524,10668l0,7620l21431,0x">
                    <v:stroke weight="0pt" endcap="flat" joinstyle="miter" miterlimit="10" on="false" color="#000000" opacity="0"/>
                    <v:fill on="true" color="#212121"/>
                  </v:shape>
                  <v:shape id="Shape 9792" style="position:absolute;width:411;height:930;left:4198;top:121;" coordsize="41148,93059" path="m19812,0l22860,0l22860,22860l38100,22860l38100,28956l22860,28956l22860,73247c22860,76295,22860,79343,24384,80867c25908,82391,27432,83915,28956,83915c30480,83915,32004,83915,33528,82391c35052,80867,36576,79343,38100,77819l41148,77819c38100,82391,36576,86963,33528,88488c30480,91536,27432,93059,22860,93059c21336,93059,18288,91536,16764,90012c13716,88488,12192,86963,12192,85439c10668,82391,10668,79343,10668,74771l10668,28956l0,28956l0,25908c1524,24384,4572,22860,7620,19812c10668,18288,13716,15240,15240,10668c16764,9144,18288,6096,19812,0x">
                    <v:stroke weight="0pt" endcap="flat" joinstyle="miter" miterlimit="10" on="false" color="#000000" opacity="0"/>
                    <v:fill on="true" color="#212121"/>
                  </v:shape>
                  <v:shape id="Shape 9793" style="position:absolute;width:442;height:1006;left:5068;top:30;" coordsize="44291,100679" path="m0,0l44291,0l44291,1524l39719,1524c36671,1524,33623,3048,30575,6096c30575,7620,29051,10668,29051,16764l29051,82391c29051,86963,29051,91536,30575,93059c30575,94583,32099,94583,33623,96107c35147,97631,38195,97631,39719,97631l44291,97631l44291,100679l0,100679l0,97631l4572,97631c7620,97631,10668,96107,13716,94583c13716,93059,15240,88488,15240,82391l15240,16764c15240,12192,15240,9144,13716,7620c13716,6096,12192,4572,10668,4572c9144,3048,6096,1524,4572,1524l0,1524l0,0x">
                    <v:stroke weight="0pt" endcap="flat" joinstyle="miter" miterlimit="10" on="false" color="#000000" opacity="0"/>
                    <v:fill on="true" color="#212121"/>
                  </v:shape>
                  <v:shape id="Shape 9794" style="position:absolute;width:748;height:702;left:5616;top:335;" coordsize="74867,70200" path="m19907,0l22955,0l22955,13716c32099,4573,39719,0,45815,0c50387,0,53435,0,56483,3048c59531,4573,61055,7620,62675,12192c64199,15240,64199,19812,64199,25908l64199,54959c64199,59531,64199,61055,65723,62579c65723,64104,67247,65628,67247,65628c68771,67152,71819,67152,74867,67152l74867,70200l41243,70200l41243,67152l42767,67152c45815,67152,47339,67152,48863,65628c50387,64104,50387,64104,51911,61055c51911,61055,51911,58007,51911,54959l51911,25908c51911,19812,50387,15240,48863,13716c47339,10668,45815,9144,41243,9144c35147,9144,29051,12192,22955,18288l22955,54959c22955,59531,24479,62579,24479,62579c24479,64104,26003,65628,27527,65628c29051,67152,30575,67152,35147,67152l35147,70200l1524,70200l1524,67152l3048,67152c6096,67152,7715,67152,9239,64104c10763,62579,10763,59531,10763,54959l10763,28956c10763,21336,10763,15240,10763,13716c10763,12192,9239,10668,9239,10668c7715,10668,7715,9144,6096,9144c4572,9144,3048,10668,1524,10668l0,7620l19907,0x">
                    <v:stroke weight="0pt" endcap="flat" joinstyle="miter" miterlimit="10" on="false" color="#000000" opacity="0"/>
                    <v:fill on="true" color="#212121"/>
                  </v:shape>
                  <v:shape id="Shape 9795" style="position:absolute;width:732;height:702;left:6380;top:350;" coordsize="73247,70200" path="m0,0l32099,0l32099,3048l30575,3048c27527,3048,27527,3048,26003,4572c24479,4572,24479,6096,24479,7620c24479,9144,24479,12192,26003,13716l41243,51912l58007,12192c58007,10668,59531,7620,59531,6096c59531,6096,59531,4572,58007,4572c58007,4572,58007,3048,56483,3048c56483,3048,53435,3048,51911,3048l51911,0l73247,0l73247,3048c71723,3048,68675,3048,68675,4572c67151,6096,65627,9144,64103,12192l39719,70200l36671,70200l12192,12192c10668,10668,9144,7620,9144,7620c7620,6096,6096,4572,4572,4572c4572,3048,3048,3048,0,3048l0,0x">
                    <v:stroke weight="0pt" endcap="flat" joinstyle="miter" miterlimit="10" on="false" color="#000000" opacity="0"/>
                    <v:fill on="true" color="#212121"/>
                  </v:shape>
                  <v:shape id="Shape 9796" style="position:absolute;width:266;height:685;left:7190;top:356;" coordsize="26670,68535" path="m26670,0l26670,2765l16764,7010c12192,10058,10668,14630,10668,20727l26670,20727l26670,25298l10668,25298c10668,35967,12192,43682,18288,49778l26670,53587l26670,68535l9144,60446c3048,54349,0,45206,0,34442c0,22251,3048,13106,9144,7010l26670,0x">
                    <v:stroke weight="0pt" endcap="flat" joinstyle="miter" miterlimit="10" on="false" color="#000000" opacity="0"/>
                    <v:fill on="true" color="#212121"/>
                  </v:shape>
                  <v:shape id="Shape 9797" style="position:absolute;width:313;height:274;left:7457;top:778;" coordsize="31337,27432" path="m28194,0l31337,1524c29718,7620,26670,13715,22098,19812c17526,24384,9906,27432,2286,27432l0,26377l0,11430l8382,15240c12954,15240,17526,13715,20574,12192c23622,9144,26670,4572,28194,0x">
                    <v:stroke weight="0pt" endcap="flat" joinstyle="miter" miterlimit="10" on="false" color="#000000" opacity="0"/>
                    <v:fill on="true" color="#212121"/>
                  </v:shape>
                  <v:shape id="Shape 9798" style="position:absolute;width:313;height:274;left:7457;top:335;" coordsize="31337,27432" path="m5334,0c12954,0,19050,1524,23622,7620c28194,12192,31337,18288,31337,27432l0,27432l0,22860l16002,22860c14478,18288,14478,15239,14478,13715c12954,10668,11430,9144,8382,7620c5334,6096,3810,4572,762,4572l0,4898l0,2133l5334,0x">
                    <v:stroke weight="0pt" endcap="flat" joinstyle="miter" miterlimit="10" on="false" color="#000000" opacity="0"/>
                    <v:fill on="true" color="#212121"/>
                  </v:shape>
                  <v:shape id="Shape 9799" style="position:absolute;width:732;height:701;left:7815;top:335;" coordsize="73247,70104" path="m19812,0l22955,0l22955,13716c30575,4573,38195,0,45815,0c50387,0,53435,0,54959,3048c58007,4573,61055,7620,62579,12192c62579,15240,64103,19812,64103,25908l64103,54864c64103,59436,64103,60960,64103,62485c65627,64008,65627,65532,67151,65532c68675,67056,70199,67056,73247,67056l73247,70104l39719,70104l39719,67056l41243,67056c44291,67056,47339,67056,48863,65532c50387,64008,50387,64008,50387,60960c51911,60960,51911,57912,51911,54864l51911,25908c51911,19812,50387,15240,48863,13716c47339,10668,44291,9144,41243,9144c35147,9144,29051,12192,22955,18288l22955,54864c22955,59436,22955,62485,24479,62485c24479,64008,26003,65532,27527,65532c27527,67056,30575,67056,33623,67056l33623,70104l0,70104l0,67056l1524,67056c4572,67056,7620,67056,9144,64008c10668,62485,10668,59436,10668,54864l10668,28956c10668,21336,10668,15240,10668,13716c9144,12192,9144,10668,9144,10668c7620,10668,6096,9144,6096,9144c4572,9144,3048,10668,0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00" style="position:absolute;width:412;height:930;left:8579;top:121;" coordsize="41243,93059" path="m21336,0l22860,0l22860,22860l38195,22860l38195,28956l22860,28956l22860,73247c22860,76295,22860,79343,24384,80867c25908,82391,27432,83915,28956,83915c32004,83915,33528,83915,35052,82391c36576,80867,36576,79343,38195,77819l41243,77819c39719,82391,36576,86963,33528,88488c30480,91536,27432,93059,24384,93059c21336,93059,19812,91536,16764,90012c15240,88488,13716,86963,12192,85439c10668,82391,10668,79343,10668,74771l10668,28956l0,28956l0,25908c3048,24384,6096,22860,7620,19812c10668,18288,13716,15240,15240,10668c16764,9144,18288,6096,21336,0x">
                    <v:stroke weight="0pt" endcap="flat" joinstyle="miter" miterlimit="10" on="false" color="#000000" opacity="0"/>
                    <v:fill on="true" color="#212121"/>
                  </v:shape>
                  <v:shape id="Shape 9801" style="position:absolute;width:328;height:717;left:9098;top:335;" coordsize="32814,71724" path="m32004,0l32814,155l32814,6031l30480,4572c27432,4572,24384,4572,21336,7620c19812,9144,16764,10668,15240,15240c13716,18288,13716,24384,13716,30480c13716,39624,15240,48863,18288,56483c20574,59531,22860,62198,25527,64103l32814,66435l32814,71504l32004,71724c21336,71724,13716,68675,7620,59531c1524,53436,0,45815,0,36576c0,30480,1524,24384,4572,18288c7620,12192,10668,7620,16764,4572c21336,1524,25908,0,32004,0x">
                    <v:stroke weight="0pt" endcap="flat" joinstyle="miter" miterlimit="10" on="false" color="#000000" opacity="0"/>
                    <v:fill on="true" color="#212121"/>
                  </v:shape>
                  <v:shape id="Shape 9802" style="position:absolute;width:328;height:713;left:9426;top:336;" coordsize="32814,71349" path="m0,0l13145,2512c17169,4417,20622,7465,23670,12037c29766,18133,32814,25753,32814,34897c32814,41088,31290,47184,28242,53280c25194,59376,20622,63948,16050,66996l0,71349l0,66280l2238,66996c6810,66996,9858,63948,14526,60900c17574,56328,19098,50233,19098,39469c19098,27277,16050,18133,9858,12037l0,5876l0,0x">
                    <v:stroke weight="0pt" endcap="flat" joinstyle="miter" miterlimit="10" on="false" color="#000000" opacity="0"/>
                    <v:fill on="true" color="#212121"/>
                  </v:shape>
                  <v:shape id="Shape 9803" style="position:absolute;width:503;height:702;left:9815;top:335;" coordsize="50387,70200" path="m19812,0l22860,0l22860,15240c28956,4572,35147,0,41243,0c44291,0,45815,0,47339,1524c48863,3048,50387,6096,50387,7620c50387,9144,50387,12192,48863,12192c47339,13716,45815,15240,44291,15240c42767,15240,39719,13716,38195,12192c36671,10668,33623,9144,33623,9144c32004,9144,32004,10668,30480,10668c27432,13716,25908,16764,22860,21336l22860,53436c22860,58007,24384,61055,24384,62579c25908,64103,25908,65627,28956,65627c30480,67151,32004,67151,35147,67151l35147,70200l0,70200l0,67151c4572,67151,6096,67151,7620,65627c9144,64103,10668,64103,10668,62579c10668,61055,10668,58007,10668,54959l10668,27432c10668,19812,10668,15240,10668,13716c10668,12192,9144,10668,9144,10668c7620,10668,7620,9144,6096,9144c4572,9144,3048,10668,0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04" style="position:absolute;width:747;height:1006;left:10288;top:350;" coordsize="74771,100679" path="m0,0l32004,0l32004,3048l30480,3048c27432,3048,25908,3048,24384,4572c24384,6096,22860,6096,22860,7620c22860,10668,24384,12192,25908,16764l42672,50388l58007,12192c58007,10668,59531,9144,59531,6096c59531,6096,59531,4572,58007,4572c58007,4572,58007,3048,56483,3048c56483,3048,54959,3048,51911,3048l51911,0l74771,0l74771,3048c73247,3048,71723,3048,70199,4572c68675,4572,68675,6096,67151,7620c67151,7620,65627,10668,64103,13716l36576,80867c33528,88488,30480,93059,25908,96107c21336,99155,16764,100679,13716,100679c10668,100679,7620,100679,6096,99155c4572,97631,3048,94583,3048,93059c3048,91536,4572,88488,6096,88488c6096,86963,9144,85439,10668,85439c12192,85439,15240,86963,18288,86963c19812,88488,21336,88488,21336,88488c22860,88488,24384,88488,25908,86963c27432,85439,30480,82391,32004,77819l36576,65627l12192,13716c10668,12192,10668,10668,9144,9144c7620,6096,6096,6096,6096,4572c4572,4572,3048,3048,0,3048l0,0x">
                    <v:stroke weight="0pt" endcap="flat" joinstyle="miter" miterlimit="10" on="false" color="#000000" opacity="0"/>
                    <v:fill on="true" color="#212121"/>
                  </v:shape>
                  <v:shape id="Shape 9805" style="position:absolute;width:168;height:167;left:11173;top:884;" coordsize="16859,16764" path="m7620,0c10668,0,12192,1524,13716,3048c15240,4572,16859,6096,16859,9144c16859,10668,15240,13715,13716,15240c12192,16764,10668,16764,7620,16764c6096,16764,4572,16764,3048,15240c0,13715,0,10668,0,9144c0,6096,0,4572,3048,3048c4572,1524,6096,0,7620,0x">
                    <v:stroke weight="0pt" endcap="flat" joinstyle="miter" miterlimit="10" on="false" color="#000000" opacity="0"/>
                    <v:fill on="true" color="#212121"/>
                  </v:shape>
                  <v:shape id="Shape 9806" style="position:absolute;width:168;height:167;left:11173;top:335;" coordsize="16859,16764" path="m7620,0c10668,0,12192,0,13716,1524c15240,3048,16859,6096,16859,7620c16859,10668,15240,12192,13716,13716c12192,15240,10668,16764,7620,16764c6096,16764,4572,15240,3048,13716c1524,12192,0,10668,0,7620c0,6096,1524,3048,3048,1524c4572,0,6096,0,7620,0x">
                    <v:stroke weight="0pt" endcap="flat" joinstyle="miter" miterlimit="10" on="false" color="#000000" opacity="0"/>
                    <v:fill on="true" color="#212121"/>
                  </v:shape>
                  <v:shape id="Shape 9807" style="position:absolute;width:481;height:947;left:0;top:3140;" coordsize="48149,94721" path="m48149,0l48149,15464l30575,55097l48149,55097l48149,61192l29051,61192l21431,76433c19907,81004,19907,84052,19907,85576c19907,87100,19907,88624,21431,90149c22955,90149,26003,91673,30575,91673l30575,94721l0,94721l0,91673c3048,91673,6191,90149,7715,88624c10763,87100,12287,82528,16859,74909l48149,0x">
                    <v:stroke weight="0pt" endcap="flat" joinstyle="miter" miterlimit="10" on="false" color="#000000" opacity="0"/>
                    <v:fill on="true" color="#212121"/>
                  </v:shape>
                  <v:shape id="Shape 9808" style="position:absolute;width:587;height:1037;left:481;top:3050;" coordsize="58722,103728" path="m3762,0l6810,0l41958,83916c43482,91536,46530,96107,49578,97631c51102,99156,54150,100680,58722,100680l58722,103728l19098,103728l19098,100680c22146,100680,25194,100680,26718,99156c28242,97631,29766,96107,29766,94583c29766,93059,28242,88488,26718,83916l20622,70200l0,70200l0,64104l17574,64104l714,22861l0,24471l0,9007l3762,0x">
                    <v:stroke weight="0pt" endcap="flat" joinstyle="miter" miterlimit="10" on="false" color="#000000" opacity="0"/>
                    <v:fill on="true" color="#212121"/>
                  </v:shape>
                  <v:shape id="Shape 9809" style="position:absolute;width:420;height:1022;left:1114;top:3387;" coordsize="42005,102203" path="m21431,0l24479,0l24479,16763c29051,10668,32099,6096,35147,3048l42005,1333l42005,11103l41243,10668c38195,10668,36671,10668,33623,12192c32099,13715,29051,16763,24479,19812l24479,45720c24479,51815,24479,54863,26003,56387c26003,59436,27527,62484,30575,64008c33623,67056,36671,67056,41243,67056l42005,66770l42005,71301l41243,71627c38195,71627,33623,71627,32099,70103c29051,70103,27527,68580,24479,65532l24479,86963c24479,91535,24479,94583,26003,96107c26003,97631,27527,97631,29051,99155c30575,99155,32099,100679,36671,100679l36671,102203l0,102203l0,100679l3048,100679c4572,100679,7620,99155,9144,99155c10668,97631,10668,97631,12287,96107c12287,94583,12287,91535,12287,86963l12287,21336c12287,18287,12287,15239,12287,13715c12287,12192,10668,12192,10668,10668c9144,10668,7620,10668,6096,10668c4572,10668,3048,10668,1524,10668l1524,9144l21431,0x">
                    <v:stroke weight="0pt" endcap="flat" joinstyle="miter" miterlimit="10" on="false" color="#000000" opacity="0"/>
                    <v:fill on="true" color="#212121"/>
                  </v:shape>
                  <v:shape id="Shape 9810" style="position:absolute;width:298;height:713;left:1534;top:3387;" coordsize="29813,71301" path="m5334,0c11430,0,17526,3048,22098,7620c26670,15239,29813,22860,29813,33527c29813,45720,26670,54863,20574,62484l0,71301l0,66770l11430,62484c14478,56387,17526,50292,17526,41148c17526,30480,14478,22860,9906,16763l0,11103l0,1333l5334,0x">
                    <v:stroke weight="0pt" endcap="flat" joinstyle="miter" miterlimit="10" on="false" color="#000000" opacity="0"/>
                    <v:fill on="true" color="#212121"/>
                  </v:shape>
                  <v:shape id="Shape 9811" style="position:absolute;width:420;height:1022;left:1878;top:3387;" coordsize="42005,102203" path="m21431,0l24479,0l24479,16763c29051,10668,32099,6096,35147,3048l42005,1333l42005,11103l41243,10668c38195,10668,36671,10668,33623,12192c32099,13715,29051,16763,24479,19812l24479,45720c24479,51815,24479,54959,26003,56483c26003,59531,27527,62579,30575,64103c33623,67151,36671,67151,41243,67151l42005,66865l42005,71396l41243,71723c38195,71723,33623,71723,32099,70199c29051,70199,27527,68675,24479,65627l24479,86963c24479,91535,24479,94583,26003,96107c26003,97631,27527,97631,29051,99155c30575,99155,32099,100679,36671,100679l36671,102203l0,102203l0,100679l3048,100679c4572,100679,7620,99155,9144,99155c10668,97631,10668,97631,12287,96107c12287,94583,12287,91535,12287,86963l12287,21336c12287,18287,12287,15239,12287,13715c12287,12192,10668,12192,10668,10668c9144,10668,7620,10668,6096,10668c4572,10668,3048,10668,1524,10668l1524,9144l21431,0x">
                    <v:stroke weight="0pt" endcap="flat" joinstyle="miter" miterlimit="10" on="false" color="#000000" opacity="0"/>
                    <v:fill on="true" color="#212121"/>
                  </v:shape>
                  <v:shape id="Shape 9812" style="position:absolute;width:298;height:713;left:2298;top:3387;" coordsize="29813,71396" path="m5334,0c11430,0,17526,3048,22098,7620c26765,15239,29813,22860,29813,33527c29813,45720,26765,54959,20574,62579l0,71396l0,66865l11430,62579c14478,56483,17526,50292,17526,41148c17526,30480,14478,22860,9906,16763l0,11103l0,1333l5334,0x">
                    <v:stroke weight="0pt" endcap="flat" joinstyle="miter" miterlimit="10" on="false" color="#000000" opacity="0"/>
                    <v:fill on="true" color="#212121"/>
                  </v:shape>
                  <v:shape id="Shape 9813" style="position:absolute;width:336;height:1052;left:2702;top:3035;" coordsize="33623,105251" path="m19812,0l22860,0l22860,90012c22860,94583,22860,97631,24384,97631c24384,99155,25908,100679,27432,102203c28956,102203,30575,102203,33623,102203l33623,105251l1524,105251l1524,102203c4572,102203,6096,102203,7620,102203c7620,100679,9144,99155,9144,99155c10668,97631,10668,94583,10668,90012l10668,27432c10668,19812,10668,15240,10668,13716c10668,12192,9144,10668,9144,10668c7620,9144,7620,9144,6096,9144c4572,9144,3048,9144,1524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14" style="position:absolute;width:266;height:678;left:3084;top:3408;" coordsize="26670,67862" path="m26670,0l26670,2874l16764,8534c13716,11582,12192,16155,10668,20727l26670,20727l26670,25298l10668,25298c10668,35967,13716,43586,18288,49682c20574,52731,23241,54635,26289,55779l26670,55835l26670,67862l9144,60351c3048,54255,0,45110,0,34442c0,23775,3048,14630,9144,7010l26670,0x">
                    <v:stroke weight="0pt" endcap="flat" joinstyle="miter" miterlimit="10" on="false" color="#000000" opacity="0"/>
                    <v:fill on="true" color="#212121"/>
                  </v:shape>
                  <v:shape id="Shape 9815" style="position:absolute;width:313;height:274;left:3350;top:3829;" coordsize="31337,27432" path="m29813,0l31337,1524c31337,7620,28289,13716,22098,19812c17526,25908,11430,27432,3810,27432l0,25799l0,13773l9906,15240c14478,15240,17526,15240,20574,12192c23622,9144,26765,6096,29813,0x">
                    <v:stroke weight="0pt" endcap="flat" joinstyle="miter" miterlimit="10" on="false" color="#000000" opacity="0"/>
                    <v:fill on="true" color="#212121"/>
                  </v:shape>
                  <v:shape id="Shape 9816" style="position:absolute;width:313;height:274;left:3350;top:3387;" coordsize="31337,27432" path="m5334,0c12954,0,19050,3048,23622,7620c29813,12192,31337,19812,31337,27432l0,27432l0,22860l16002,22860c16002,18288,16002,15239,14478,13715c12954,10668,11430,9144,8382,7620c6858,6096,3810,4572,762,4572l0,5007l0,2133l5334,0x">
                    <v:stroke weight="0pt" endcap="flat" joinstyle="miter" miterlimit="10" on="false" color="#000000" opacity="0"/>
                    <v:fill on="true" color="#212121"/>
                  </v:shape>
                  <v:shape id="Shape 9817" style="position:absolute;width:167;height:167;left:3831;top:3935;" coordsize="16764,16764" path="m7620,0c10668,0,12192,1524,13716,3048c15240,4572,16764,6096,16764,9144c16764,10668,15240,13716,13716,15240c12192,16764,10668,16764,7620,16764c6096,16764,4572,16764,3048,15240c1524,13716,0,10668,0,9144c0,6096,1524,4572,3048,3048c4572,1524,6096,0,7620,0x">
                    <v:stroke weight="0pt" endcap="flat" joinstyle="miter" miterlimit="10" on="false" color="#000000" opacity="0"/>
                    <v:fill on="true" color="#212121"/>
                  </v:shape>
                  <v:shape id="Shape 9818" style="position:absolute;width:167;height:167;left:3831;top:3387;" coordsize="16764,16764" path="m9144,0c10668,0,12192,0,13716,1524c15240,4572,16764,6096,16764,7620c16764,10668,15240,12192,13716,13716c12192,15240,10668,16764,9144,16764c6096,16764,4572,15240,3048,13716c1524,12192,0,10668,0,7620c0,6096,1524,4572,3048,1524c4572,0,6096,0,9144,0x">
                    <v:stroke weight="0pt" endcap="flat" joinstyle="miter" miterlimit="10" on="false" color="#000000" opacity="0"/>
                    <v:fill on="true" color="#212121"/>
                  </v:shape>
                  <v:shape id="Shape 9819" style="position:absolute;width:595;height:1022;left:4625;top:3081;" coordsize="59531,102203" path="m22955,0l59531,0l53435,12192l22955,12192l16859,25908c30575,27432,39719,32100,47339,41243c54959,47339,58007,54959,58007,64103c58007,70200,56483,74771,54959,79343c51911,83915,50387,86963,45815,90012c42767,94583,39719,96107,35147,97631c30575,100679,24479,102203,18383,102203c12192,102203,7620,102203,4572,99155c1524,97631,0,94583,0,93059c0,91536,1524,90012,3048,88488c3048,88488,4572,86963,6096,86963c7620,86963,9144,86963,10668,88488c10668,88488,12192,90012,15240,91536c18383,93059,22955,94583,26003,94583c32099,94583,36671,93059,41243,88488c45815,83915,48863,77819,48863,71724c48863,65627,45815,61055,42767,54959c38195,50388,33623,45815,26003,42767c21431,41243,13716,39719,4572,39719l22955,0x">
                    <v:stroke weight="0pt" endcap="flat" joinstyle="miter" miterlimit="10" on="false" color="#000000" opacity="0"/>
                    <v:fill on="true" color="#212121"/>
                  </v:shape>
                  <v:shape id="Shape 9820" style="position:absolute;width:328;height:1049;left:5373;top:3054;" coordsize="32861,104913" path="m32861,0l32861,6139l24479,10330c21431,13377,18383,20997,16859,28618c15335,37857,15335,47001,15335,56145c15335,69861,16859,80528,19907,89673c22955,97293,27527,100340,32099,100340l32861,100086l32861,104684l32099,104913c22955,104913,15335,98816,9239,88149c3143,79004,0,66813,0,53097c0,42428,1619,31761,6191,24046c9239,14901,13811,8806,19907,5758l32861,0x">
                    <v:stroke weight="0pt" endcap="flat" joinstyle="miter" miterlimit="10" on="false" color="#000000" opacity="0"/>
                    <v:fill on="true" color="#212121"/>
                  </v:shape>
                  <v:shape id="Shape 9821" style="position:absolute;width:328;height:1050;left:5701;top:3050;" coordsize="32861,105023" path="m762,0c8382,0,14478,4573,22098,12192c29813,22861,32861,35147,32861,51912c32861,64104,31337,73247,28289,82392c25146,90012,20574,96107,14478,100679l0,105023l0,100425l8382,97631c11430,94583,12954,91536,14478,85440c17526,76295,17526,64104,17526,48864c17526,38195,17526,27432,14478,19812c12954,13716,9906,10668,8382,7620c5334,6097,3810,6097,762,6097l0,6478l0,339l762,0x">
                    <v:stroke weight="0pt" endcap="flat" joinstyle="miter" miterlimit="10" on="false" color="#000000" opacity="0"/>
                    <v:fill on="true" color="#212121"/>
                  </v:shape>
                  <v:shape id="Shape 9822" style="position:absolute;width:519;height:1006;left:0;top:6041;" coordsize="51959,100680" path="m0,0l44291,0l51959,588l51959,7187l42767,4573c38195,4573,33623,4573,29051,6097l29051,44197c32099,45720,33623,45720,36671,45720c38195,45720,41243,45720,44291,45720l51959,44954l51959,52590l42767,50292c39719,50292,36671,50292,35147,51816c32099,51816,30575,51816,29051,51816l29051,93059c35147,94583,41243,94583,47339,94583l51959,93169l51959,100477l48863,100680l0,100680l0,97631l4667,97631c9239,97631,12287,96107,13811,93059c15335,91536,15335,88488,15335,82392l15335,16764c15335,10668,15335,7620,13811,6097c10763,3049,7715,1525,4667,1525l0,1525l0,0x">
                    <v:stroke weight="0pt" endcap="flat" joinstyle="miter" miterlimit="10" on="false" color="#000000" opacity="0"/>
                    <v:fill on="true" color="#212121"/>
                  </v:shape>
                  <v:shape id="Shape 9823" style="position:absolute;width:396;height:998;left:519;top:6047;" coordsize="39672,99889" path="m0,0l12240,937c19860,2461,25956,5509,29004,10081c33576,14653,35100,19224,35100,25321c35100,31417,33576,35989,30528,39037c27480,43609,22908,46657,16812,48181c24432,49705,29004,52753,32052,55800c36624,60373,39672,64945,39672,72565c39672,77137,38148,81804,35100,86376c32052,90948,27480,93996,21384,97044c19098,97806,15645,98568,11430,99140l0,99889l0,92581l15288,87900c19860,84852,22908,78661,22908,74089c22908,69517,21384,66469,19860,61897c16812,58849,13764,55800,9096,54277l0,52002l0,44366l7572,43609c12240,42085,15288,39037,16812,35989c18336,32941,19860,28369,19860,25321c19860,19224,16812,14653,12240,10081l0,6600l0,0x">
                    <v:stroke weight="0pt" endcap="flat" joinstyle="miter" miterlimit="10" on="false" color="#000000" opacity="0"/>
                    <v:fill on="true" color="#212121"/>
                  </v:shape>
                  <v:shape id="Shape 9824" style="position:absolute;width:251;height:422;left:1083;top:6641;" coordsize="25194,42242" path="m25194,0l25194,4675l22955,5570c19907,8618,16859,10142,15335,13190c13716,14714,12192,17762,12192,20810c12192,23954,13716,27001,15335,30049c18383,31573,19907,33097,22955,33097l25194,31978l25194,40215l24479,40718c22955,40718,19907,42242,16859,42242c12192,42242,7620,40718,4572,37669c1524,33097,0,30049,0,23954c0,20810,1524,17762,3048,16238c4572,11666,7620,8618,13716,5570c16050,4046,19121,2522,23134,808l25194,0x">
                    <v:stroke weight="0pt" endcap="flat" joinstyle="miter" miterlimit="10" on="false" color="#000000" opacity="0"/>
                    <v:fill on="true" color="#212121"/>
                  </v:shape>
                  <v:shape id="Shape 9825" style="position:absolute;width:221;height:238;left:1114;top:6352;" coordsize="22146,23803" path="m22146,0l22146,4153l15335,5515c13811,8563,12287,10088,12287,11612l12287,16184c12287,19231,12287,20755,10668,22279c9144,22279,7620,23803,6096,23803c4572,23803,3048,22279,1524,20755c0,20755,0,17707,0,16184c0,11612,1524,8563,6096,3991l22146,0x">
                    <v:stroke weight="0pt" endcap="flat" joinstyle="miter" miterlimit="10" on="false" color="#000000" opacity="0"/>
                    <v:fill on="true" color="#212121"/>
                  </v:shape>
                  <v:shape id="Shape 9826" style="position:absolute;width:373;height:717;left:1335;top:6346;" coordsize="37386,71724" path="m2334,0c8430,0,13002,0,17574,3048c20622,4572,22146,6096,23670,10668c25194,12192,25194,16764,25194,22860l25194,45720c25194,53436,25194,56483,25194,58007c25194,59531,26718,61055,26718,61055c26718,61055,28242,62579,28242,62579c29766,62579,29766,61055,31290,61055c31290,61055,34338,59531,37386,56483l37386,59531c31290,67151,26718,71724,20622,71724c19098,71724,16050,70200,14526,68675c14526,67151,13002,64103,13002,59531c9192,62579,6525,64865,4429,66580l0,69697l0,61460l13002,54959l13002,28956l0,34157l0,29482l13002,24384l13002,21336c13002,15240,11478,10668,9954,7620c6906,6096,3858,4572,810,4572l0,4734l0,581l2334,0x">
                    <v:stroke weight="0pt" endcap="flat" joinstyle="miter" miterlimit="10" on="false" color="#000000" opacity="0"/>
                    <v:fill on="true" color="#212121"/>
                  </v:shape>
                  <v:shape id="Shape 9827" style="position:absolute;width:748;height:701;left:1709;top:6346;" coordsize="74867,70104" path="m19907,0l22955,0l22955,13716c32099,4573,39719,0,45815,0c50387,0,53435,0,56483,3048c58007,4573,61055,7620,62579,12192c64103,15240,64103,19812,64103,25908l64103,54864c64103,59436,64103,60960,65627,62485c65627,64008,67151,65532,67151,65532c68675,67056,71819,67056,74867,67056l74867,70104l41243,70104l41243,67056l42767,67056c45815,67056,47339,67056,48863,65532c50387,64008,50387,64008,51911,60960c51911,60960,51911,57912,51911,54864l51911,25908c51911,19812,50387,15240,48863,13716c47339,10668,44291,9144,41243,9144c35147,9144,29051,12192,22955,18288l22955,54864c22955,59436,24479,62485,24479,62485c24479,64008,26003,65532,27527,65532c29051,67056,30575,67056,35147,67056l35147,70104l1524,70104l1524,67056l3048,67056c6096,67056,7620,67056,9144,64008c10668,62485,10668,59436,10668,54864l10668,28956c10668,21336,10668,15240,10668,13716c10668,12192,9144,10668,9144,10668c7620,10668,7620,9144,6096,9144c4572,9144,3048,10668,1524,10668l0,7620l19907,0x">
                    <v:stroke weight="0pt" endcap="flat" joinstyle="miter" miterlimit="10" on="false" color="#000000" opacity="0"/>
                    <v:fill on="true" color="#212121"/>
                  </v:shape>
                  <v:shape id="Shape 9828" style="position:absolute;width:251;height:423;left:2518;top:6640;" coordsize="25194,42328" path="m25194,0l25194,4729l22860,5657c19812,8705,16764,10229,15240,13372c13716,14896,12192,17944,12192,20993c12192,24040,13716,27088,15240,30136c18288,31660,19812,33184,22860,33184l25194,32024l25194,40179l24384,40804c21336,40804,19812,42328,16764,42328c10668,42328,7620,40804,4572,37756c1524,33184,0,30136,0,24040c0,20993,0,17944,1524,16420c4572,11753,7620,8705,12192,5657c15240,4133,18669,2609,22872,895l25194,0x">
                    <v:stroke weight="0pt" endcap="flat" joinstyle="miter" miterlimit="10" on="false" color="#000000" opacity="0"/>
                    <v:fill on="true" color="#212121"/>
                  </v:shape>
                  <v:shape id="Shape 9829" style="position:absolute;width:221;height:238;left:2548;top:6352;" coordsize="22146,23824" path="m22146,0l22146,4242l21336,4012c18288,4012,16764,4012,15240,5536c12192,8584,12192,10109,12192,11633l12192,16204c12192,19252,10668,20776,10668,22300c9144,22300,7620,23824,6096,23824c3048,23824,3048,22300,1524,20776c0,20776,0,17728,0,16204c0,11633,1524,8584,6096,4012l22146,0x">
                    <v:stroke weight="0pt" endcap="flat" joinstyle="miter" miterlimit="10" on="false" color="#000000" opacity="0"/>
                    <v:fill on="true" color="#212121"/>
                  </v:shape>
                  <v:shape id="Shape 9830" style="position:absolute;width:358;height:717;left:2770;top:6346;" coordsize="35862,71724" path="m2238,0c8334,0,13002,0,17574,3048c20622,4572,22146,6096,23670,10668c25194,12192,25194,16764,25194,22860l25194,45815c25194,53436,25194,56483,25194,58007c25194,59531,25194,61055,26718,61055c26718,61055,28242,62579,28242,62579c29766,62579,29766,61055,31290,61055c31290,61055,34338,59531,35862,56483l35862,59531c31290,67151,25194,71724,20622,71724c17574,71724,16050,70200,14526,68675c13002,67151,13002,64103,13002,59531l0,69574l0,61420l13002,54959l13002,28956l0,34124l0,29395l13002,24384l13002,21336c13002,15240,11478,10668,9954,7620l0,4801l0,560l2238,0x">
                    <v:stroke weight="0pt" endcap="flat" joinstyle="miter" miterlimit="10" on="false" color="#000000" opacity="0"/>
                    <v:fill on="true" color="#212121"/>
                  </v:shape>
                  <v:shape id="Shape 9831" style="position:absolute;width:732;height:701;left:3144;top:6346;" coordsize="73247,70104" path="m19812,0l22955,0l22955,13716c30575,4573,38195,0,45815,0c50387,0,53435,0,54959,3048c58007,4573,61055,7620,62579,12192c62579,15240,64103,19812,64103,25908l64103,54864c64103,59436,64103,60960,64103,62485c65627,64008,65627,65532,67151,65532c68675,67056,70199,67056,73247,67056l73247,70104l39719,70104l39719,67056l41243,67056c44291,67056,47339,67056,48863,65532c50387,64008,50387,64008,50387,60960c51911,60960,51911,57912,51911,54864l51911,25908c51911,19812,50387,15240,48863,13716c47339,10668,44291,9144,41243,9144c35147,9144,29051,12192,22955,18288l22955,54864c22955,59436,22955,62485,24479,62485c24479,64008,26003,65532,27527,65532c27527,67056,30575,67056,33623,67056l33623,70104l0,70104l0,67056l1524,67056c4572,67056,7620,67056,9144,64008c10668,62485,10668,59436,10668,54864l10668,28956c10668,21336,10668,15240,10668,13716c9144,12192,9144,10668,9144,10668c7620,10668,6096,9144,6096,9144c4572,9144,3048,10668,0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32" style="position:absolute;width:259;height:422;left:3939;top:6641;" coordsize="25908,42271" path="m25908,0l25908,5018l24384,5695c19812,8743,16764,10267,15240,13315c13716,14839,13716,17887,13716,20935c13716,23983,13716,27031,16764,30079c18288,31603,21336,33127,24384,33127l25908,32280l25908,40747c22860,40747,19812,42271,16764,42271c12192,42271,9144,40747,6096,37698c1524,33127,0,30079,0,23983c0,20935,1524,17887,3048,16363c4572,11791,9144,8743,13716,5695c16002,4171,19431,2647,23622,933l25908,0x">
                    <v:stroke weight="0pt" endcap="flat" joinstyle="miter" miterlimit="10" on="false" color="#000000" opacity="0"/>
                    <v:fill on="true" color="#212121"/>
                  </v:shape>
                  <v:shape id="Shape 9833" style="position:absolute;width:228;height:237;left:3970;top:6354;" coordsize="22860,23717" path="m22860,0l22860,3810c19812,3810,16764,3810,15240,5429c13716,8477,12192,10001,12192,11526l12192,16097c12192,19145,12192,20669,10668,22193c10668,22193,9144,23717,6096,23717c4572,23717,3048,22193,1524,20669c1524,20669,0,17621,0,16097c0,11526,3048,8477,7620,3810l22860,0x">
                    <v:stroke weight="0pt" endcap="flat" joinstyle="miter" miterlimit="10" on="false" color="#000000" opacity="0"/>
                    <v:fill on="true" color="#212121"/>
                  </v:shape>
                  <v:shape id="Shape 9834" style="position:absolute;width:366;height:717;left:4198;top:6346;" coordsize="36671,71724" path="m3048,0c9144,0,13716,0,16764,3048c19907,4572,22955,6191,24479,10763c24479,12288,24479,16859,24479,22955l24479,45815c24479,53436,26003,56483,26003,58007c26003,59531,26003,61055,27527,61055c27527,61055,27527,62579,29051,62579c29051,62579,30575,61055,30575,61055c32099,61055,33623,59531,36671,56483l36671,59531c30575,67151,26003,71724,21431,71724c18383,71724,16764,70200,15240,68675c13716,67151,12192,64103,12192,59531c6096,65627,1524,68675,0,70200l0,61733l12192,54959l12192,29051l0,34470l0,29452l12192,24479l12192,21431c12192,15335,12192,10763,9144,7715c7620,6191,4572,4572,0,4572l0,762l3048,0x">
                    <v:stroke weight="0pt" endcap="flat" joinstyle="miter" miterlimit="10" on="false" color="#000000" opacity="0"/>
                    <v:fill on="true" color="#212121"/>
                  </v:shape>
                  <v:shape id="Shape 9835" style="position:absolute;width:168;height:167;left:4686;top:6896;" coordsize="16859,16764" path="m9144,0c10763,0,12287,1524,15335,3048c16859,4572,16859,6096,16859,9144c16859,10668,16859,13715,15335,15240c12287,16764,10763,16764,9144,16764c6096,16764,4572,16764,3048,15240c1524,13715,0,10668,0,9144c0,6096,1524,4572,3048,3048c4572,1524,6096,0,9144,0x">
                    <v:stroke weight="0pt" endcap="flat" joinstyle="miter" miterlimit="10" on="false" color="#000000" opacity="0"/>
                    <v:fill on="true" color="#212121"/>
                  </v:shape>
                  <v:shape id="Shape 9836" style="position:absolute;width:168;height:167;left:4686;top:6346;" coordsize="16859,16764" path="m9144,0c10763,0,13811,0,15335,1524c16859,3048,16859,6096,16859,7620c16859,10668,16859,12192,15335,13716c13811,15240,10763,16764,9144,16764c6096,16764,4572,15240,3048,13716c1524,12192,0,10668,0,7620c0,6096,1524,3048,3048,1524c4572,0,6096,0,9144,0x">
                    <v:stroke weight="0pt" endcap="flat" joinstyle="miter" miterlimit="10" on="false" color="#000000" opacity="0"/>
                    <v:fill on="true" color="#212121"/>
                  </v:shape>
                  <v:shape id="Shape 9837" style="position:absolute;width:563;height:1052;left:5389;top:6011;" coordsize="56388,105251" path="m28956,0c36576,0,42672,3048,47244,7620c50292,12192,51816,16764,51816,21336c51816,27432,47244,35052,38100,44196c44196,45720,48768,48768,51816,53340c54864,57912,56388,64008,56388,70104c56388,79248,54864,86963,48768,93059c41148,100679,30480,105251,16764,105251c10668,105251,6096,103727,3048,102203c0,100679,0,99155,0,97631c0,96107,0,94583,1524,93059c3048,93059,4572,91536,6096,91536c6096,91536,7620,91536,9144,93059c10668,93059,12192,93059,15240,94583c18288,96107,19812,97631,21336,97631c22860,99155,24384,99155,27432,99155c32004,99155,36576,96107,39624,93059c44196,88487,45720,83820,45720,79248c45720,74676,45720,71628,42672,67056c42672,64008,41148,62484,39624,60960c36576,59436,33528,57912,30480,56388c25908,54864,22860,53340,18288,53340l16764,53340l16764,51816c19812,50292,24384,48768,28956,47244c32004,44196,35052,41148,36576,38100c38100,35052,39624,32004,39624,27432c39624,22860,38100,18288,35052,15240c32004,12192,27432,10668,22860,10668c15240,10668,9144,15240,3048,22860l1524,21336c4572,15240,7620,9144,12192,6096c16764,1524,21336,0,28956,0x">
                    <v:stroke weight="0pt" endcap="flat" joinstyle="miter" miterlimit="10" on="false" color="#000000" opacity="0"/>
                    <v:fill on="true" color="#212121"/>
                  </v:shape>
                  <v:shape id="Shape 9838" style="position:absolute;width:328;height:1050;left:6136;top:6013;" coordsize="32814,105014" path="m32814,0l32814,4691l24384,8906c21336,13478,18288,19574,16764,28718c15240,37862,15240,47006,15240,54626c15240,68342,16764,80534,19812,89774c22860,95869,27432,100441,32004,100441l32814,100171l32814,104692l32004,105014c22860,105014,15240,98917,9144,88250c3048,79010,0,66818,0,53102c0,42434,1524,31766,6096,24146c9144,15002,13716,8906,19812,4334l32814,0x">
                    <v:stroke weight="0pt" endcap="flat" joinstyle="miter" miterlimit="10" on="false" color="#000000" opacity="0"/>
                    <v:fill on="true" color="#212121"/>
                  </v:shape>
                  <v:shape id="Shape 9839" style="position:absolute;width:328;height:1049;left:6465;top:6011;" coordsize="32814,104930" path="m714,0c8334,0,14526,4572,22146,12192c29766,21336,32814,35052,32814,51816c32814,64008,31290,73152,28242,82297c25194,90012,20622,96107,14526,99155l0,104930l0,100409l8334,97631c11478,94583,13002,90012,14526,85440c17574,76200,17574,64008,17574,48768c17574,36576,17574,27432,14526,19812c13002,13716,9858,10668,8334,7620c5286,6097,3762,4572,714,4572l0,4929l0,238l714,0x">
                    <v:stroke weight="0pt" endcap="flat" joinstyle="miter" miterlimit="10" on="false" color="#000000" opacity="0"/>
                    <v:fill on="true" color="#212121"/>
                  </v:shape>
                  <v:shape id="Shape 9840" style="position:absolute;width:504;height:1052;left:30;top:8970;" coordsize="50435,105251" path="m50387,0l50435,9l50435,6722l48863,6096c41243,6096,33623,9144,27527,15240c21431,24384,18383,36576,18383,51912c18383,68675,21431,80867,27527,90012c33623,97631,41243,100679,50387,100679l50435,100668l50435,105242l50387,105251c36671,105251,24479,100679,15335,91536c4667,80867,0,68675,0,51912c0,36576,6191,22860,16859,13716c26003,4572,38195,0,50387,0x">
                    <v:stroke weight="0pt" endcap="flat" joinstyle="miter" miterlimit="10" on="false" color="#000000" opacity="0"/>
                    <v:fill on="true" color="#212121"/>
                  </v:shape>
                  <v:shape id="Shape 9841" style="position:absolute;width:488;height:1052;left:534;top:8970;" coordsize="48816,105232" path="m0,0l18705,3610c24432,6086,29766,9896,35100,15231c44244,24374,48816,36567,48816,51902c48816,67142,44244,80858,35100,90002c29766,95336,24432,99146,18705,101622l0,105232l0,100658l12573,97622c16407,95717,19860,93050,22908,90002c29004,82382,32052,70190,32052,54950c32052,36567,29004,24374,21384,15231l0,6713l0,0x">
                    <v:stroke weight="0pt" endcap="flat" joinstyle="miter" miterlimit="10" on="false" color="#000000" opacity="0"/>
                    <v:fill on="true" color="#212121"/>
                  </v:shape>
                  <v:shape id="Shape 9842" style="position:absolute;width:519;height:702;left:1129;top:9305;" coordsize="51911,70200" path="m21431,0l24479,0l24479,15240c30575,4572,36671,0,41243,0c44291,0,47339,0,48863,1524c50387,3048,51911,6096,51911,7620c51911,9144,50387,10668,48863,12192c48863,13716,47339,15240,44291,15240c42767,15240,41243,13716,39719,12192c36671,10668,35147,9144,33623,9144c33623,9144,32099,10668,30575,10668c29051,13716,27527,16764,24479,21336l24479,53436c24479,58007,24479,61055,26003,62579c26003,64103,27527,65627,29051,65627c30575,67151,33623,67151,36671,67151l36671,70200l1524,70200l1524,67151c4667,67151,7715,67151,9239,65627c10763,64103,10763,64103,12287,61055c12287,61055,12287,58007,12287,54959l12287,27432c12287,19812,12287,15240,12287,13716c10763,12192,10763,10668,9239,10668c9239,9144,7715,9144,6191,9144c4667,9144,3143,9144,1524,10668l0,7620l21431,0x">
                    <v:stroke weight="0pt" endcap="flat" joinstyle="miter" miterlimit="10" on="false" color="#000000" opacity="0"/>
                    <v:fill on="true" color="#212121"/>
                  </v:shape>
                  <v:shape id="Shape 9843" style="position:absolute;width:259;height:422;left:1648;top:9600;" coordsize="25956,42256" path="m25956,0l25956,5023l24479,5679c19907,8727,16764,10251,15240,13299c13716,14823,13716,17871,13716,20920c13716,23968,13716,27015,16764,30063c18383,31587,21431,33111,24479,33111l25956,32291l25956,39222l16764,42256c12192,42256,9144,40732,6096,37683c1524,33111,0,30063,0,23968c0,20920,1524,17871,3048,14823c4572,11775,9144,8727,13716,5679c16050,4156,19502,2632,23705,917l25956,0x">
                    <v:stroke weight="0pt" endcap="flat" joinstyle="miter" miterlimit="10" on="false" color="#000000" opacity="0"/>
                    <v:fill on="true" color="#212121"/>
                  </v:shape>
                  <v:shape id="Shape 9844" style="position:absolute;width:229;height:237;left:1679;top:9313;" coordsize="22908,23709" path="m22908,0l22908,3811l15335,5326c13716,6850,12192,9899,12192,11423l12192,16090c12192,17614,12192,20662,10668,20662c10668,22185,9144,23709,6096,23709c4572,23709,3048,22185,1524,20662c1524,20662,0,17614,0,16090c0,11423,3048,8374,7620,3802l22908,0x">
                    <v:stroke weight="0pt" endcap="flat" joinstyle="miter" miterlimit="10" on="false" color="#000000" opacity="0"/>
                    <v:fill on="true" color="#212121"/>
                  </v:shape>
                  <v:shape id="Shape 9845" style="position:absolute;width:366;height:717;left:1908;top:9305;" coordsize="36624,71724" path="m3096,0c9192,0,13764,0,16812,3048c19860,4572,22908,6096,24432,9144c24432,12192,24432,16859,24432,22955l24432,45815c24432,51912,25956,56483,25956,58007c25956,59531,25956,61055,27480,61055c27480,61055,27480,61055,29004,61055c29004,61055,30528,61055,30528,61055c32052,61055,33576,59531,36624,56483l36624,59531c30528,67151,25956,71724,21384,71724c18336,71724,16812,70200,15288,68675c13764,67151,12240,64103,12240,59531c6144,65627,1572,68675,48,68675l0,68690l0,61759l12240,54959l12240,29051l0,34491l0,29468l12240,24479l12240,21431c12240,15240,12240,10668,9192,7620c7668,6096,4620,4572,48,4572l0,4581l0,770l3096,0x">
                    <v:stroke weight="0pt" endcap="flat" joinstyle="miter" miterlimit="10" on="false" color="#000000" opacity="0"/>
                    <v:fill on="true" color="#212121"/>
                  </v:shape>
                  <v:shape id="Shape 9846" style="position:absolute;width:747;height:701;left:2274;top:9305;" coordsize="74771,70104" path="m21431,0l24479,0l24479,13716c32099,4573,39719,0,47339,0c50387,0,53435,0,56483,3048c59531,4573,61055,7620,62579,12192c64103,15240,64103,18288,64103,25908l64103,54864c64103,57912,65627,60960,65627,62485c65627,64008,67151,65532,68675,65532c70199,67056,71723,67056,74771,67056l74771,70104l41243,70104l41243,67056l42767,67056c45815,67056,48863,67056,48863,65532c50387,64008,51911,62485,51911,60960c51911,60960,51911,57912,51911,54864l51911,25908c51911,19812,51911,15240,50387,12192c48863,10668,45815,9144,41243,9144c36671,9144,30575,12192,24479,18288l24479,54864c24479,59436,24479,62485,24479,62485c26003,64008,26003,65532,27527,65532c29051,67056,32099,67056,35147,67056l35147,70104l1524,70104l1524,67056l3048,67056c6096,67056,9144,65532,10668,64008c10668,62485,12192,59436,12192,54864l12192,28956c12192,21336,12192,15240,10668,13716c10668,12192,10668,10668,9144,10668c9144,9144,7620,9144,6096,9144c4572,9144,3048,9144,1524,10668l0,7620l21431,0x">
                    <v:stroke weight="0pt" endcap="flat" joinstyle="miter" miterlimit="10" on="false" color="#000000" opacity="0"/>
                    <v:fill on="true" color="#212121"/>
                  </v:shape>
                  <v:shape id="Shape 9847" style="position:absolute;width:366;height:1022;left:3084;top:9305;" coordsize="36624,102203" path="m32004,0l36624,1260l36624,5681l30480,3048c27432,3048,24384,4572,21336,7620c19812,10668,18288,15240,18288,21431c18288,29051,19812,35147,22860,39719c25908,42767,28956,44291,32004,44291l36624,42311l36624,45924l32004,47339c28956,47339,24384,47339,21336,45815c19812,48863,18288,50387,16764,51911c16764,53435,15240,53435,15240,54959c15240,56483,16764,56483,16764,58007c18288,58007,19812,58007,21336,59531c22860,59531,27432,59531,32004,59531l36624,59600l36624,71367l16764,70199c15240,71723,13716,74771,12192,76295c10668,79343,10668,80867,10668,82391c10668,85439,12192,86963,13716,88487c19812,91535,25908,93059,36576,93059l36624,93049l36624,101086l28956,102203c19812,102203,12192,100679,4572,96107c1524,93059,0,91535,0,88487c0,86963,0,85439,0,85439c1524,82391,3048,80867,6096,77819c6096,76295,7620,74771,13716,68675c10668,67151,9144,65627,7620,65627c6096,64103,6096,62579,6096,61055c6096,59531,6096,56483,7620,54959c9144,51911,12192,48863,18288,44291c13716,42767,10668,39719,7620,36671c6096,32099,4572,29051,4572,24479c4572,16859,7620,12192,12192,6096c18288,1524,24384,0,32004,0x">
                    <v:stroke weight="0pt" endcap="flat" joinstyle="miter" miterlimit="10" on="false" color="#000000" opacity="0"/>
                    <v:fill on="true" color="#212121"/>
                  </v:shape>
                  <v:shape id="Shape 9848" style="position:absolute;width:305;height:414;left:3450;top:9901;" coordsize="30528,41486" path="m0,0l8156,122c11406,312,13716,693,15288,1455c19860,1455,24432,2979,27480,6027c29004,9075,30528,12123,30528,16695c30528,22791,29004,27363,22908,31934c19097,35745,14502,38412,9334,40126l0,41486l0,33448l19860,28887c22908,25839,25956,22791,25956,19743c25956,16695,24432,15171,21384,13647c19860,12123,13668,12123,6048,12123l0,11767l0,0x">
                    <v:stroke weight="0pt" endcap="flat" joinstyle="miter" miterlimit="10" on="false" color="#000000" opacity="0"/>
                    <v:fill on="true" color="#212121"/>
                  </v:shape>
                  <v:shape id="Shape 9849" style="position:absolute;width:320;height:446;left:3450;top:9318;" coordsize="32052,44665" path="m0,0l12144,3312l27480,3312c29004,3312,30528,3312,30528,3312c30528,3312,30528,3312,32052,3312c32052,4836,32052,4836,32052,6360c32052,7884,32052,7884,32052,9408c30528,9408,30528,9408,30528,9408c30528,9408,29004,9408,27480,9408l18336,9408c21384,13981,22908,18648,22908,23220c22908,29315,19860,35412,15288,39984l0,44665l0,41052l6048,38460c7572,35412,9096,30839,9096,24743c9096,17124,7572,10932,4524,6360l0,4421l0,0x">
                    <v:stroke weight="0pt" endcap="flat" joinstyle="miter" miterlimit="10" on="false" color="#000000" opacity="0"/>
                    <v:fill on="true" color="#212121"/>
                  </v:shape>
                  <v:shape id="Shape 9850" style="position:absolute;width:267;height:679;left:3847;top:9327;" coordsize="26718,67996" path="m26718,0l26718,2763l16764,7029c13716,10077,12192,14744,10668,20841l26718,20841l26718,25412l10668,25412c10668,36081,13716,43700,18288,48272l26718,52465l26718,67996l9144,60465c3048,54369,0,45224,0,34556c0,22365,3048,13125,9144,7029l26718,0x">
                    <v:stroke weight="0pt" endcap="flat" joinstyle="miter" miterlimit="10" on="false" color="#000000" opacity="0"/>
                    <v:fill on="true" color="#212121"/>
                  </v:shape>
                  <v:shape id="Shape 9851" style="position:absolute;width:312;height:289;left:4114;top:9733;" coordsize="31290,28956" path="m29766,0l31290,1524c31290,9144,28242,15240,22146,21336c17574,25908,11478,28956,3762,28956l0,27343l0,11812l9954,16764c14526,16764,17574,15240,20622,13716c23670,10668,26718,6096,29766,0x">
                    <v:stroke weight="0pt" endcap="flat" joinstyle="miter" miterlimit="10" on="false" color="#000000" opacity="0"/>
                    <v:fill on="true" color="#212121"/>
                  </v:shape>
                  <v:shape id="Shape 9852" style="position:absolute;width:312;height:275;left:4114;top:9305;" coordsize="31290,27527" path="m5286,0c13002,0,19098,1524,23670,7620c29766,12192,31290,18383,31290,27527l0,27527l0,22955l16050,22955c16050,18383,14526,15239,14526,13715c13002,10668,11478,9144,8430,7620c6810,6096,3762,4572,714,4572l0,4878l0,2115l5286,0x">
                    <v:stroke weight="0pt" endcap="flat" joinstyle="miter" miterlimit="10" on="false" color="#000000" opacity="0"/>
                    <v:fill on="true" color="#212121"/>
                  </v:shape>
                  <v:shape id="Shape 9853" style="position:absolute;width:167;height:167;left:4594;top:9855;" coordsize="16764,16764" path="m7620,0c10668,0,12192,1524,13716,3048c15240,4572,16764,6096,16764,9144c16764,10668,15240,12192,13716,15240c12192,16764,10668,16764,7620,16764c6096,16764,4572,16764,3048,15240c0,12192,0,10668,0,9144c0,6096,0,4572,3048,3048c4572,1524,6096,0,7620,0x">
                    <v:stroke weight="0pt" endcap="flat" joinstyle="miter" miterlimit="10" on="false" color="#000000" opacity="0"/>
                    <v:fill on="true" color="#212121"/>
                  </v:shape>
                  <v:shape id="Shape 9854" style="position:absolute;width:167;height:152;left:4594;top:9305;" coordsize="16764,15240" path="m7620,0c10668,0,12192,0,13716,1524c15240,3048,16764,6096,16764,7620c16764,10668,15240,12192,13716,13716c12192,15240,10668,15240,7620,15240c6096,15240,4572,15240,3048,13716c1524,12192,0,10668,0,7620c0,6096,1524,3048,3048,1524c4572,0,6096,0,7620,0x">
                    <v:stroke weight="0pt" endcap="flat" joinstyle="miter" miterlimit="10" on="false" color="#000000" opacity="0"/>
                    <v:fill on="true" color="#212121"/>
                  </v:shape>
                  <v:shape id="Shape 9855" style="position:absolute;width:251;height:448;left:5342;top:9284;" coordsize="25194,44882" path="m25194,0l25194,9020l7620,34213l25194,34213l25194,44882l0,44882l0,35737l25194,0x">
                    <v:stroke weight="0pt" endcap="flat" joinstyle="miter" miterlimit="10" on="false" color="#000000" opacity="0"/>
                    <v:fill on="true" color="#212121"/>
                  </v:shape>
                  <v:shape id="Shape 9856" style="position:absolute;width:435;height:1037;left:5594;top:8970;" coordsize="43577,103727" path="m22146,0l29766,0l29766,65627l43577,65627l43577,76295l29766,76295l29766,103727l17574,103727l17574,76295l0,76295l0,65627l17574,65627l17574,15239l0,40433l0,31414l22146,0x">
                    <v:stroke weight="0pt" endcap="flat" joinstyle="miter" miterlimit="10" on="false" color="#000000" opacity="0"/>
                    <v:fill on="true" color="#212121"/>
                  </v:shape>
                  <v:shape id="Shape 9857" style="position:absolute;width:328;height:1050;left:6136;top:8973;" coordsize="32814,105014" path="m32814,0l32814,4692l24384,8906c19812,13478,18288,19574,16764,28718c15240,37862,15240,47006,15240,54721c15240,68438,16764,80629,19812,89774c22860,95869,27432,100441,32004,100441l32814,100037l32814,104692l32004,105014c22860,105014,15240,98917,7620,88250c3048,77581,0,66914,0,53198c0,40910,1524,31766,6096,24147c9144,15002,13716,8906,19812,4335l32814,0x">
                    <v:stroke weight="0pt" endcap="flat" joinstyle="miter" miterlimit="10" on="false" color="#000000" opacity="0"/>
                    <v:fill on="true" color="#212121"/>
                  </v:shape>
                  <v:shape id="Shape 9858" style="position:absolute;width:328;height:1049;left:6465;top:8970;" coordsize="32814,104930" path="m714,0c8334,0,14526,4573,20622,12192c28242,21336,32814,35052,32814,51912c32814,64104,31290,73247,28242,82392c23670,90012,20622,96107,14526,99155l0,104930l0,100275l8334,96107c11478,94583,13002,90012,14526,85440c17574,76295,17574,64104,17574,48768c17574,36576,17574,27432,14526,19812c13002,13716,9858,10668,8334,7620c5286,6097,3762,4573,714,4573l0,4930l0,238l714,0x">
                    <v:stroke weight="0pt" endcap="flat" joinstyle="miter" miterlimit="10" on="false" color="#000000" opacity="0"/>
                    <v:fill on="true" color="#212121"/>
                  </v:shape>
                  <v:shape id="Shape 9859" style="position:absolute;width:916;height:1053;left:30;top:12021;" coordsize="91631,105346" path="m51911,0c59531,0,67247,1524,73343,6096c76391,6096,77915,7715,77915,7715c79439,7715,80963,6096,82487,6096c82487,4572,84011,3048,84011,0l87059,0l90107,35147l87059,35147c84011,24479,79439,16859,73343,12288c68771,7715,61151,6096,53435,6096c47339,6096,41243,7715,35147,10763c29051,13812,26003,19907,22955,27527c19907,35147,18383,44291,18383,54959c18383,64103,19907,71724,21431,79343c24479,85439,29051,90012,35147,94679c41243,97727,47339,99251,54959,99251c62675,99251,67247,97727,73343,94679c77915,93059,84011,86963,90107,77819l91631,79343c87059,88488,80963,96203,73343,99251c67247,103822,59531,105346,50387,105346c33623,105346,19907,99251,10763,86963c4667,77819,0,67151,0,54959c0,44291,3143,35147,7715,27527c12287,18383,18383,12288,26003,7715c33623,3048,42767,0,51911,0x">
                    <v:stroke weight="0pt" endcap="flat" joinstyle="miter" miterlimit="10" on="false" color="#000000" opacity="0"/>
                    <v:fill on="true" color="#212121"/>
                  </v:shape>
                  <v:shape id="Shape 9860" style="position:absolute;width:747;height:702;left:1038;top:12372;" coordsize="74771,70200" path="m0,0l22955,0l22955,45720c22955,51816,24479,56388,26003,57912c29051,61055,32099,61055,35147,61055c36671,61055,39719,61055,41243,59531c44291,57912,47339,54864,51911,51816l51911,13716c51911,9144,50387,6096,48863,4572c47339,4572,45815,3048,41243,3048l41243,0l64103,0l64103,41148c64103,48768,64103,54864,64103,56388c64103,57912,65627,59531,65627,59531c67151,61055,68675,61055,68675,61055c70199,61055,71723,61055,74771,59531l74771,62579l54959,70200l51911,70200l51911,56388c45815,62579,41243,67151,38195,68675c35147,70200,32099,70200,29051,70200c24479,70200,21431,70200,18288,67151c15240,65627,13716,62579,12192,59531c12192,54864,10668,50292,10668,44196l10668,13716c10668,10668,10668,7620,10668,6096c9144,6096,7620,4572,6096,4572c6096,3048,3048,3048,0,3048l0,0x">
                    <v:stroke weight="0pt" endcap="flat" joinstyle="miter" miterlimit="10" on="false" color="#000000" opacity="0"/>
                    <v:fill on="true" color="#212121"/>
                  </v:shape>
                  <v:shape id="Shape 9861" style="position:absolute;width:503;height:702;left:1802;top:12357;" coordsize="50387,70200" path="m21336,0l24384,0l24384,15240c28956,4572,35052,0,41243,0c44291,0,47339,0,48863,3048c50387,4572,50387,6096,50387,7620c50387,10668,50387,12192,48863,13716c47339,13716,45815,15240,44291,15240c42767,15240,41243,13716,38195,12192c36576,10668,35052,9144,33528,9144c33528,9144,32004,10668,30480,10668c28956,13716,25908,16764,24384,21431l24384,53436c24384,58007,24384,61055,25908,62579c25908,64103,27432,65627,28956,65627c30480,67151,33528,67151,36576,67151l36576,70200l1524,70200l1524,67151c4572,67151,7620,67151,9144,65627c10668,65627,10668,64103,10668,62579c12192,61055,12192,58007,12192,54959l12192,29051c12192,19907,12192,15240,10668,13716c10668,12192,10668,12192,9144,10668c9144,10668,7620,9144,6096,9144c4572,9144,3048,10668,1524,10668l0,7620l21336,0x">
                    <v:stroke weight="0pt" endcap="flat" joinstyle="miter" miterlimit="10" on="false" color="#000000" opacity="0"/>
                    <v:fill on="true" color="#212121"/>
                  </v:shape>
                  <v:shape id="Shape 9862" style="position:absolute;width:519;height:702;left:2275;top:12357;" coordsize="51911,70200" path="m21336,0l24384,0l24384,15240c30480,4572,36576,0,41148,0c44196,0,47339,0,48863,3048c50387,4572,51911,6096,51911,7620c51911,10668,50387,12192,48863,13716c48863,13716,47339,15240,44196,15240c42672,15240,41148,13716,39624,12192c36576,10668,35052,9144,33528,9144c33528,9144,32004,10668,30480,10668c28956,13716,27432,16764,24384,21431l24384,53436c24384,58007,24384,61055,25908,62579c25908,64103,27432,65627,28956,65627c30480,67151,33528,67151,36576,67151l36576,70200l1524,70200l1524,67151c4572,67151,7620,67151,9144,65627c10668,65627,10668,64103,12192,62579c12192,61055,12192,58007,12192,54959l12192,29051c12192,19907,12192,15240,12192,13716c10668,12192,10668,12192,9144,10668c9144,10668,7620,9144,6096,9144c4572,9144,3048,10668,1524,10668l0,7620l21336,0x">
                    <v:stroke weight="0pt" endcap="flat" joinstyle="miter" miterlimit="10" on="false" color="#000000" opacity="0"/>
                    <v:fill on="true" color="#212121"/>
                  </v:shape>
                  <v:shape id="Shape 9863" style="position:absolute;width:259;height:684;left:2808;top:12376;" coordsize="25908,68457" path="m25908,0l25908,3184l15240,7184c12192,11851,10668,14899,10668,20996l25908,20996l25908,25567l10668,25567c10668,36236,12192,43855,16764,49951l25908,53762l25908,68457l7620,60620c3048,54524,0,45379,0,34711c0,22520,3048,14899,9144,7184l25908,0x">
                    <v:stroke weight="0pt" endcap="flat" joinstyle="miter" miterlimit="10" on="false" color="#000000" opacity="0"/>
                    <v:fill on="true" color="#212121"/>
                  </v:shape>
                  <v:shape id="Shape 9864" style="position:absolute;width:305;height:274;left:3068;top:12799;" coordsize="30575,27432" path="m29051,0l30575,1524c30575,7620,27527,13716,22955,19812c16764,24384,10668,27432,3048,27432l0,26126l0,11430l9144,15240c13716,15240,16764,15240,21431,12192c24479,9144,27527,6096,29051,0x">
                    <v:stroke weight="0pt" endcap="flat" joinstyle="miter" miterlimit="10" on="false" color="#000000" opacity="0"/>
                    <v:fill on="true" color="#212121"/>
                  </v:shape>
                  <v:shape id="Shape 9865" style="position:absolute;width:305;height:275;left:3068;top:12356;" coordsize="30575,27527" path="m4572,0c12192,0,18288,1524,24479,7620c29051,12287,30575,18383,30575,27527l0,27527l0,22955l15240,22955c15240,18383,15240,15335,13716,13811c12192,10763,10668,9144,9144,7620c6096,6096,3048,4572,1524,4572l0,5143l0,1960l4572,0x">
                    <v:stroke weight="0pt" endcap="flat" joinstyle="miter" miterlimit="10" on="false" color="#000000" opacity="0"/>
                    <v:fill on="true" color="#212121"/>
                  </v:shape>
                  <v:shape id="Shape 9866" style="position:absolute;width:747;height:702;left:3419;top:12357;" coordsize="74771,70200" path="m21431,0l24479,0l24479,13716c32099,4573,39719,0,47339,0c50387,0,53435,0,56483,3048c59531,4573,61055,7620,62579,12192c64103,15240,64103,19812,64103,25908l64103,54864c64103,59436,65627,62579,65627,64104c65627,64104,67151,65628,68675,65628c70199,67152,71723,67152,74771,67152l74771,70200l41243,70200l41243,67152l42767,67152c45815,67152,48863,67152,48863,65628c50387,65628,51911,64104,51911,61055c51911,61055,51911,57912,51911,54864l51911,25908c51911,19812,51911,15240,50387,13716c48863,10668,45815,9144,41243,9144c36671,9144,30575,12192,24479,18288l24479,54864c24479,59436,24479,62579,24479,62579c26003,64104,26003,65628,27527,65628c29051,67152,32099,67152,35147,67152l35147,70200l1524,70200l1524,67152l3048,67152c6096,67152,9144,67152,10668,64104c10668,62579,12192,59436,12192,54864l12192,28956c12192,21336,12192,16764,10668,13716c10668,12192,10668,10668,9144,10668c9144,10668,7620,9144,6096,9144c4572,9144,3048,10668,1524,10668l0,7620l21431,0x">
                    <v:stroke weight="0pt" endcap="flat" joinstyle="miter" miterlimit="10" on="false" color="#000000" opacity="0"/>
                    <v:fill on="true" color="#212121"/>
                  </v:shape>
                  <v:shape id="Shape 9867" style="position:absolute;width:411;height:930;left:4198;top:12144;" coordsize="41148,93059" path="m19812,0l22860,0l22860,22860l38100,22860l38100,28956l22860,28956l22860,73152c22860,76200,22860,79248,24384,80772c25908,82391,27432,83915,28956,83915c30480,83915,32004,83915,33528,82391c35052,80772,36576,79248,38100,77724l41148,77724c38100,82391,36576,86963,33528,88488c30480,91536,27432,93059,22860,93059c21336,93059,18288,91536,16764,90012c13716,90012,12192,86963,12192,85439c10668,82391,10668,79248,10668,74676l10668,28956l0,28956l0,25908c1524,24384,4572,22860,7620,19812c10668,18288,13716,15240,15240,10668c16764,9144,18288,6096,19812,0x">
                    <v:stroke weight="0pt" endcap="flat" joinstyle="miter" miterlimit="10" on="false" color="#000000" opacity="0"/>
                    <v:fill on="true" color="#212121"/>
                  </v:shape>
                  <v:shape id="Shape 9868" style="position:absolute;width:442;height:1006;left:5068;top:12052;" coordsize="44291,100679" path="m0,0l44291,0l44291,3048l39719,3048c36671,3048,33623,3048,30575,6096c30575,7620,29051,10668,29051,16764l29051,82391c29051,88488,29051,91536,30575,93059c30575,94583,32099,94583,33623,96107c35147,97631,38195,97631,39719,97631l44291,97631l44291,100679l0,100679l0,97631l4572,97631c7620,97631,10668,96107,13716,94583c13716,93059,15335,88488,15335,82391l15335,16764c15335,12192,15335,9144,13716,7620c13716,6096,12192,4572,10668,4572c9144,3048,6096,3048,4572,3048l0,3048l0,0x">
                    <v:stroke weight="0pt" endcap="flat" joinstyle="miter" miterlimit="10" on="false" color="#000000" opacity="0"/>
                    <v:fill on="true" color="#212121"/>
                  </v:shape>
                  <v:shape id="Shape 9869" style="position:absolute;width:747;height:702;left:5617;top:12357;" coordsize="74771,70200" path="m19812,0l22860,0l22860,13716c32004,4573,39719,0,45815,0c50387,0,53435,0,56483,3048c58007,4573,61055,7620,62579,12192c64103,15240,64103,19812,64103,25908l64103,54864c64103,59436,64103,62579,65627,64104c65627,64104,67151,65628,67151,65628c68675,67152,71723,67152,74771,67152l74771,70200l41243,70200l41243,67152l42767,67152c45815,67152,47339,67152,48863,65628c50387,65628,50387,64104,51911,61055c51911,61055,51911,57912,51911,54864l51911,25908c51911,19812,50387,15240,48863,13716c47339,10668,44291,9144,41243,9144c35052,9144,28956,12192,22860,18288l22860,54864c22860,59436,24384,62579,24384,62579c24384,64104,25908,65628,27432,65628c28956,67152,30480,67152,35052,67152l35052,70200l1524,70200l1524,67152l3048,67152c6096,67152,7620,67152,9144,64104c10668,62579,10668,59436,10668,54864l10668,28956c10668,21336,10668,16764,10668,13716c10668,12192,9144,10668,9144,10668c7620,10668,7620,9144,6096,9144c4572,9144,3048,10668,1524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70" style="position:absolute;width:732;height:702;left:6380;top:12372;" coordsize="73247,70200" path="m0,0l32099,0l32099,3048l30575,3048c27527,3048,27527,3048,26003,4572c24479,6096,24479,6096,24479,7620c24479,10668,24479,12192,26003,13716l41243,51816l58007,13716c58007,10668,59531,7620,59531,6096c59531,6096,59531,6096,58007,4572c58007,4572,58007,3048,56483,3048c56483,3048,53435,3048,51911,3048l51911,0l73247,0l73247,3048c71723,3048,68675,3048,68675,4572c67151,6096,65627,9144,64103,12192l39719,70200l36671,70200l12192,13716c10668,10668,9144,9144,9144,7620c7620,6096,6096,4572,4572,4572c4572,4572,3048,3048,0,3048l0,0x">
                    <v:stroke weight="0pt" endcap="flat" joinstyle="miter" miterlimit="10" on="false" color="#000000" opacity="0"/>
                    <v:fill on="true" color="#212121"/>
                  </v:shape>
                  <v:shape id="Shape 9871" style="position:absolute;width:266;height:685;left:7190;top:12379;" coordsize="26670,68535" path="m26670,0l26670,2765l16764,7010c12192,11582,10668,14630,10668,20727l26670,20727l26670,25298l10668,25298c10668,35967,12192,43586,18288,49682l26670,53492l26670,68535l9144,60446c3048,54255,0,45110,0,34442c0,22251,3048,14630,9144,7010l26670,0x">
                    <v:stroke weight="0pt" endcap="flat" joinstyle="miter" miterlimit="10" on="false" color="#000000" opacity="0"/>
                    <v:fill on="true" color="#212121"/>
                  </v:shape>
                  <v:shape id="Shape 9872" style="position:absolute;width:313;height:275;left:7457;top:12799;" coordsize="31337,27527" path="m28194,0l31337,1524c29718,7620,26670,13716,22098,19907c17526,24479,9906,27527,2286,27527l0,26472l0,11430l8382,15240c12954,15240,17526,15240,20574,12192c23622,9144,26670,6096,28194,0x">
                    <v:stroke weight="0pt" endcap="flat" joinstyle="miter" miterlimit="10" on="false" color="#000000" opacity="0"/>
                    <v:fill on="true" color="#212121"/>
                  </v:shape>
                  <v:shape id="Shape 9873" style="position:absolute;width:313;height:274;left:7457;top:12357;" coordsize="31337,27432" path="m5334,0c12954,0,19050,1524,23622,7620c28194,12192,31337,18288,31337,27432l0,27432l0,22860l16002,22860c14478,18288,14478,15239,14478,13715c12954,10668,11430,9144,8382,7620c5334,6096,3810,4572,762,4572l0,4898l0,2133l5334,0x">
                    <v:stroke weight="0pt" endcap="flat" joinstyle="miter" miterlimit="10" on="false" color="#000000" opacity="0"/>
                    <v:fill on="true" color="#212121"/>
                  </v:shape>
                  <v:shape id="Shape 9874" style="position:absolute;width:732;height:702;left:7816;top:12357;" coordsize="73247,70200" path="m19812,0l22860,0l22860,13716c30480,4573,38100,0,45720,0c50292,0,53340,0,54959,3048c58007,4573,61055,7620,62579,12192c62579,15240,64103,19812,64103,25908l64103,54864c64103,59436,64103,62579,64103,64104c65627,64104,65627,65628,67151,65628c68675,67152,70199,67152,73247,67152l73247,70200l39624,70200l39624,67152l41148,67152c44196,67152,47244,67152,48768,65628c50292,65628,50292,64104,50292,61055c51816,61055,51816,57912,51816,54864l51816,25908c51816,19812,50292,15240,48768,13716c47244,10668,44196,9144,41148,9144c35052,9144,28956,12192,22860,18288l22860,54864c22860,59436,22860,62579,24384,62579c24384,64104,25908,65628,27432,65628c27432,67152,30480,67152,33528,67152l33528,70200l0,70200l0,67152l1524,67152c4572,67152,7620,67152,9144,64104c10668,62579,10668,59436,10668,54864l10668,28956c10668,21336,10668,16764,10668,13716c9144,12192,9144,10668,9144,10668c7620,10668,6096,9144,6096,9144c4572,9144,3048,10668,0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75" style="position:absolute;width:412;height:930;left:8579;top:12144;" coordsize="41243,93059" path="m21336,0l22860,0l22860,22860l38195,22860l38195,28956l22860,28956l22860,73152c22860,76200,22860,79248,24384,80772c25908,82391,27432,83915,28956,83915c32004,83915,33528,83915,35052,82391c36576,80772,36576,79248,38195,77724l41243,77724c39719,82391,36576,86963,33528,88488c30480,91536,27432,93059,24384,93059c21336,93059,19812,91536,16764,90012c15240,90012,13716,86963,12192,85439c10668,82391,10668,79248,10668,74676l10668,28956l0,28956l0,25908c3048,24384,6096,22860,7620,19812c10668,18288,13716,15240,15240,10668c16764,9144,18288,6096,21336,0x">
                    <v:stroke weight="0pt" endcap="flat" joinstyle="miter" miterlimit="10" on="false" color="#000000" opacity="0"/>
                    <v:fill on="true" color="#212121"/>
                  </v:shape>
                  <v:shape id="Shape 9876" style="position:absolute;width:328;height:717;left:9098;top:12357;" coordsize="32814,71724" path="m32004,0l32814,155l32814,6031l30480,4572c27432,4572,24384,6096,21336,7620c19812,9144,16764,10668,15240,15240c13716,19812,13716,24384,13716,30480c13716,39624,15240,48768,18288,56388c20574,59483,22860,62175,25527,64091l32814,66432l32814,71504l32004,71724c21336,71724,13716,68675,7620,59436c1524,53340,0,45720,0,36576c0,30480,1524,24384,4572,18288c7620,12192,10668,7620,16764,4572c21336,1524,25908,0,32004,0x">
                    <v:stroke weight="0pt" endcap="flat" joinstyle="miter" miterlimit="10" on="false" color="#000000" opacity="0"/>
                    <v:fill on="true" color="#212121"/>
                  </v:shape>
                  <v:shape id="Shape 9877" style="position:absolute;width:328;height:713;left:9426;top:12359;" coordsize="32814,71349" path="m0,0l13145,2512c17169,4417,20622,7465,23670,12037c29766,18133,32814,25753,32814,34897c32814,40993,31290,47089,28242,53185c25194,59281,20622,63948,16050,66996l0,71349l0,66277l2238,66996c6810,66996,9858,65472,14526,60900c17574,56233,19098,50137,19098,39469c19098,28801,16050,18133,9858,12037l0,5876l0,0x">
                    <v:stroke weight="0pt" endcap="flat" joinstyle="miter" miterlimit="10" on="false" color="#000000" opacity="0"/>
                    <v:fill on="true" color="#212121"/>
                  </v:shape>
                  <v:shape id="Shape 9878" style="position:absolute;width:503;height:702;left:9814;top:12357;" coordsize="50387,70200" path="m19812,0l22955,0l22955,15240c29051,4572,35147,0,41243,0c44291,0,45815,0,47339,3048c48863,4572,50387,6096,50387,7620c50387,10668,50387,12192,48863,13716c47339,13716,45815,15240,44291,15240c42767,15240,39719,13716,38195,12192c36671,10668,33623,9144,33623,9144c32099,9144,32099,10668,30575,10668c27527,13716,26003,16764,22955,21336l22955,53436c22955,58007,24479,61055,24479,62579c26003,64103,26003,65627,29051,65627c30575,67151,32099,67151,35147,67151l35147,70200l0,70200l0,67151c4572,67151,6096,67151,7620,65627c9144,65627,10668,64103,10668,62579c10668,61055,10668,58007,10668,54959l10668,29051c10668,19812,10668,15240,10668,13716c10668,12192,9144,12192,9144,10668c7620,10668,7620,9144,6096,9144c4572,9144,3048,10668,0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879" style="position:absolute;width:747;height:1006;left:10288;top:12372;" coordsize="74771,100679" path="m0,0l32004,0l32004,3048l30480,3048c27432,3048,25908,3048,24384,4572c24384,6096,22860,6096,22860,7620c22860,10668,24384,12192,25908,16764l42672,50292l58007,12192c58007,10668,59531,9144,59531,6096c59531,6096,59531,4572,58007,4572c58007,4572,58007,4572,56483,3048c56483,3048,54959,3048,51911,3048l51911,0l74771,0l74771,3048c73247,3048,71723,3048,70199,4572c68675,4572,68675,6096,67151,7620c67151,7620,65627,10668,64103,13716l36576,80867c33528,88488,30480,93059,25908,96107c21336,99155,16764,100679,13716,100679c10668,100679,7620,100679,6096,99155c4572,97631,3048,94583,3048,93059c3048,91536,4572,90012,6096,88488c6096,86963,9144,85439,10668,85439c12192,85439,15240,86963,18288,88488c19812,88488,21336,88488,21336,88488c22860,88488,24384,88488,25908,86963c27432,85439,30480,82391,32004,77819l36576,65627l12192,13716c10668,12192,10668,10668,9144,9144c7620,7620,6096,6096,6096,4572c4572,4572,3048,3048,0,3048l0,0x">
                    <v:stroke weight="0pt" endcap="flat" joinstyle="miter" miterlimit="10" on="false" color="#000000" opacity="0"/>
                    <v:fill on="true" color="#212121"/>
                  </v:shape>
                  <v:shape id="Shape 9880" style="position:absolute;width:168;height:167;left:11173;top:12907;" coordsize="16859,16764" path="m7620,0c10668,0,12192,1524,13716,3048c15240,4572,16859,6096,16859,9144c16859,10668,15240,13715,13716,15240c12192,16764,10668,16764,7620,16764c6096,16764,4572,16764,3048,15240c0,13715,0,10668,0,9144c0,6096,0,4572,3048,3048c4572,1524,6096,0,7620,0x">
                    <v:stroke weight="0pt" endcap="flat" joinstyle="miter" miterlimit="10" on="false" color="#000000" opacity="0"/>
                    <v:fill on="true" color="#212121"/>
                  </v:shape>
                  <v:shape id="Shape 9881" style="position:absolute;width:168;height:167;left:11173;top:12357;" coordsize="16859,16764" path="m7620,0c10668,0,12192,0,13716,1524c15240,3048,16859,6096,16859,7620c16859,10668,15240,12192,13716,13716c12192,15240,10668,16764,7620,16764c6096,16764,4572,15240,3048,13716c1524,12192,0,10668,0,7620c0,6096,1524,3048,3048,1524c4572,0,6096,0,7620,0x">
                    <v:stroke weight="0pt" endcap="flat" joinstyle="miter" miterlimit="10" on="false" color="#000000" opacity="0"/>
                    <v:fill on="true" color="#212121"/>
                  </v:shape>
                  <v:shape id="Shape 9882" style="position:absolute;width:481;height:947;left:0;top:15071;" coordsize="48149,94721" path="m48149,0l48149,15464l30575,55097l48149,55097l48149,61192l29051,61192l21431,76433c19907,81004,19907,84052,19907,85576c19907,87100,19907,88624,21431,90149c22955,90149,26003,91673,30575,91673l30575,94721l0,94721l0,91673c3048,91673,6191,90149,7715,88624c10763,87100,12287,81004,16859,74909l48149,0x">
                    <v:stroke weight="0pt" endcap="flat" joinstyle="miter" miterlimit="10" on="false" color="#000000" opacity="0"/>
                    <v:fill on="true" color="#212121"/>
                  </v:shape>
                  <v:shape id="Shape 9883" style="position:absolute;width:587;height:1037;left:481;top:14981;" coordsize="58722,103728" path="m3762,0l6810,0l41958,83916c43482,91536,46530,96107,49578,97631c51102,99156,54150,100680,58722,100680l58722,103728l19098,103728l19098,100680c22146,100680,25194,100680,26718,99156c28242,97631,29766,96107,29766,94583c29766,93059,28242,88488,26718,83916l20622,70200l0,70200l0,64104l17574,64104l714,22861l0,24471l0,9007l3762,0x">
                    <v:stroke weight="0pt" endcap="flat" joinstyle="miter" miterlimit="10" on="false" color="#000000" opacity="0"/>
                    <v:fill on="true" color="#212121"/>
                  </v:shape>
                  <v:shape id="Shape 9884" style="position:absolute;width:420;height:1022;left:1114;top:15317;" coordsize="42005,102203" path="m21431,0l24479,0l24479,16763c29051,10668,32099,6096,35147,3048l42005,1333l42005,11103l41243,10668c38195,10668,36671,10668,33623,12192c32099,13715,29051,15239,24479,19812l24479,45815c24479,51911,24479,54959,26003,56483c26003,59531,27527,62579,30575,64103c33623,67151,36671,67151,41243,67151l42005,66865l42005,71396l41243,71723c38195,71723,33623,71723,32099,70199c29051,70199,27527,68675,24479,65627l24479,86963c24479,91535,24479,94583,26003,96107c26003,97631,27527,97631,29051,99155c30575,99155,32099,99155,36671,99155l36671,102203l0,102203l0,99155l3048,99155c4572,100679,7620,99155,9144,97631c10668,97631,10668,97631,12287,96107c12287,94583,12287,91535,12287,86963l12287,21336c12287,16763,12287,15239,12287,13715c12287,12192,10668,10668,10668,10668c9144,10668,7620,10668,6096,10668c4572,10668,3048,10668,1524,10668l1524,9144l21431,0x">
                    <v:stroke weight="0pt" endcap="flat" joinstyle="miter" miterlimit="10" on="false" color="#000000" opacity="0"/>
                    <v:fill on="true" color="#212121"/>
                  </v:shape>
                  <v:shape id="Shape 9885" style="position:absolute;width:298;height:713;left:1534;top:15317;" coordsize="29813,71396" path="m5334,0c11430,0,17526,3048,22098,7620c26670,13715,29813,22860,29813,33623c29813,45815,26670,54959,20574,62579l0,71396l0,66865l11430,62579c14478,56483,17526,50387,17526,41243c17526,30575,14478,21336,9906,16763l0,11103l0,1333l5334,0x">
                    <v:stroke weight="0pt" endcap="flat" joinstyle="miter" miterlimit="10" on="false" color="#000000" opacity="0"/>
                    <v:fill on="true" color="#212121"/>
                  </v:shape>
                  <v:shape id="Shape 9886" style="position:absolute;width:419;height:1022;left:1878;top:15317;" coordsize="41958,102203" path="m21336,0l24384,0l24384,16763c28956,10668,32004,6096,35052,3048l41958,1322l41958,11130l41148,10668c38100,10668,36576,10668,33528,12192c32004,13715,28956,15239,24384,19812l24384,45815c24384,51911,24384,54959,25908,56483c25908,59531,27432,62579,30480,64103c33528,67151,36576,67151,41148,67151l41958,66849l41958,71377l41148,71723c38100,71723,33528,71723,32004,70199c28956,70199,27432,68675,24384,65627l24384,86963c24384,91535,24384,94583,25908,96107c25908,97631,27432,97631,28956,99155c30480,99155,32004,99155,36576,99155l36576,102203l0,102203l0,99155l3048,99155c4572,100679,7620,99155,9144,97631c10668,97631,10668,97631,12192,96107c12192,94583,12192,91535,12192,86963l12192,21336c12192,16763,12192,15239,12192,13715c12192,12192,10668,10668,10668,10668c9144,10668,7620,10668,6096,10668c4572,10668,3048,10668,1524,10668l1524,9144l21336,0x">
                    <v:stroke weight="0pt" endcap="flat" joinstyle="miter" miterlimit="10" on="false" color="#000000" opacity="0"/>
                    <v:fill on="true" color="#212121"/>
                  </v:shape>
                  <v:shape id="Shape 9887" style="position:absolute;width:297;height:713;left:2297;top:15317;" coordsize="29766,71377" path="m5286,0c11478,0,17574,3048,22146,7620c26718,13715,29766,22860,29766,33623c29766,45815,26718,54959,20622,62579l0,71377l0,66849l11478,62579c14526,56483,17574,50387,17574,41243c17574,30575,14526,21336,9858,16763l0,11130l0,1322l5286,0x">
                    <v:stroke weight="0pt" endcap="flat" joinstyle="miter" miterlimit="10" on="false" color="#000000" opacity="0"/>
                    <v:fill on="true" color="#212121"/>
                  </v:shape>
                  <v:shape id="Shape 9888" style="position:absolute;width:336;height:1068;left:2701;top:14951;" coordsize="33623,106870" path="m19907,0l22955,0l22955,91631c22955,96203,22955,97727,24479,99251c24479,100774,26003,102298,27527,102298c29051,103822,30575,103822,33623,103822l33623,106870l1524,106870l1524,103822c4667,103822,6191,103822,7715,102298c7715,102298,9239,100774,9239,99251c10763,97727,10763,96203,10763,91631l10763,29051c10763,21431,10763,16859,10763,15335c10763,13812,9239,12288,9239,10763c7715,10763,7715,10763,6191,10763c4667,10763,3048,10763,1524,12288l0,9144l19907,0x">
                    <v:stroke weight="0pt" endcap="flat" joinstyle="miter" miterlimit="10" on="false" color="#000000" opacity="0"/>
                    <v:fill on="true" color="#212121"/>
                  </v:shape>
                  <v:shape id="Shape 9889" style="position:absolute;width:266;height:679;left:3084;top:15338;" coordsize="26670,67957" path="m26670,0l26670,2765l16764,7010c13716,11582,12192,14631,10668,20727l26670,20727l26670,25394l10668,25394c10668,36062,13716,43682,18288,49778l26670,53270l26670,67957l9144,60446c3048,54350,0,45206,0,34537c0,22251,3048,14631,9144,7010l26670,0x">
                    <v:stroke weight="0pt" endcap="flat" joinstyle="miter" miterlimit="10" on="false" color="#000000" opacity="0"/>
                    <v:fill on="true" color="#212121"/>
                  </v:shape>
                  <v:shape id="Shape 9890" style="position:absolute;width:313;height:274;left:3350;top:15760;" coordsize="31337,27432" path="m29813,0l31337,1524c31337,7620,28289,13716,22098,19812c17526,24384,11430,27432,3810,27432l0,25799l0,11113l9906,15240c14478,15240,17526,15240,20574,12192c23622,9144,26765,6096,29813,0x">
                    <v:stroke weight="0pt" endcap="flat" joinstyle="miter" miterlimit="10" on="false" color="#000000" opacity="0"/>
                    <v:fill on="true" color="#212121"/>
                  </v:shape>
                  <v:shape id="Shape 9891" style="position:absolute;width:313;height:275;left:3350;top:15317;" coordsize="31337,27527" path="m5334,0c12954,0,19050,1524,23622,7620c29813,12192,31337,18288,31337,27527l0,27527l0,22860l16002,22860c16002,18288,16002,15239,14478,13715c12954,10668,11430,9144,8382,7620c6858,6096,3810,4572,762,4572l0,4898l0,2133l5334,0x">
                    <v:stroke weight="0pt" endcap="flat" joinstyle="miter" miterlimit="10" on="false" color="#000000" opacity="0"/>
                    <v:fill on="true" color="#212121"/>
                  </v:shape>
                  <v:shape id="Shape 9892" style="position:absolute;width:167;height:167;left:3831;top:15866;" coordsize="16764,16764" path="m7620,0c10668,0,12192,1524,13716,3048c15240,4572,16764,6096,16764,9144c16764,10668,15240,13715,13716,15240c12192,16764,10668,16764,7620,16764c6096,16764,4572,16764,3048,15240c1524,13715,0,10668,0,9144c0,6096,1524,4572,3048,3048c4572,1524,6096,0,7620,0x">
                    <v:stroke weight="0pt" endcap="flat" joinstyle="miter" miterlimit="10" on="false" color="#000000" opacity="0"/>
                    <v:fill on="true" color="#212121"/>
                  </v:shape>
                  <v:shape id="Shape 9893" style="position:absolute;width:167;height:167;left:3831;top:15317;" coordsize="16764,16764" path="m9144,0c10668,0,12192,0,13716,1524c15240,3048,16764,6096,16764,7620c16764,10668,15240,12192,13716,13716c12192,15240,10668,16764,9144,16764c6096,16764,4572,15240,3048,13716c1524,12192,0,10668,0,7620c0,6096,1524,3048,3048,1524c4572,0,6096,0,9144,0x">
                    <v:stroke weight="0pt" endcap="flat" joinstyle="miter" miterlimit="10" on="false" color="#000000" opacity="0"/>
                    <v:fill on="true" color="#212121"/>
                  </v:shape>
                  <v:shape id="Shape 9894" style="position:absolute;width:564;height:1052;left:4625;top:14981;" coordsize="56483,105251" path="m29051,0c36671,0,42767,3048,47339,9144c50387,12192,51911,16764,51911,21336c51911,28956,47339,36576,38195,44196c44291,45720,48863,50292,51911,54864c54959,57912,56483,64103,56483,70199c56483,79343,54959,86963,48863,93059c41243,100679,30575,105251,16859,105251c10668,105251,6096,105251,3048,102203c0,100679,0,99155,0,97631c0,96107,0,94583,1524,93059c3048,93059,4572,91536,6096,91536c6096,91536,7620,91536,9144,93059c10668,93059,12192,93059,15240,94583c18383,96107,19907,97631,21431,97631c22955,99155,24479,99155,27527,99155c32099,99155,36671,97631,39719,93059c44291,88487,45815,83915,45815,79343c45815,74771,45815,71724,42767,67151c42767,65627,41243,62579,39719,61055c36671,59436,33623,57912,30575,56388c26003,54864,22955,53340,18383,53340l16859,53340l16859,51816c19907,50292,24479,48768,29051,47244c32099,44196,35147,41148,36671,38100c38195,35052,39719,32004,39719,27432c39719,22860,38195,18288,35147,15240c32099,12192,27527,10668,22955,10668c15240,10668,9144,15240,3048,22860l1524,21336c4572,15240,7620,9144,12192,6096c16859,3048,21431,0,29051,0x">
                    <v:stroke weight="0pt" endcap="flat" joinstyle="miter" miterlimit="10" on="false" color="#000000" opacity="0"/>
                    <v:fill on="true" color="#212121"/>
                  </v:shape>
                  <v:shape id="Shape 9895" style="position:absolute;width:328;height:1049;left:5373;top:14985;" coordsize="32861,104913" path="m32861,0l32861,6139l24479,10330c21431,13377,18383,19473,16859,28618c15335,37761,15335,46906,15335,54525c15335,69861,16859,80528,19907,89673c22955,97293,27527,100340,32099,100340l32861,100086l32861,104608l32099,104913c22955,104913,15335,98816,9239,88149c3143,79004,0,66813,0,53001c0,42333,1619,31666,6191,24045c9239,14901,13811,8806,19907,5758l32861,0x">
                    <v:stroke weight="0pt" endcap="flat" joinstyle="miter" miterlimit="10" on="false" color="#000000" opacity="0"/>
                    <v:fill on="true" color="#212121"/>
                  </v:shape>
                  <v:shape id="Shape 9896" style="position:absolute;width:328;height:1049;left:5701;top:14981;" coordsize="32861,104947" path="m762,0c8382,0,14478,4572,22098,12192c29813,21336,32861,35052,32861,51816c32861,64103,31337,73247,28289,82391c25146,90012,20574,96107,14478,99155l0,104947l0,100425l8382,97631c11430,94583,12954,90012,14478,85440c17526,76295,17526,64103,17526,48768c17526,36576,17526,27432,14478,19812c12954,13716,9906,10668,8382,7620c5334,6097,3810,6097,762,6097l0,6478l0,339l762,0x">
                    <v:stroke weight="0pt" endcap="flat" joinstyle="miter" miterlimit="10" on="false" color="#000000" opacity="0"/>
                    <v:fill on="true" color="#212121"/>
                  </v:shape>
                  <v:shape id="Shape 9897" style="position:absolute;width:519;height:1006;left:0;top:17971;" coordsize="51959,100679" path="m0,0l44291,0l51959,587l51959,7186l42767,4572c38195,4572,33623,4572,29051,6096l29051,44291c32099,45815,33623,45815,36671,45815c38195,45815,41243,45815,44291,45815l51959,45048l51959,53442l42767,51911c39719,51911,36671,51911,35147,51911c32099,51911,30575,51911,29051,51911l29051,93059c35147,94583,41243,94583,47339,94583l51959,93168l51959,100476l48863,100679l0,100679l0,97631l4667,97631c9239,97631,12287,96107,13811,93059c15335,91535,15335,88487,15335,82391l15335,16763c15335,10668,15335,7620,13811,6096c10763,3048,7715,1524,4667,1524l0,1524l0,0x">
                    <v:stroke weight="0pt" endcap="flat" joinstyle="miter" miterlimit="10" on="false" color="#000000" opacity="0"/>
                    <v:fill on="true" color="#212121"/>
                  </v:shape>
                  <v:shape id="Shape 9898" style="position:absolute;width:396;height:998;left:519;top:17977;" coordsize="39672,99889" path="m0,0l12240,937c19860,2461,25956,5509,29004,10081c33576,14653,35100,19225,35100,25416c35100,31512,33576,36084,30528,39132c27480,43704,22908,46752,16812,48276c24432,49800,29004,52848,32052,55896c36624,60468,39672,65040,39672,72660c39672,77232,38148,81804,35100,86376c32052,90948,27480,93996,21384,97044c19098,97806,15645,98568,11430,99140l0,99889l0,92581l15288,87900c19860,84852,22908,78756,22908,74184c22908,69612,21384,66564,19860,61992c16812,58944,13764,55896,9096,54372l0,52856l0,44462l7572,43704c12240,42180,15288,39132,16812,36084c18336,33036,19860,28464,19860,25416c19860,19225,16812,14653,12240,10081l0,6600l0,0x">
                    <v:stroke weight="0pt" endcap="flat" joinstyle="miter" miterlimit="10" on="false" color="#000000" opacity="0"/>
                    <v:fill on="true" color="#212121"/>
                  </v:shape>
                  <v:shape id="Shape 9899" style="position:absolute;width:251;height:421;left:1083;top:18572;" coordsize="25194,42146" path="m25194,0l25194,4675l22955,5570c19907,8618,16859,10142,15335,13190c13716,14714,12192,17762,12192,20810c12192,23858,13716,26906,15335,29954c18383,31478,19907,33002,22955,33002l25194,32518l25194,40119l24479,40622c22955,40622,19907,42146,16859,42146c12192,42146,7620,40622,4572,37574c1524,34526,0,29954,0,23858c0,20810,1524,17762,3048,16238c4572,11666,7620,8618,13716,5570c16050,4046,19121,2522,23134,808l25194,0x">
                    <v:stroke weight="0pt" endcap="flat" joinstyle="miter" miterlimit="10" on="false" color="#000000" opacity="0"/>
                    <v:fill on="true" color="#212121"/>
                  </v:shape>
                  <v:shape id="Shape 9900" style="position:absolute;width:221;height:238;left:1114;top:18283;" coordsize="22146,23803" path="m22146,0l22146,4153l15335,5515c13811,8563,12287,10087,12287,11612l12287,16184c12287,19231,12287,20755,10668,22279c9144,22279,7620,23803,6096,23803c4572,23803,3048,22279,1524,22279c0,20755,0,19231,0,16184c0,11612,1524,8563,6096,3991l22146,0x">
                    <v:stroke weight="0pt" endcap="flat" joinstyle="miter" miterlimit="10" on="false" color="#000000" opacity="0"/>
                    <v:fill on="true" color="#212121"/>
                  </v:shape>
                  <v:shape id="Shape 9901" style="position:absolute;width:373;height:716;left:1335;top:18277;" coordsize="37386,71628" path="m2334,0c8430,0,13002,0,17574,3048c20622,4572,22146,6096,23670,10668c25194,12192,25194,16764,25194,22860l25194,45720c25194,53340,25194,56388,25194,57912c25194,59436,26718,60960,26718,60960c26718,60960,28242,62484,28242,62484c29766,62484,29766,62484,31290,60960c31290,60960,34338,59436,37386,56388l37386,59436c31290,67056,26718,71628,20622,71628c19098,71628,16050,70104,14526,68580c14526,67056,13002,64008,13002,59436c9192,62484,6525,64770,4429,66484l0,69601l0,62000l4810,60960c7287,59817,9954,57912,13002,54864l13002,28956l0,34157l0,29482l13002,24384l13002,21336c13002,15240,11478,10668,9954,7620c6906,6096,3858,4572,810,4572l0,4734l0,581l2334,0x">
                    <v:stroke weight="0pt" endcap="flat" joinstyle="miter" miterlimit="10" on="false" color="#000000" opacity="0"/>
                    <v:fill on="true" color="#212121"/>
                  </v:shape>
                  <v:shape id="Shape 9902" style="position:absolute;width:748;height:701;left:1709;top:18277;" coordsize="74867,70104" path="m19907,0l22955,0l22955,13716c32099,4573,39719,0,45815,0c50387,0,53435,0,56483,3048c58007,4573,61055,7620,62579,12192c64103,15240,64103,19812,64103,25908l64103,54864c64103,59436,64103,62485,65627,64008c65627,64008,67151,65532,67151,65532c68675,67056,71819,67056,74867,67056l74867,70104l41243,70104l41243,67056l42767,67056c45815,67056,47339,67056,48863,65532c50387,65532,50387,64008,51911,60960c51911,60960,51911,57912,51911,54864l51911,25908c51911,19812,50387,15240,48863,13716c47339,10668,44291,9144,41243,9144c35147,9144,29051,12192,22955,18288l22955,54864c22955,59436,24479,62485,24479,62485c24479,64008,26003,65532,27527,65532c29051,67056,30575,67056,35147,67056l35147,70104l1524,70104l1524,67056l3048,67056c6096,67056,7620,67056,9144,64008c10668,62485,10668,59436,10668,54864l10668,28956c10668,21336,10668,16764,10668,13716c10668,12192,9144,10668,9144,10668c7620,10668,7620,9144,6096,9144c4572,9144,3048,10668,1524,10668l0,7620l19907,0x">
                    <v:stroke weight="0pt" endcap="flat" joinstyle="miter" miterlimit="10" on="false" color="#000000" opacity="0"/>
                    <v:fill on="true" color="#212121"/>
                  </v:shape>
                  <v:shape id="Shape 9903" style="position:absolute;width:251;height:422;left:2519;top:18571;" coordsize="25146,42225" path="m25146,0l25146,4734l22860,5648c19812,8696,16764,10220,15240,13268c13716,14792,12192,17840,12192,20889c12192,23937,13716,26984,15240,30032c16764,31556,19812,33080,22860,33080l25146,32542l25146,40108l24384,40701c21336,40701,18288,42225,15240,42225c10668,42225,7620,40701,4572,37652c1524,34604,0,30032,0,23937c0,20889,0,17840,1524,16316c4572,11744,7620,8696,12192,5648c15240,4125,18669,2601,22860,886l25146,0x">
                    <v:stroke weight="0pt" endcap="flat" joinstyle="miter" miterlimit="10" on="false" color="#000000" opacity="0"/>
                    <v:fill on="true" color="#212121"/>
                  </v:shape>
                  <v:shape id="Shape 9904" style="position:absolute;width:220;height:238;left:2549;top:18283;" coordsize="22098,23813" path="m22098,0l22098,4218l21336,4001c18288,4001,16764,4001,15240,5524c12192,8572,12192,10096,12192,11621l12192,16193c12192,19241,10668,20765,10668,22289c9144,22289,7620,23813,6096,23813c3048,23813,1524,22289,1524,22289c0,20765,0,19241,0,16193c0,11621,1524,8572,6096,4001l22098,0x">
                    <v:stroke weight="0pt" endcap="flat" joinstyle="miter" miterlimit="10" on="false" color="#000000" opacity="0"/>
                    <v:fill on="true" color="#212121"/>
                  </v:shape>
                  <v:shape id="Shape 9905" style="position:absolute;width:359;height:716;left:2770;top:18277;" coordsize="35909,71628" path="m2286,0c8382,0,12954,0,17526,3048c20574,4572,22098,6096,23717,10668c23717,12192,25241,16764,25241,22860l25241,45720c25241,53340,25241,56388,25241,57912c25241,59436,25241,60960,26765,60960c26765,60960,28289,62484,28289,62484c29813,62484,29813,62484,29813,60960c31337,60960,32861,59436,35909,56388l35909,59436c31337,67056,25241,71628,20574,71628c17526,71628,16002,70104,14478,68580c12954,67056,12954,64008,12954,59436l0,69511l0,61946l4191,60960c6858,59817,9906,57912,12954,54864l12954,28956l0,34137l0,29404l12954,24384l12954,21336c12954,15240,11430,10668,9906,7620l0,4790l0,571l2286,0x">
                    <v:stroke weight="0pt" endcap="flat" joinstyle="miter" miterlimit="10" on="false" color="#000000" opacity="0"/>
                    <v:fill on="true" color="#212121"/>
                  </v:shape>
                  <v:shape id="Shape 9906" style="position:absolute;width:732;height:702;left:3145;top:18277;" coordsize="73247,70200" path="m19812,0l22860,0l22860,13716c30480,4573,38100,0,45720,0c50292,0,53340,0,54959,3048c58007,4573,61055,7620,62579,12192c62579,15240,64103,19812,64103,25908l64103,54864c64103,59436,64103,62579,64103,64104c65627,64104,65627,65628,67151,65628c68675,67152,70199,67152,73247,67152l73247,70200l39624,70200l39624,67152l41148,67152c44196,67152,47244,67152,48768,65628c50292,65628,50292,64104,50292,61055c51816,61055,51816,57912,51816,54864l51816,25908c51816,19812,50292,15240,48768,13716c47244,10668,44196,9144,41148,9144c35052,9144,28956,12192,22860,18288l22860,54864c22860,59436,22860,62579,24384,62579c24384,64104,25908,65628,27432,65628c27432,67152,30480,67152,33528,67152l33528,70200l0,70200l0,67152l1524,67152c4572,67152,7620,67152,9144,64104c10668,62579,10668,59436,10668,54864l10668,28956c10668,21336,10668,16764,10668,13716c9144,12192,9144,10668,9144,10668c7620,10668,6096,9144,6096,9144c4572,9144,3048,10668,0,10668l0,7620l19812,0x">
                    <v:stroke weight="0pt" endcap="flat" joinstyle="miter" miterlimit="10" on="false" color="#000000" opacity="0"/>
                    <v:fill on="true" color="#212121"/>
                  </v:shape>
                  <v:shape id="Shape 9907" style="position:absolute;width:259;height:422;left:3938;top:18571;" coordsize="25956,42268" path="m25956,0l25956,4998l24384,5692c19812,8740,16764,10264,15240,13312c13716,14836,13716,17883,13716,20932c13716,23980,13716,27028,16764,30076c18288,31600,21336,33124,24384,33124l25956,32710l25956,40752l16764,42268c12192,42268,9144,40744,6096,37695c1524,34647,0,30076,0,23980c0,20932,1524,17883,3048,16359c4572,11788,9144,8740,13716,5692c16002,4168,19455,2644,23670,929l25956,0x">
                    <v:stroke weight="0pt" endcap="flat" joinstyle="miter" miterlimit="10" on="false" color="#000000" opacity="0"/>
                    <v:fill on="true" color="#212121"/>
                  </v:shape>
                  <v:shape id="Shape 9908" style="position:absolute;width:229;height:236;left:3969;top:18285;" coordsize="22908,23614" path="m22908,0l22908,3811l15240,5326c13716,8374,12192,9898,12192,11423l12192,15994c12192,19042,12192,20566,10668,22090c10668,22090,9144,23614,6096,23614c4572,23614,3048,22090,1524,22090c1524,20566,0,19042,0,15994c0,11423,3048,8374,7620,3802l22908,0x">
                    <v:stroke weight="0pt" endcap="flat" joinstyle="miter" miterlimit="10" on="false" color="#000000" opacity="0"/>
                    <v:fill on="true" color="#212121"/>
                  </v:shape>
                  <v:shape id="Shape 9909" style="position:absolute;width:366;height:716;left:4198;top:18277;" coordsize="36624,71628" path="m3096,0c9192,0,13764,0,16812,3048c19860,4572,22908,6096,24432,10668c24432,12192,24432,16764,24432,22860l24432,45720c24432,53340,25956,56388,25956,57912c25956,59436,25956,60960,27480,60960c27480,60960,27480,62484,29004,62484c29004,62484,30528,62484,30528,60960c32052,60960,33576,59436,36624,56388l36624,59436c30528,67056,25956,71628,21384,71628c18336,71628,16812,70104,15288,68580c13764,67056,12240,64008,12240,59436c6144,65532,1572,68580,48,70104l0,70112l0,62071l4227,60960c6525,59817,9191,57912,12240,54864l12240,28956l0,34358l0,29360l12240,24384l12240,21336c12240,15240,12240,10668,9192,7620c7668,6096,4620,4572,48,4572l0,4581l0,770l3096,0x">
                    <v:stroke weight="0pt" endcap="flat" joinstyle="miter" miterlimit="10" on="false" color="#000000" opacity="0"/>
                    <v:fill on="true" color="#212121"/>
                  </v:shape>
                  <v:shape id="Shape 9910" style="position:absolute;width:168;height:167;left:4686;top:18827;" coordsize="16859,16764" path="m9144,0c10763,0,12287,1524,15335,3048c16859,4572,16859,6096,16859,9144c16859,10668,16859,13715,15335,15240c12287,16764,10763,16764,9144,16764c6096,16764,4572,16764,3048,15240c1524,13715,0,10668,0,9144c0,6096,1524,4572,3048,3048c4572,1524,6096,0,9144,0x">
                    <v:stroke weight="0pt" endcap="flat" joinstyle="miter" miterlimit="10" on="false" color="#000000" opacity="0"/>
                    <v:fill on="true" color="#212121"/>
                  </v:shape>
                  <v:shape id="Shape 9911" style="position:absolute;width:168;height:167;left:4686;top:18277;" coordsize="16859,16764" path="m9144,0c10763,0,13811,0,15335,1524c16859,3048,16859,6096,16859,7620c16859,10668,16859,12192,15335,13716c13811,15240,10763,16764,9144,16764c6096,16764,4572,15240,3048,13716c1524,12192,0,10668,0,7620c0,6096,1524,3048,3048,1524c4572,0,6096,0,9144,0x">
                    <v:stroke weight="0pt" endcap="flat" joinstyle="miter" miterlimit="10" on="false" color="#000000" opacity="0"/>
                    <v:fill on="true" color="#212121"/>
                  </v:shape>
                  <v:shape id="Shape 9912" style="position:absolute;width:657;height:1037;left:5357;top:17941;" coordsize="65723,103727" path="m32099,0c39719,0,45815,3048,51911,7620c58007,13715,59531,19812,59531,27527c59531,32099,59531,36671,56483,42767c53435,50387,47339,59531,38195,67151c26003,80867,18383,90011,15335,93059l41243,93059c47339,93059,50387,91535,53435,91535c54959,91535,58007,90011,59531,90011c61055,88487,62675,86963,64199,83915l65723,83915l59531,103727l0,103727l0,100679c16859,85439,29051,71723,36671,61055c44291,51911,47339,42767,47339,33623c47339,27527,45815,22860,41243,18288c38195,13715,33623,12192,27527,12192c22955,12192,18383,13715,13811,16764c10763,19812,7715,22860,4667,29051l3143,29051c3143,19812,7715,12192,12287,7620c16859,3048,24479,0,32099,0x">
                    <v:stroke weight="0pt" endcap="flat" joinstyle="miter" miterlimit="10" on="false" color="#000000" opacity="0"/>
                    <v:fill on="true" color="#212121"/>
                  </v:shape>
                  <v:shape id="Shape 9913" style="position:absolute;width:595;height:1022;left:6152;top:17971;" coordsize="59531,102203" path="m22860,0l59531,0l53435,12192l22860,12192l16764,26003c30480,27527,39624,32100,47339,39719c54959,47339,58007,54959,58007,64103c58007,70200,56483,74771,54959,79343c51911,83915,50387,86963,45815,90012c42767,93059,39624,96107,35052,97631c30480,100679,24384,102203,18288,102203c12192,102203,7620,100679,4572,99155c1524,97631,0,94583,0,93059c0,91536,1524,90012,3048,88488c3048,86963,4572,86963,6096,86963c7620,86963,9144,86963,10668,86963c10668,88488,12192,88488,15240,90012c18288,93059,22860,94583,25908,94583c32004,94583,36576,93059,41148,88488c45815,83915,48863,77819,48863,71724c48863,65627,45815,59531,42767,54959c38100,50388,33528,45815,25908,42767c21336,39719,13716,39719,4572,38195l22860,0x">
                    <v:stroke weight="0pt" endcap="flat" joinstyle="miter" miterlimit="10" on="false" color="#000000" opacity="0"/>
                    <v:fill on="true" color="#212121"/>
                  </v:shape>
                </v:group>
              </w:pict>
            </mc:Fallback>
          </mc:AlternateContent>
        </w:r>
      </w:ins>
    </w:p>
    <w:p w14:paraId="64F16C19" w14:textId="77777777" w:rsidR="00030F3E" w:rsidRDefault="00B51CFB">
      <w:pPr>
        <w:spacing w:after="790"/>
        <w:ind w:left="9"/>
        <w:rPr>
          <w:ins w:id="39" w:author="Other Author" w:date="2024-07-17T21:10:00Z" w16du:dateUtc="2024-07-17T15:40:00Z"/>
        </w:rPr>
      </w:pPr>
      <w:ins w:id="40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717EA887" wp14:editId="23142A4C">
                  <wp:extent cx="676370" cy="137255"/>
                  <wp:effectExtent l="0" t="0" r="0" b="0"/>
                  <wp:docPr id="95292" name="Group 9529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76370" cy="137255"/>
                            <a:chOff x="0" y="0"/>
                            <a:chExt cx="676370" cy="137255"/>
                          </a:xfrm>
                        </wpg:grpSpPr>
                        <wps:wsp>
                          <wps:cNvPr id="9916" name="Shape 9916"/>
                          <wps:cNvSpPr/>
                          <wps:spPr>
                            <a:xfrm>
                              <a:off x="0" y="0"/>
                              <a:ext cx="50435" cy="106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435" h="106775">
                                  <a:moveTo>
                                    <a:pt x="50387" y="0"/>
                                  </a:moveTo>
                                  <a:lnTo>
                                    <a:pt x="50435" y="11"/>
                                  </a:lnTo>
                                  <a:lnTo>
                                    <a:pt x="50435" y="6378"/>
                                  </a:lnTo>
                                  <a:lnTo>
                                    <a:pt x="48863" y="6096"/>
                                  </a:lnTo>
                                  <a:cubicBezTo>
                                    <a:pt x="41243" y="6096"/>
                                    <a:pt x="33623" y="9144"/>
                                    <a:pt x="27527" y="16764"/>
                                  </a:cubicBezTo>
                                  <a:cubicBezTo>
                                    <a:pt x="21431" y="24384"/>
                                    <a:pt x="18383" y="36576"/>
                                    <a:pt x="18383" y="53340"/>
                                  </a:cubicBezTo>
                                  <a:cubicBezTo>
                                    <a:pt x="18383" y="68675"/>
                                    <a:pt x="21431" y="82391"/>
                                    <a:pt x="27527" y="91535"/>
                                  </a:cubicBezTo>
                                  <a:cubicBezTo>
                                    <a:pt x="33623" y="97631"/>
                                    <a:pt x="41243" y="100679"/>
                                    <a:pt x="50387" y="100679"/>
                                  </a:cubicBezTo>
                                  <a:lnTo>
                                    <a:pt x="50435" y="100670"/>
                                  </a:lnTo>
                                  <a:lnTo>
                                    <a:pt x="50435" y="106765"/>
                                  </a:lnTo>
                                  <a:lnTo>
                                    <a:pt x="50387" y="106775"/>
                                  </a:lnTo>
                                  <a:cubicBezTo>
                                    <a:pt x="36671" y="106775"/>
                                    <a:pt x="24479" y="100679"/>
                                    <a:pt x="15335" y="91535"/>
                                  </a:cubicBezTo>
                                  <a:cubicBezTo>
                                    <a:pt x="4572" y="80867"/>
                                    <a:pt x="0" y="68675"/>
                                    <a:pt x="0" y="53340"/>
                                  </a:cubicBezTo>
                                  <a:cubicBezTo>
                                    <a:pt x="0" y="36576"/>
                                    <a:pt x="6191" y="24384"/>
                                    <a:pt x="16859" y="13716"/>
                                  </a:cubicBezTo>
                                  <a:cubicBezTo>
                                    <a:pt x="26003" y="4572"/>
                                    <a:pt x="38195" y="0"/>
                                    <a:pt x="5038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7" name="Shape 9917"/>
                          <wps:cNvSpPr/>
                          <wps:spPr>
                            <a:xfrm>
                              <a:off x="50435" y="11"/>
                              <a:ext cx="48816" cy="10675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816" h="106754">
                                  <a:moveTo>
                                    <a:pt x="0" y="0"/>
                                  </a:moveTo>
                                  <a:lnTo>
                                    <a:pt x="18705" y="4180"/>
                                  </a:lnTo>
                                  <a:cubicBezTo>
                                    <a:pt x="24432" y="6847"/>
                                    <a:pt x="29766" y="10657"/>
                                    <a:pt x="35100" y="15229"/>
                                  </a:cubicBezTo>
                                  <a:cubicBezTo>
                                    <a:pt x="44244" y="25897"/>
                                    <a:pt x="48816" y="38089"/>
                                    <a:pt x="48816" y="53329"/>
                                  </a:cubicBezTo>
                                  <a:cubicBezTo>
                                    <a:pt x="48816" y="68665"/>
                                    <a:pt x="44244" y="80857"/>
                                    <a:pt x="35100" y="91525"/>
                                  </a:cubicBezTo>
                                  <a:cubicBezTo>
                                    <a:pt x="29766" y="96097"/>
                                    <a:pt x="24432" y="99907"/>
                                    <a:pt x="18705" y="102574"/>
                                  </a:cubicBezTo>
                                  <a:lnTo>
                                    <a:pt x="0" y="106754"/>
                                  </a:lnTo>
                                  <a:lnTo>
                                    <a:pt x="0" y="100659"/>
                                  </a:lnTo>
                                  <a:lnTo>
                                    <a:pt x="12609" y="98192"/>
                                  </a:lnTo>
                                  <a:cubicBezTo>
                                    <a:pt x="16431" y="96478"/>
                                    <a:pt x="19860" y="93811"/>
                                    <a:pt x="22908" y="90001"/>
                                  </a:cubicBezTo>
                                  <a:cubicBezTo>
                                    <a:pt x="29004" y="82381"/>
                                    <a:pt x="32052" y="70189"/>
                                    <a:pt x="32052" y="54853"/>
                                  </a:cubicBezTo>
                                  <a:cubicBezTo>
                                    <a:pt x="32052" y="38089"/>
                                    <a:pt x="29004" y="24373"/>
                                    <a:pt x="21384" y="16753"/>
                                  </a:cubicBezTo>
                                  <a:cubicBezTo>
                                    <a:pt x="19098" y="12943"/>
                                    <a:pt x="16050" y="10276"/>
                                    <a:pt x="12228" y="8562"/>
                                  </a:cubicBezTo>
                                  <a:lnTo>
                                    <a:pt x="0" y="63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8" name="Shape 9918"/>
                          <wps:cNvSpPr/>
                          <wps:spPr>
                            <a:xfrm>
                              <a:off x="109919" y="33527"/>
                              <a:ext cx="5191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70199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30575" y="4572"/>
                                    <a:pt x="36671" y="0"/>
                                    <a:pt x="41243" y="0"/>
                                  </a:cubicBezTo>
                                  <a:cubicBezTo>
                                    <a:pt x="44291" y="0"/>
                                    <a:pt x="47339" y="1524"/>
                                    <a:pt x="48863" y="3048"/>
                                  </a:cubicBezTo>
                                  <a:cubicBezTo>
                                    <a:pt x="50387" y="4572"/>
                                    <a:pt x="51911" y="6096"/>
                                    <a:pt x="51911" y="9144"/>
                                  </a:cubicBezTo>
                                  <a:cubicBezTo>
                                    <a:pt x="51911" y="10668"/>
                                    <a:pt x="50387" y="12192"/>
                                    <a:pt x="48863" y="13716"/>
                                  </a:cubicBezTo>
                                  <a:cubicBezTo>
                                    <a:pt x="48863" y="15240"/>
                                    <a:pt x="47339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5240"/>
                                    <a:pt x="39719" y="12192"/>
                                  </a:cubicBezTo>
                                  <a:cubicBezTo>
                                    <a:pt x="36671" y="10668"/>
                                    <a:pt x="35147" y="10668"/>
                                    <a:pt x="33623" y="10668"/>
                                  </a:cubicBezTo>
                                  <a:cubicBezTo>
                                    <a:pt x="33623" y="10668"/>
                                    <a:pt x="32099" y="10668"/>
                                    <a:pt x="30575" y="12192"/>
                                  </a:cubicBezTo>
                                  <a:cubicBezTo>
                                    <a:pt x="29051" y="13716"/>
                                    <a:pt x="27527" y="16764"/>
                                    <a:pt x="24479" y="21336"/>
                                  </a:cubicBezTo>
                                  <a:lnTo>
                                    <a:pt x="24479" y="54959"/>
                                  </a:lnTo>
                                  <a:cubicBezTo>
                                    <a:pt x="24479" y="58007"/>
                                    <a:pt x="24479" y="61055"/>
                                    <a:pt x="26003" y="62579"/>
                                  </a:cubicBezTo>
                                  <a:cubicBezTo>
                                    <a:pt x="26003" y="64103"/>
                                    <a:pt x="27527" y="65627"/>
                                    <a:pt x="29051" y="67151"/>
                                  </a:cubicBezTo>
                                  <a:cubicBezTo>
                                    <a:pt x="30575" y="67151"/>
                                    <a:pt x="33623" y="67151"/>
                                    <a:pt x="36671" y="67151"/>
                                  </a:cubicBezTo>
                                  <a:lnTo>
                                    <a:pt x="36671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7620" y="67151"/>
                                    <a:pt x="9239" y="65627"/>
                                  </a:cubicBezTo>
                                  <a:cubicBezTo>
                                    <a:pt x="10763" y="65627"/>
                                    <a:pt x="10763" y="64103"/>
                                    <a:pt x="12287" y="62579"/>
                                  </a:cubicBezTo>
                                  <a:cubicBezTo>
                                    <a:pt x="12287" y="61055"/>
                                    <a:pt x="12287" y="59531"/>
                                    <a:pt x="12287" y="54959"/>
                                  </a:cubicBezTo>
                                  <a:lnTo>
                                    <a:pt x="12287" y="28956"/>
                                  </a:lnTo>
                                  <a:cubicBezTo>
                                    <a:pt x="12287" y="21336"/>
                                    <a:pt x="12287" y="15240"/>
                                    <a:pt x="12287" y="13716"/>
                                  </a:cubicBezTo>
                                  <a:cubicBezTo>
                                    <a:pt x="10763" y="12192"/>
                                    <a:pt x="10763" y="12192"/>
                                    <a:pt x="9239" y="10668"/>
                                  </a:cubicBezTo>
                                  <a:cubicBezTo>
                                    <a:pt x="9239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43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19" name="Shape 9919"/>
                          <wps:cNvSpPr/>
                          <wps:spPr>
                            <a:xfrm>
                              <a:off x="161830" y="63967"/>
                              <a:ext cx="26003" cy="412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003" h="41283">
                                  <a:moveTo>
                                    <a:pt x="26003" y="0"/>
                                  </a:moveTo>
                                  <a:lnTo>
                                    <a:pt x="26003" y="5543"/>
                                  </a:lnTo>
                                  <a:lnTo>
                                    <a:pt x="24479" y="6231"/>
                                  </a:lnTo>
                                  <a:cubicBezTo>
                                    <a:pt x="19907" y="7755"/>
                                    <a:pt x="16859" y="10803"/>
                                    <a:pt x="15335" y="12327"/>
                                  </a:cubicBezTo>
                                  <a:cubicBezTo>
                                    <a:pt x="13811" y="15375"/>
                                    <a:pt x="13811" y="16899"/>
                                    <a:pt x="13811" y="19947"/>
                                  </a:cubicBezTo>
                                  <a:cubicBezTo>
                                    <a:pt x="13811" y="24519"/>
                                    <a:pt x="13811" y="27567"/>
                                    <a:pt x="16859" y="29091"/>
                                  </a:cubicBezTo>
                                  <a:cubicBezTo>
                                    <a:pt x="18383" y="32139"/>
                                    <a:pt x="21431" y="32139"/>
                                    <a:pt x="24479" y="32139"/>
                                  </a:cubicBezTo>
                                  <a:lnTo>
                                    <a:pt x="26003" y="31462"/>
                                  </a:lnTo>
                                  <a:lnTo>
                                    <a:pt x="26003" y="39759"/>
                                  </a:lnTo>
                                  <a:cubicBezTo>
                                    <a:pt x="22955" y="41283"/>
                                    <a:pt x="19907" y="41283"/>
                                    <a:pt x="16859" y="41283"/>
                                  </a:cubicBezTo>
                                  <a:cubicBezTo>
                                    <a:pt x="12287" y="41283"/>
                                    <a:pt x="9239" y="39759"/>
                                    <a:pt x="6191" y="36711"/>
                                  </a:cubicBezTo>
                                  <a:cubicBezTo>
                                    <a:pt x="1524" y="33663"/>
                                    <a:pt x="0" y="29091"/>
                                    <a:pt x="0" y="24519"/>
                                  </a:cubicBezTo>
                                  <a:cubicBezTo>
                                    <a:pt x="0" y="19947"/>
                                    <a:pt x="1524" y="18423"/>
                                    <a:pt x="3143" y="15375"/>
                                  </a:cubicBezTo>
                                  <a:cubicBezTo>
                                    <a:pt x="4667" y="12327"/>
                                    <a:pt x="9239" y="9279"/>
                                    <a:pt x="13811" y="6231"/>
                                  </a:cubicBezTo>
                                  <a:cubicBezTo>
                                    <a:pt x="16097" y="4707"/>
                                    <a:pt x="19526" y="2779"/>
                                    <a:pt x="23717" y="850"/>
                                  </a:cubicBezTo>
                                  <a:lnTo>
                                    <a:pt x="2600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0" name="Shape 9920"/>
                          <wps:cNvSpPr/>
                          <wps:spPr>
                            <a:xfrm>
                              <a:off x="164973" y="34543"/>
                              <a:ext cx="22860" cy="233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860" h="23368">
                                  <a:moveTo>
                                    <a:pt x="22860" y="0"/>
                                  </a:moveTo>
                                  <a:lnTo>
                                    <a:pt x="22860" y="3556"/>
                                  </a:lnTo>
                                  <a:cubicBezTo>
                                    <a:pt x="19812" y="3556"/>
                                    <a:pt x="16764" y="5080"/>
                                    <a:pt x="15240" y="6604"/>
                                  </a:cubicBezTo>
                                  <a:cubicBezTo>
                                    <a:pt x="13716" y="8128"/>
                                    <a:pt x="12192" y="9652"/>
                                    <a:pt x="12192" y="12700"/>
                                  </a:cubicBezTo>
                                  <a:lnTo>
                                    <a:pt x="12192" y="15748"/>
                                  </a:lnTo>
                                  <a:cubicBezTo>
                                    <a:pt x="12192" y="18796"/>
                                    <a:pt x="12192" y="20320"/>
                                    <a:pt x="10668" y="21844"/>
                                  </a:cubicBezTo>
                                  <a:cubicBezTo>
                                    <a:pt x="10668" y="23368"/>
                                    <a:pt x="9144" y="23368"/>
                                    <a:pt x="6096" y="23368"/>
                                  </a:cubicBezTo>
                                  <a:cubicBezTo>
                                    <a:pt x="4572" y="23368"/>
                                    <a:pt x="3048" y="23368"/>
                                    <a:pt x="1524" y="21844"/>
                                  </a:cubicBezTo>
                                  <a:cubicBezTo>
                                    <a:pt x="1524" y="20320"/>
                                    <a:pt x="0" y="18796"/>
                                    <a:pt x="0" y="15748"/>
                                  </a:cubicBezTo>
                                  <a:cubicBezTo>
                                    <a:pt x="0" y="12700"/>
                                    <a:pt x="3048" y="8128"/>
                                    <a:pt x="7620" y="5080"/>
                                  </a:cubicBezTo>
                                  <a:lnTo>
                                    <a:pt x="2286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1" name="Shape 9921"/>
                          <wps:cNvSpPr/>
                          <wps:spPr>
                            <a:xfrm>
                              <a:off x="187833" y="33527"/>
                              <a:ext cx="36671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71" h="71723">
                                  <a:moveTo>
                                    <a:pt x="3048" y="0"/>
                                  </a:moveTo>
                                  <a:cubicBezTo>
                                    <a:pt x="9144" y="0"/>
                                    <a:pt x="13716" y="1524"/>
                                    <a:pt x="16764" y="3048"/>
                                  </a:cubicBezTo>
                                  <a:cubicBezTo>
                                    <a:pt x="19812" y="4572"/>
                                    <a:pt x="22860" y="7620"/>
                                    <a:pt x="24384" y="10668"/>
                                  </a:cubicBezTo>
                                  <a:cubicBezTo>
                                    <a:pt x="24384" y="12192"/>
                                    <a:pt x="24384" y="16764"/>
                                    <a:pt x="24384" y="22860"/>
                                  </a:cubicBezTo>
                                  <a:lnTo>
                                    <a:pt x="24384" y="47339"/>
                                  </a:lnTo>
                                  <a:cubicBezTo>
                                    <a:pt x="24384" y="53435"/>
                                    <a:pt x="25908" y="58007"/>
                                    <a:pt x="25908" y="58007"/>
                                  </a:cubicBezTo>
                                  <a:cubicBezTo>
                                    <a:pt x="25908" y="59531"/>
                                    <a:pt x="25908" y="61055"/>
                                    <a:pt x="27432" y="61055"/>
                                  </a:cubicBezTo>
                                  <a:cubicBezTo>
                                    <a:pt x="27432" y="62579"/>
                                    <a:pt x="27432" y="62579"/>
                                    <a:pt x="29051" y="62579"/>
                                  </a:cubicBezTo>
                                  <a:cubicBezTo>
                                    <a:pt x="29051" y="62579"/>
                                    <a:pt x="30575" y="62579"/>
                                    <a:pt x="30575" y="62579"/>
                                  </a:cubicBezTo>
                                  <a:cubicBezTo>
                                    <a:pt x="32099" y="61055"/>
                                    <a:pt x="33623" y="59531"/>
                                    <a:pt x="36671" y="56483"/>
                                  </a:cubicBezTo>
                                  <a:lnTo>
                                    <a:pt x="36671" y="61055"/>
                                  </a:lnTo>
                                  <a:cubicBezTo>
                                    <a:pt x="30575" y="68675"/>
                                    <a:pt x="25908" y="71723"/>
                                    <a:pt x="21336" y="71723"/>
                                  </a:cubicBezTo>
                                  <a:cubicBezTo>
                                    <a:pt x="18288" y="71723"/>
                                    <a:pt x="16764" y="71723"/>
                                    <a:pt x="15240" y="68675"/>
                                  </a:cubicBezTo>
                                  <a:cubicBezTo>
                                    <a:pt x="13716" y="67151"/>
                                    <a:pt x="12192" y="64103"/>
                                    <a:pt x="12192" y="61055"/>
                                  </a:cubicBezTo>
                                  <a:cubicBezTo>
                                    <a:pt x="6096" y="65627"/>
                                    <a:pt x="1524" y="68675"/>
                                    <a:pt x="0" y="70199"/>
                                  </a:cubicBezTo>
                                  <a:lnTo>
                                    <a:pt x="0" y="61902"/>
                                  </a:lnTo>
                                  <a:lnTo>
                                    <a:pt x="12192" y="56483"/>
                                  </a:lnTo>
                                  <a:lnTo>
                                    <a:pt x="12192" y="30480"/>
                                  </a:lnTo>
                                  <a:lnTo>
                                    <a:pt x="0" y="35983"/>
                                  </a:lnTo>
                                  <a:lnTo>
                                    <a:pt x="0" y="30440"/>
                                  </a:lnTo>
                                  <a:lnTo>
                                    <a:pt x="12192" y="25908"/>
                                  </a:lnTo>
                                  <a:lnTo>
                                    <a:pt x="12192" y="22860"/>
                                  </a:lnTo>
                                  <a:cubicBezTo>
                                    <a:pt x="12192" y="15240"/>
                                    <a:pt x="12192" y="10668"/>
                                    <a:pt x="9144" y="9144"/>
                                  </a:cubicBezTo>
                                  <a:cubicBezTo>
                                    <a:pt x="7620" y="6096"/>
                                    <a:pt x="4572" y="4572"/>
                                    <a:pt x="0" y="4572"/>
                                  </a:cubicBezTo>
                                  <a:lnTo>
                                    <a:pt x="0" y="1016"/>
                                  </a:lnTo>
                                  <a:lnTo>
                                    <a:pt x="30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2" name="Shape 9922"/>
                          <wps:cNvSpPr/>
                          <wps:spPr>
                            <a:xfrm>
                              <a:off x="224504" y="33528"/>
                              <a:ext cx="74771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199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5240"/>
                                  </a:lnTo>
                                  <a:cubicBezTo>
                                    <a:pt x="32004" y="4572"/>
                                    <a:pt x="39624" y="0"/>
                                    <a:pt x="47339" y="0"/>
                                  </a:cubicBezTo>
                                  <a:cubicBezTo>
                                    <a:pt x="50387" y="0"/>
                                    <a:pt x="53435" y="1524"/>
                                    <a:pt x="56483" y="3048"/>
                                  </a:cubicBezTo>
                                  <a:cubicBezTo>
                                    <a:pt x="59531" y="4572"/>
                                    <a:pt x="61055" y="7620"/>
                                    <a:pt x="62579" y="12192"/>
                                  </a:cubicBezTo>
                                  <a:cubicBezTo>
                                    <a:pt x="64103" y="15240"/>
                                    <a:pt x="64103" y="19812"/>
                                    <a:pt x="64103" y="25908"/>
                                  </a:cubicBezTo>
                                  <a:lnTo>
                                    <a:pt x="64103" y="54959"/>
                                  </a:lnTo>
                                  <a:cubicBezTo>
                                    <a:pt x="64103" y="59531"/>
                                    <a:pt x="65627" y="62579"/>
                                    <a:pt x="65627" y="64103"/>
                                  </a:cubicBezTo>
                                  <a:cubicBezTo>
                                    <a:pt x="65627" y="65627"/>
                                    <a:pt x="67151" y="65627"/>
                                    <a:pt x="68675" y="67151"/>
                                  </a:cubicBezTo>
                                  <a:cubicBezTo>
                                    <a:pt x="70199" y="67151"/>
                                    <a:pt x="71723" y="67151"/>
                                    <a:pt x="74771" y="67151"/>
                                  </a:cubicBezTo>
                                  <a:lnTo>
                                    <a:pt x="74771" y="70199"/>
                                  </a:lnTo>
                                  <a:lnTo>
                                    <a:pt x="41148" y="70199"/>
                                  </a:lnTo>
                                  <a:lnTo>
                                    <a:pt x="41148" y="67151"/>
                                  </a:lnTo>
                                  <a:lnTo>
                                    <a:pt x="42672" y="67151"/>
                                  </a:lnTo>
                                  <a:cubicBezTo>
                                    <a:pt x="45815" y="67151"/>
                                    <a:pt x="48863" y="67151"/>
                                    <a:pt x="48863" y="65627"/>
                                  </a:cubicBezTo>
                                  <a:cubicBezTo>
                                    <a:pt x="50387" y="65627"/>
                                    <a:pt x="51911" y="64103"/>
                                    <a:pt x="51911" y="62579"/>
                                  </a:cubicBezTo>
                                  <a:cubicBezTo>
                                    <a:pt x="51911" y="61055"/>
                                    <a:pt x="51911" y="59531"/>
                                    <a:pt x="51911" y="54959"/>
                                  </a:cubicBezTo>
                                  <a:lnTo>
                                    <a:pt x="51911" y="27432"/>
                                  </a:lnTo>
                                  <a:cubicBezTo>
                                    <a:pt x="51911" y="21336"/>
                                    <a:pt x="51911" y="16764"/>
                                    <a:pt x="50387" y="13716"/>
                                  </a:cubicBezTo>
                                  <a:cubicBezTo>
                                    <a:pt x="48863" y="10668"/>
                                    <a:pt x="45815" y="9144"/>
                                    <a:pt x="41148" y="9144"/>
                                  </a:cubicBezTo>
                                  <a:cubicBezTo>
                                    <a:pt x="36576" y="9144"/>
                                    <a:pt x="30480" y="12192"/>
                                    <a:pt x="24384" y="18288"/>
                                  </a:cubicBezTo>
                                  <a:lnTo>
                                    <a:pt x="24384" y="54959"/>
                                  </a:lnTo>
                                  <a:cubicBezTo>
                                    <a:pt x="24384" y="59531"/>
                                    <a:pt x="24384" y="62579"/>
                                    <a:pt x="24384" y="64103"/>
                                  </a:cubicBezTo>
                                  <a:cubicBezTo>
                                    <a:pt x="25908" y="65627"/>
                                    <a:pt x="25908" y="65627"/>
                                    <a:pt x="27432" y="67151"/>
                                  </a:cubicBezTo>
                                  <a:cubicBezTo>
                                    <a:pt x="28956" y="67151"/>
                                    <a:pt x="32004" y="67151"/>
                                    <a:pt x="35052" y="67151"/>
                                  </a:cubicBezTo>
                                  <a:lnTo>
                                    <a:pt x="35052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lnTo>
                                    <a:pt x="3048" y="67151"/>
                                  </a:lnTo>
                                  <a:cubicBezTo>
                                    <a:pt x="6096" y="67151"/>
                                    <a:pt x="9144" y="67151"/>
                                    <a:pt x="10668" y="65627"/>
                                  </a:cubicBezTo>
                                  <a:cubicBezTo>
                                    <a:pt x="10668" y="64103"/>
                                    <a:pt x="12192" y="59531"/>
                                    <a:pt x="12192" y="54959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6764"/>
                                    <a:pt x="10668" y="15240"/>
                                  </a:cubicBezTo>
                                  <a:cubicBezTo>
                                    <a:pt x="10668" y="12192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3" name="Shape 9923"/>
                          <wps:cNvSpPr/>
                          <wps:spPr>
                            <a:xfrm>
                              <a:off x="305371" y="33528"/>
                              <a:ext cx="36624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24" h="103727">
                                  <a:moveTo>
                                    <a:pt x="32099" y="0"/>
                                  </a:moveTo>
                                  <a:lnTo>
                                    <a:pt x="36624" y="1234"/>
                                  </a:lnTo>
                                  <a:lnTo>
                                    <a:pt x="36624" y="6504"/>
                                  </a:lnTo>
                                  <a:lnTo>
                                    <a:pt x="30575" y="3048"/>
                                  </a:lnTo>
                                  <a:cubicBezTo>
                                    <a:pt x="27527" y="3048"/>
                                    <a:pt x="24479" y="4572"/>
                                    <a:pt x="21431" y="7620"/>
                                  </a:cubicBezTo>
                                  <a:cubicBezTo>
                                    <a:pt x="19907" y="10668"/>
                                    <a:pt x="18383" y="15240"/>
                                    <a:pt x="18383" y="21336"/>
                                  </a:cubicBezTo>
                                  <a:cubicBezTo>
                                    <a:pt x="18383" y="28956"/>
                                    <a:pt x="19907" y="35147"/>
                                    <a:pt x="22955" y="39719"/>
                                  </a:cubicBezTo>
                                  <a:cubicBezTo>
                                    <a:pt x="26003" y="42767"/>
                                    <a:pt x="29051" y="44291"/>
                                    <a:pt x="32099" y="44291"/>
                                  </a:cubicBezTo>
                                  <a:lnTo>
                                    <a:pt x="36624" y="42999"/>
                                  </a:lnTo>
                                  <a:lnTo>
                                    <a:pt x="36624" y="47123"/>
                                  </a:lnTo>
                                  <a:lnTo>
                                    <a:pt x="32099" y="48863"/>
                                  </a:lnTo>
                                  <a:cubicBezTo>
                                    <a:pt x="29051" y="48863"/>
                                    <a:pt x="24479" y="47339"/>
                                    <a:pt x="21431" y="47339"/>
                                  </a:cubicBezTo>
                                  <a:cubicBezTo>
                                    <a:pt x="19907" y="48863"/>
                                    <a:pt x="18383" y="50387"/>
                                    <a:pt x="16764" y="51911"/>
                                  </a:cubicBezTo>
                                  <a:cubicBezTo>
                                    <a:pt x="16764" y="53435"/>
                                    <a:pt x="15240" y="54959"/>
                                    <a:pt x="15240" y="54959"/>
                                  </a:cubicBezTo>
                                  <a:cubicBezTo>
                                    <a:pt x="15240" y="56483"/>
                                    <a:pt x="16764" y="56483"/>
                                    <a:pt x="16764" y="58007"/>
                                  </a:cubicBezTo>
                                  <a:cubicBezTo>
                                    <a:pt x="18383" y="59531"/>
                                    <a:pt x="19907" y="59531"/>
                                    <a:pt x="21431" y="59531"/>
                                  </a:cubicBezTo>
                                  <a:cubicBezTo>
                                    <a:pt x="22955" y="59531"/>
                                    <a:pt x="27527" y="59531"/>
                                    <a:pt x="32099" y="59531"/>
                                  </a:cubicBezTo>
                                  <a:lnTo>
                                    <a:pt x="36624" y="60004"/>
                                  </a:lnTo>
                                  <a:lnTo>
                                    <a:pt x="36624" y="71363"/>
                                  </a:lnTo>
                                  <a:lnTo>
                                    <a:pt x="16764" y="70199"/>
                                  </a:lnTo>
                                  <a:cubicBezTo>
                                    <a:pt x="15240" y="73247"/>
                                    <a:pt x="13716" y="74771"/>
                                    <a:pt x="12192" y="77819"/>
                                  </a:cubicBezTo>
                                  <a:cubicBezTo>
                                    <a:pt x="10668" y="79343"/>
                                    <a:pt x="10668" y="82391"/>
                                    <a:pt x="10668" y="83915"/>
                                  </a:cubicBezTo>
                                  <a:cubicBezTo>
                                    <a:pt x="10668" y="85439"/>
                                    <a:pt x="12192" y="88487"/>
                                    <a:pt x="13716" y="90011"/>
                                  </a:cubicBezTo>
                                  <a:cubicBezTo>
                                    <a:pt x="16812" y="91535"/>
                                    <a:pt x="19883" y="92678"/>
                                    <a:pt x="23515" y="93440"/>
                                  </a:cubicBezTo>
                                  <a:lnTo>
                                    <a:pt x="36624" y="94579"/>
                                  </a:lnTo>
                                  <a:lnTo>
                                    <a:pt x="36624" y="102366"/>
                                  </a:lnTo>
                                  <a:lnTo>
                                    <a:pt x="29051" y="103727"/>
                                  </a:lnTo>
                                  <a:cubicBezTo>
                                    <a:pt x="19907" y="103727"/>
                                    <a:pt x="12192" y="100679"/>
                                    <a:pt x="4572" y="97631"/>
                                  </a:cubicBezTo>
                                  <a:cubicBezTo>
                                    <a:pt x="1524" y="94583"/>
                                    <a:pt x="0" y="91535"/>
                                    <a:pt x="0" y="88487"/>
                                  </a:cubicBezTo>
                                  <a:cubicBezTo>
                                    <a:pt x="0" y="88487"/>
                                    <a:pt x="0" y="86963"/>
                                    <a:pt x="0" y="85439"/>
                                  </a:cubicBezTo>
                                  <a:cubicBezTo>
                                    <a:pt x="1524" y="83915"/>
                                    <a:pt x="3048" y="80867"/>
                                    <a:pt x="6096" y="77819"/>
                                  </a:cubicBezTo>
                                  <a:cubicBezTo>
                                    <a:pt x="6096" y="77819"/>
                                    <a:pt x="7620" y="74771"/>
                                    <a:pt x="13716" y="70199"/>
                                  </a:cubicBezTo>
                                  <a:cubicBezTo>
                                    <a:pt x="10668" y="68675"/>
                                    <a:pt x="9144" y="67151"/>
                                    <a:pt x="7620" y="65627"/>
                                  </a:cubicBezTo>
                                  <a:cubicBezTo>
                                    <a:pt x="6096" y="64103"/>
                                    <a:pt x="6096" y="62579"/>
                                    <a:pt x="6096" y="61055"/>
                                  </a:cubicBezTo>
                                  <a:cubicBezTo>
                                    <a:pt x="6096" y="59531"/>
                                    <a:pt x="6096" y="58007"/>
                                    <a:pt x="7620" y="54959"/>
                                  </a:cubicBezTo>
                                  <a:cubicBezTo>
                                    <a:pt x="9144" y="53435"/>
                                    <a:pt x="12192" y="50387"/>
                                    <a:pt x="18383" y="45815"/>
                                  </a:cubicBezTo>
                                  <a:cubicBezTo>
                                    <a:pt x="13716" y="44291"/>
                                    <a:pt x="10668" y="41243"/>
                                    <a:pt x="7620" y="36671"/>
                                  </a:cubicBezTo>
                                  <a:cubicBezTo>
                                    <a:pt x="6096" y="33623"/>
                                    <a:pt x="4572" y="28956"/>
                                    <a:pt x="4572" y="24384"/>
                                  </a:cubicBezTo>
                                  <a:cubicBezTo>
                                    <a:pt x="4572" y="18288"/>
                                    <a:pt x="7620" y="12192"/>
                                    <a:pt x="12192" y="7620"/>
                                  </a:cubicBezTo>
                                  <a:cubicBezTo>
                                    <a:pt x="18383" y="3048"/>
                                    <a:pt x="24479" y="0"/>
                                    <a:pt x="3209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4" name="Shape 9924"/>
                          <wps:cNvSpPr/>
                          <wps:spPr>
                            <a:xfrm>
                              <a:off x="341995" y="93532"/>
                              <a:ext cx="30527" cy="423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27" h="42362">
                                  <a:moveTo>
                                    <a:pt x="0" y="0"/>
                                  </a:moveTo>
                                  <a:lnTo>
                                    <a:pt x="8239" y="861"/>
                                  </a:lnTo>
                                  <a:cubicBezTo>
                                    <a:pt x="11478" y="1051"/>
                                    <a:pt x="13764" y="1051"/>
                                    <a:pt x="15288" y="1051"/>
                                  </a:cubicBezTo>
                                  <a:cubicBezTo>
                                    <a:pt x="19860" y="2575"/>
                                    <a:pt x="24432" y="4099"/>
                                    <a:pt x="27480" y="7147"/>
                                  </a:cubicBezTo>
                                  <a:cubicBezTo>
                                    <a:pt x="29004" y="8671"/>
                                    <a:pt x="30527" y="13243"/>
                                    <a:pt x="30527" y="16291"/>
                                  </a:cubicBezTo>
                                  <a:cubicBezTo>
                                    <a:pt x="30527" y="22387"/>
                                    <a:pt x="29004" y="26959"/>
                                    <a:pt x="22908" y="33055"/>
                                  </a:cubicBezTo>
                                  <a:cubicBezTo>
                                    <a:pt x="19097" y="36103"/>
                                    <a:pt x="14526" y="38770"/>
                                    <a:pt x="9382" y="40675"/>
                                  </a:cubicBezTo>
                                  <a:lnTo>
                                    <a:pt x="0" y="42362"/>
                                  </a:lnTo>
                                  <a:lnTo>
                                    <a:pt x="0" y="34575"/>
                                  </a:lnTo>
                                  <a:lnTo>
                                    <a:pt x="48" y="34579"/>
                                  </a:lnTo>
                                  <a:cubicBezTo>
                                    <a:pt x="7668" y="34579"/>
                                    <a:pt x="15288" y="33055"/>
                                    <a:pt x="19860" y="30007"/>
                                  </a:cubicBezTo>
                                  <a:cubicBezTo>
                                    <a:pt x="22908" y="26959"/>
                                    <a:pt x="25956" y="23911"/>
                                    <a:pt x="25956" y="19339"/>
                                  </a:cubicBezTo>
                                  <a:cubicBezTo>
                                    <a:pt x="25956" y="16291"/>
                                    <a:pt x="24432" y="14767"/>
                                    <a:pt x="21384" y="14767"/>
                                  </a:cubicBezTo>
                                  <a:cubicBezTo>
                                    <a:pt x="19860" y="13243"/>
                                    <a:pt x="13764" y="11719"/>
                                    <a:pt x="6144" y="11719"/>
                                  </a:cubicBezTo>
                                  <a:lnTo>
                                    <a:pt x="0" y="1135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5" name="Shape 9925"/>
                          <wps:cNvSpPr/>
                          <wps:spPr>
                            <a:xfrm>
                              <a:off x="341995" y="34762"/>
                              <a:ext cx="32052" cy="458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45889">
                                  <a:moveTo>
                                    <a:pt x="0" y="0"/>
                                  </a:moveTo>
                                  <a:lnTo>
                                    <a:pt x="12240" y="3338"/>
                                  </a:lnTo>
                                  <a:lnTo>
                                    <a:pt x="27480" y="3338"/>
                                  </a:lnTo>
                                  <a:cubicBezTo>
                                    <a:pt x="29004" y="3338"/>
                                    <a:pt x="30527" y="3338"/>
                                    <a:pt x="30527" y="3338"/>
                                  </a:cubicBezTo>
                                  <a:cubicBezTo>
                                    <a:pt x="30527" y="3338"/>
                                    <a:pt x="30527" y="4862"/>
                                    <a:pt x="32052" y="4862"/>
                                  </a:cubicBezTo>
                                  <a:cubicBezTo>
                                    <a:pt x="32052" y="4862"/>
                                    <a:pt x="32052" y="6386"/>
                                    <a:pt x="32052" y="6386"/>
                                  </a:cubicBezTo>
                                  <a:cubicBezTo>
                                    <a:pt x="32052" y="7910"/>
                                    <a:pt x="32052" y="9434"/>
                                    <a:pt x="32052" y="9434"/>
                                  </a:cubicBezTo>
                                  <a:cubicBezTo>
                                    <a:pt x="30527" y="9434"/>
                                    <a:pt x="30527" y="9434"/>
                                    <a:pt x="30527" y="9434"/>
                                  </a:cubicBezTo>
                                  <a:cubicBezTo>
                                    <a:pt x="30527" y="10958"/>
                                    <a:pt x="29004" y="10958"/>
                                    <a:pt x="27480" y="10958"/>
                                  </a:cubicBezTo>
                                  <a:lnTo>
                                    <a:pt x="18336" y="10958"/>
                                  </a:lnTo>
                                  <a:cubicBezTo>
                                    <a:pt x="21384" y="14006"/>
                                    <a:pt x="22908" y="18578"/>
                                    <a:pt x="22908" y="24674"/>
                                  </a:cubicBezTo>
                                  <a:cubicBezTo>
                                    <a:pt x="22908" y="30865"/>
                                    <a:pt x="19860" y="35437"/>
                                    <a:pt x="15288" y="40009"/>
                                  </a:cubicBezTo>
                                  <a:lnTo>
                                    <a:pt x="0" y="45889"/>
                                  </a:lnTo>
                                  <a:lnTo>
                                    <a:pt x="0" y="41765"/>
                                  </a:lnTo>
                                  <a:lnTo>
                                    <a:pt x="6144" y="40009"/>
                                  </a:lnTo>
                                  <a:cubicBezTo>
                                    <a:pt x="7668" y="36961"/>
                                    <a:pt x="9192" y="32389"/>
                                    <a:pt x="9192" y="26198"/>
                                  </a:cubicBezTo>
                                  <a:cubicBezTo>
                                    <a:pt x="9192" y="18578"/>
                                    <a:pt x="7668" y="12482"/>
                                    <a:pt x="4620" y="7910"/>
                                  </a:cubicBezTo>
                                  <a:lnTo>
                                    <a:pt x="0" y="527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6" name="Shape 9926"/>
                          <wps:cNvSpPr/>
                          <wps:spPr>
                            <a:xfrm>
                              <a:off x="381762" y="35661"/>
                              <a:ext cx="26670" cy="70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670" h="70080">
                                  <a:moveTo>
                                    <a:pt x="26670" y="0"/>
                                  </a:moveTo>
                                  <a:lnTo>
                                    <a:pt x="26670" y="4289"/>
                                  </a:lnTo>
                                  <a:lnTo>
                                    <a:pt x="16764" y="8534"/>
                                  </a:lnTo>
                                  <a:cubicBezTo>
                                    <a:pt x="13716" y="11582"/>
                                    <a:pt x="12192" y="16154"/>
                                    <a:pt x="10668" y="20726"/>
                                  </a:cubicBezTo>
                                  <a:lnTo>
                                    <a:pt x="26670" y="20726"/>
                                  </a:lnTo>
                                  <a:lnTo>
                                    <a:pt x="26670" y="25298"/>
                                  </a:lnTo>
                                  <a:lnTo>
                                    <a:pt x="10668" y="25298"/>
                                  </a:lnTo>
                                  <a:cubicBezTo>
                                    <a:pt x="10668" y="36062"/>
                                    <a:pt x="13716" y="43682"/>
                                    <a:pt x="18288" y="49778"/>
                                  </a:cubicBezTo>
                                  <a:lnTo>
                                    <a:pt x="26670" y="53969"/>
                                  </a:lnTo>
                                  <a:lnTo>
                                    <a:pt x="26670" y="70080"/>
                                  </a:lnTo>
                                  <a:lnTo>
                                    <a:pt x="19240" y="68066"/>
                                  </a:lnTo>
                                  <a:cubicBezTo>
                                    <a:pt x="15621" y="66161"/>
                                    <a:pt x="12192" y="63494"/>
                                    <a:pt x="9144" y="60446"/>
                                  </a:cubicBezTo>
                                  <a:cubicBezTo>
                                    <a:pt x="3048" y="54350"/>
                                    <a:pt x="0" y="45206"/>
                                    <a:pt x="0" y="34538"/>
                                  </a:cubicBezTo>
                                  <a:cubicBezTo>
                                    <a:pt x="0" y="23774"/>
                                    <a:pt x="3048" y="14631"/>
                                    <a:pt x="9144" y="7010"/>
                                  </a:cubicBez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7" name="Shape 9927"/>
                          <wps:cNvSpPr/>
                          <wps:spPr>
                            <a:xfrm>
                              <a:off x="408432" y="77819"/>
                              <a:ext cx="31337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8956">
                                  <a:moveTo>
                                    <a:pt x="29813" y="0"/>
                                  </a:moveTo>
                                  <a:lnTo>
                                    <a:pt x="31337" y="1524"/>
                                  </a:lnTo>
                                  <a:cubicBezTo>
                                    <a:pt x="31337" y="7620"/>
                                    <a:pt x="28289" y="13716"/>
                                    <a:pt x="22193" y="19812"/>
                                  </a:cubicBezTo>
                                  <a:cubicBezTo>
                                    <a:pt x="17526" y="25908"/>
                                    <a:pt x="11430" y="28956"/>
                                    <a:pt x="3810" y="28956"/>
                                  </a:cubicBezTo>
                                  <a:lnTo>
                                    <a:pt x="0" y="27923"/>
                                  </a:lnTo>
                                  <a:lnTo>
                                    <a:pt x="0" y="11811"/>
                                  </a:lnTo>
                                  <a:lnTo>
                                    <a:pt x="9906" y="16764"/>
                                  </a:lnTo>
                                  <a:cubicBezTo>
                                    <a:pt x="14478" y="16764"/>
                                    <a:pt x="17526" y="15240"/>
                                    <a:pt x="20669" y="12192"/>
                                  </a:cubicBezTo>
                                  <a:cubicBezTo>
                                    <a:pt x="23717" y="10668"/>
                                    <a:pt x="26765" y="6096"/>
                                    <a:pt x="2981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8" name="Shape 9928"/>
                          <wps:cNvSpPr/>
                          <wps:spPr>
                            <a:xfrm>
                              <a:off x="408432" y="33528"/>
                              <a:ext cx="31337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337" h="27432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3048"/>
                                    <a:pt x="23717" y="7620"/>
                                  </a:cubicBezTo>
                                  <a:cubicBezTo>
                                    <a:pt x="29813" y="12192"/>
                                    <a:pt x="31337" y="19812"/>
                                    <a:pt x="31337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002" y="22860"/>
                                  </a:lnTo>
                                  <a:cubicBezTo>
                                    <a:pt x="16002" y="19812"/>
                                    <a:pt x="14478" y="16764"/>
                                    <a:pt x="14478" y="13716"/>
                                  </a:cubicBezTo>
                                  <a:cubicBezTo>
                                    <a:pt x="12954" y="12192"/>
                                    <a:pt x="11430" y="9144"/>
                                    <a:pt x="8382" y="7620"/>
                                  </a:cubicBezTo>
                                  <a:cubicBezTo>
                                    <a:pt x="6858" y="6096"/>
                                    <a:pt x="3810" y="6096"/>
                                    <a:pt x="762" y="6096"/>
                                  </a:cubicBezTo>
                                  <a:lnTo>
                                    <a:pt x="0" y="6423"/>
                                  </a:lnTo>
                                  <a:lnTo>
                                    <a:pt x="0" y="2134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29" name="Shape 9929"/>
                          <wps:cNvSpPr/>
                          <wps:spPr>
                            <a:xfrm>
                              <a:off x="456533" y="90011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764" y="6096"/>
                                    <a:pt x="16764" y="7620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0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0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0" name="Shape 9930"/>
                          <wps:cNvSpPr/>
                          <wps:spPr>
                            <a:xfrm>
                              <a:off x="456533" y="33527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7620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1" name="Shape 9931"/>
                          <wps:cNvSpPr/>
                          <wps:spPr>
                            <a:xfrm>
                              <a:off x="531305" y="32159"/>
                              <a:ext cx="25241" cy="456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241" h="45660">
                                  <a:moveTo>
                                    <a:pt x="25241" y="0"/>
                                  </a:moveTo>
                                  <a:lnTo>
                                    <a:pt x="25241" y="9799"/>
                                  </a:lnTo>
                                  <a:lnTo>
                                    <a:pt x="7715" y="34992"/>
                                  </a:lnTo>
                                  <a:lnTo>
                                    <a:pt x="25241" y="34992"/>
                                  </a:lnTo>
                                  <a:lnTo>
                                    <a:pt x="25241" y="45660"/>
                                  </a:lnTo>
                                  <a:lnTo>
                                    <a:pt x="0" y="45660"/>
                                  </a:lnTo>
                                  <a:lnTo>
                                    <a:pt x="0" y="34992"/>
                                  </a:lnTo>
                                  <a:lnTo>
                                    <a:pt x="2524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2" name="Shape 9932"/>
                          <wps:cNvSpPr/>
                          <wps:spPr>
                            <a:xfrm>
                              <a:off x="556546" y="1524"/>
                              <a:ext cx="43529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529" h="102203">
                                  <a:moveTo>
                                    <a:pt x="22098" y="0"/>
                                  </a:moveTo>
                                  <a:lnTo>
                                    <a:pt x="29718" y="0"/>
                                  </a:lnTo>
                                  <a:lnTo>
                                    <a:pt x="29718" y="65627"/>
                                  </a:lnTo>
                                  <a:lnTo>
                                    <a:pt x="43529" y="65627"/>
                                  </a:lnTo>
                                  <a:lnTo>
                                    <a:pt x="43529" y="76295"/>
                                  </a:lnTo>
                                  <a:lnTo>
                                    <a:pt x="29718" y="76295"/>
                                  </a:lnTo>
                                  <a:lnTo>
                                    <a:pt x="29718" y="102203"/>
                                  </a:lnTo>
                                  <a:lnTo>
                                    <a:pt x="17526" y="102203"/>
                                  </a:lnTo>
                                  <a:lnTo>
                                    <a:pt x="17526" y="76295"/>
                                  </a:lnTo>
                                  <a:lnTo>
                                    <a:pt x="0" y="76295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17526" y="65627"/>
                                  </a:lnTo>
                                  <a:lnTo>
                                    <a:pt x="17526" y="15240"/>
                                  </a:lnTo>
                                  <a:lnTo>
                                    <a:pt x="0" y="40434"/>
                                  </a:lnTo>
                                  <a:lnTo>
                                    <a:pt x="0" y="30635"/>
                                  </a:lnTo>
                                  <a:lnTo>
                                    <a:pt x="2209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3" name="Shape 9933"/>
                          <wps:cNvSpPr/>
                          <wps:spPr>
                            <a:xfrm>
                              <a:off x="610743" y="1791"/>
                              <a:ext cx="32814" cy="1034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3459">
                                  <a:moveTo>
                                    <a:pt x="32814" y="0"/>
                                  </a:moveTo>
                                  <a:lnTo>
                                    <a:pt x="32814" y="4705"/>
                                  </a:lnTo>
                                  <a:lnTo>
                                    <a:pt x="24384" y="8876"/>
                                  </a:lnTo>
                                  <a:cubicBezTo>
                                    <a:pt x="19812" y="11924"/>
                                    <a:pt x="18288" y="19544"/>
                                    <a:pt x="16764" y="28688"/>
                                  </a:cubicBezTo>
                                  <a:cubicBezTo>
                                    <a:pt x="15240" y="36308"/>
                                    <a:pt x="15240" y="45452"/>
                                    <a:pt x="15240" y="54596"/>
                                  </a:cubicBezTo>
                                  <a:cubicBezTo>
                                    <a:pt x="15240" y="68407"/>
                                    <a:pt x="16764" y="79075"/>
                                    <a:pt x="19812" y="88219"/>
                                  </a:cubicBezTo>
                                  <a:cubicBezTo>
                                    <a:pt x="22860" y="95839"/>
                                    <a:pt x="27432" y="98887"/>
                                    <a:pt x="32099" y="98887"/>
                                  </a:cubicBezTo>
                                  <a:lnTo>
                                    <a:pt x="32814" y="98649"/>
                                  </a:lnTo>
                                  <a:lnTo>
                                    <a:pt x="32814" y="103245"/>
                                  </a:lnTo>
                                  <a:lnTo>
                                    <a:pt x="32099" y="103459"/>
                                  </a:lnTo>
                                  <a:cubicBezTo>
                                    <a:pt x="22860" y="103459"/>
                                    <a:pt x="15240" y="98887"/>
                                    <a:pt x="7620" y="86695"/>
                                  </a:cubicBezTo>
                                  <a:cubicBezTo>
                                    <a:pt x="3048" y="77551"/>
                                    <a:pt x="0" y="65359"/>
                                    <a:pt x="0" y="51548"/>
                                  </a:cubicBezTo>
                                  <a:cubicBezTo>
                                    <a:pt x="0" y="40880"/>
                                    <a:pt x="1524" y="30212"/>
                                    <a:pt x="6096" y="22592"/>
                                  </a:cubicBezTo>
                                  <a:cubicBezTo>
                                    <a:pt x="9144" y="14972"/>
                                    <a:pt x="13716" y="7352"/>
                                    <a:pt x="19812" y="4304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4" name="Shape 9934"/>
                          <wps:cNvSpPr/>
                          <wps:spPr>
                            <a:xfrm>
                              <a:off x="643557" y="1523"/>
                              <a:ext cx="32814" cy="1035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3513">
                                  <a:moveTo>
                                    <a:pt x="810" y="0"/>
                                  </a:moveTo>
                                  <a:cubicBezTo>
                                    <a:pt x="8430" y="0"/>
                                    <a:pt x="14526" y="3048"/>
                                    <a:pt x="20622" y="10668"/>
                                  </a:cubicBezTo>
                                  <a:cubicBezTo>
                                    <a:pt x="28242" y="21336"/>
                                    <a:pt x="32814" y="33528"/>
                                    <a:pt x="32814" y="50292"/>
                                  </a:cubicBezTo>
                                  <a:cubicBezTo>
                                    <a:pt x="32814" y="62484"/>
                                    <a:pt x="31290" y="73247"/>
                                    <a:pt x="28242" y="80867"/>
                                  </a:cubicBezTo>
                                  <a:cubicBezTo>
                                    <a:pt x="23670" y="88487"/>
                                    <a:pt x="20622" y="94583"/>
                                    <a:pt x="14526" y="99155"/>
                                  </a:cubicBezTo>
                                  <a:lnTo>
                                    <a:pt x="0" y="103513"/>
                                  </a:lnTo>
                                  <a:lnTo>
                                    <a:pt x="0" y="98917"/>
                                  </a:lnTo>
                                  <a:lnTo>
                                    <a:pt x="8430" y="96107"/>
                                  </a:lnTo>
                                  <a:cubicBezTo>
                                    <a:pt x="11478" y="93059"/>
                                    <a:pt x="13002" y="90011"/>
                                    <a:pt x="14526" y="83915"/>
                                  </a:cubicBezTo>
                                  <a:cubicBezTo>
                                    <a:pt x="17574" y="74771"/>
                                    <a:pt x="17574" y="62484"/>
                                    <a:pt x="17574" y="47244"/>
                                  </a:cubicBezTo>
                                  <a:cubicBezTo>
                                    <a:pt x="17574" y="36576"/>
                                    <a:pt x="17574" y="25908"/>
                                    <a:pt x="14526" y="18288"/>
                                  </a:cubicBezTo>
                                  <a:cubicBezTo>
                                    <a:pt x="13002" y="13716"/>
                                    <a:pt x="9954" y="9144"/>
                                    <a:pt x="8430" y="6096"/>
                                  </a:cubicBezTo>
                                  <a:cubicBezTo>
                                    <a:pt x="5382" y="4572"/>
                                    <a:pt x="3858" y="4572"/>
                                    <a:pt x="810" y="4572"/>
                                  </a:cubicBezTo>
                                  <a:lnTo>
                                    <a:pt x="0" y="4973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8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21212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292" style="width:53.2575pt;height:10.8075pt;mso-position-horizontal-relative:char;mso-position-vertical-relative:line" coordsize="6763,1372">
                  <v:shape id="Shape 9916" style="position:absolute;width:504;height:1067;left:0;top:0;" coordsize="50435,106775" path="m50387,0l50435,11l50435,6378l48863,6096c41243,6096,33623,9144,27527,16764c21431,24384,18383,36576,18383,53340c18383,68675,21431,82391,27527,91535c33623,97631,41243,100679,50387,100679l50435,100670l50435,106765l50387,106775c36671,106775,24479,100679,15335,91535c4572,80867,0,68675,0,53340c0,36576,6191,24384,16859,13716c26003,4572,38195,0,50387,0x">
                    <v:stroke weight="0pt" endcap="flat" joinstyle="miter" miterlimit="10" on="false" color="#000000" opacity="0"/>
                    <v:fill on="true" color="#212121"/>
                  </v:shape>
                  <v:shape id="Shape 9917" style="position:absolute;width:488;height:1067;left:504;top:0;" coordsize="48816,106754" path="m0,0l18705,4180c24432,6847,29766,10657,35100,15229c44244,25897,48816,38089,48816,53329c48816,68665,44244,80857,35100,91525c29766,96097,24432,99907,18705,102574l0,106754l0,100659l12609,98192c16431,96478,19860,93811,22908,90001c29004,82381,32052,70189,32052,54853c32052,38089,29004,24373,21384,16753c19098,12943,16050,10276,12228,8562l0,6367l0,0x">
                    <v:stroke weight="0pt" endcap="flat" joinstyle="miter" miterlimit="10" on="false" color="#000000" opacity="0"/>
                    <v:fill on="true" color="#212121"/>
                  </v:shape>
                  <v:shape id="Shape 9918" style="position:absolute;width:519;height:701;left:1099;top:335;" coordsize="51911,70199" path="m21431,0l24479,0l24479,15240c30575,4572,36671,0,41243,0c44291,0,47339,1524,48863,3048c50387,4572,51911,6096,51911,9144c51911,10668,50387,12192,48863,13716c48863,15240,47339,15240,44291,15240c42767,15240,41243,15240,39719,12192c36671,10668,35147,10668,33623,10668c33623,10668,32099,10668,30575,12192c29051,13716,27527,16764,24479,21336l24479,54959c24479,58007,24479,61055,26003,62579c26003,64103,27527,65627,29051,67151c30575,67151,33623,67151,36671,67151l36671,70199l1524,70199l1524,67151c4572,67151,7620,67151,9239,65627c10763,65627,10763,64103,12287,62579c12287,61055,12287,59531,12287,54959l12287,28956c12287,21336,12287,15240,12287,13716c10763,12192,10763,12192,9239,10668c9239,10668,7620,10668,6096,10668c4572,10668,3048,10668,1524,10668l0,9144l21431,0x">
                    <v:stroke weight="0pt" endcap="flat" joinstyle="miter" miterlimit="10" on="false" color="#000000" opacity="0"/>
                    <v:fill on="true" color="#212121"/>
                  </v:shape>
                  <v:shape id="Shape 9919" style="position:absolute;width:260;height:412;left:1618;top:639;" coordsize="26003,41283" path="m26003,0l26003,5543l24479,6231c19907,7755,16859,10803,15335,12327c13811,15375,13811,16899,13811,19947c13811,24519,13811,27567,16859,29091c18383,32139,21431,32139,24479,32139l26003,31462l26003,39759c22955,41283,19907,41283,16859,41283c12287,41283,9239,39759,6191,36711c1524,33663,0,29091,0,24519c0,19947,1524,18423,3143,15375c4667,12327,9239,9279,13811,6231c16097,4707,19526,2779,23717,850l26003,0x">
                    <v:stroke weight="0pt" endcap="flat" joinstyle="miter" miterlimit="10" on="false" color="#000000" opacity="0"/>
                    <v:fill on="true" color="#212121"/>
                  </v:shape>
                  <v:shape id="Shape 9920" style="position:absolute;width:228;height:233;left:1649;top:345;" coordsize="22860,23368" path="m22860,0l22860,3556c19812,3556,16764,5080,15240,6604c13716,8128,12192,9652,12192,12700l12192,15748c12192,18796,12192,20320,10668,21844c10668,23368,9144,23368,6096,23368c4572,23368,3048,23368,1524,21844c1524,20320,0,18796,0,15748c0,12700,3048,8128,7620,5080l22860,0x">
                    <v:stroke weight="0pt" endcap="flat" joinstyle="miter" miterlimit="10" on="false" color="#000000" opacity="0"/>
                    <v:fill on="true" color="#212121"/>
                  </v:shape>
                  <v:shape id="Shape 9921" style="position:absolute;width:366;height:717;left:1878;top:335;" coordsize="36671,71723" path="m3048,0c9144,0,13716,1524,16764,3048c19812,4572,22860,7620,24384,10668c24384,12192,24384,16764,24384,22860l24384,47339c24384,53435,25908,58007,25908,58007c25908,59531,25908,61055,27432,61055c27432,62579,27432,62579,29051,62579c29051,62579,30575,62579,30575,62579c32099,61055,33623,59531,36671,56483l36671,61055c30575,68675,25908,71723,21336,71723c18288,71723,16764,71723,15240,68675c13716,67151,12192,64103,12192,61055c6096,65627,1524,68675,0,70199l0,61902l12192,56483l12192,30480l0,35983l0,30440l12192,25908l12192,22860c12192,15240,12192,10668,9144,9144c7620,6096,4572,4572,0,4572l0,1016l3048,0x">
                    <v:stroke weight="0pt" endcap="flat" joinstyle="miter" miterlimit="10" on="false" color="#000000" opacity="0"/>
                    <v:fill on="true" color="#212121"/>
                  </v:shape>
                  <v:shape id="Shape 9922" style="position:absolute;width:747;height:701;left:2245;top:335;" coordsize="74771,70199" path="m21336,0l24384,0l24384,15240c32004,4572,39624,0,47339,0c50387,0,53435,1524,56483,3048c59531,4572,61055,7620,62579,12192c64103,15240,64103,19812,64103,25908l64103,54959c64103,59531,65627,62579,65627,64103c65627,65627,67151,65627,68675,67151c70199,67151,71723,67151,74771,67151l74771,70199l41148,70199l41148,67151l42672,67151c45815,67151,48863,67151,48863,65627c50387,65627,51911,64103,51911,62579c51911,61055,51911,59531,51911,54959l51911,27432c51911,21336,51911,16764,50387,13716c48863,10668,45815,9144,41148,9144c36576,9144,30480,12192,24384,18288l24384,54959c24384,59531,24384,62579,24384,64103c25908,65627,25908,65627,27432,67151c28956,67151,32004,67151,35052,67151l35052,70199l1524,70199l1524,67151l3048,67151c6096,67151,9144,67151,10668,65627c10668,64103,12192,59531,12192,54959l12192,28956c12192,21336,12192,16764,10668,15240c10668,12192,10668,12192,9144,10668c9144,10668,7620,10668,6096,10668c4572,10668,3048,10668,1524,10668l0,9144l21336,0x">
                    <v:stroke weight="0pt" endcap="flat" joinstyle="miter" miterlimit="10" on="false" color="#000000" opacity="0"/>
                    <v:fill on="true" color="#212121"/>
                  </v:shape>
                  <v:shape id="Shape 9923" style="position:absolute;width:366;height:1037;left:3053;top:335;" coordsize="36624,103727" path="m32099,0l36624,1234l36624,6504l30575,3048c27527,3048,24479,4572,21431,7620c19907,10668,18383,15240,18383,21336c18383,28956,19907,35147,22955,39719c26003,42767,29051,44291,32099,44291l36624,42999l36624,47123l32099,48863c29051,48863,24479,47339,21431,47339c19907,48863,18383,50387,16764,51911c16764,53435,15240,54959,15240,54959c15240,56483,16764,56483,16764,58007c18383,59531,19907,59531,21431,59531c22955,59531,27527,59531,32099,59531l36624,60004l36624,71363l16764,70199c15240,73247,13716,74771,12192,77819c10668,79343,10668,82391,10668,83915c10668,85439,12192,88487,13716,90011c16812,91535,19883,92678,23515,93440l36624,94579l36624,102366l29051,103727c19907,103727,12192,100679,4572,97631c1524,94583,0,91535,0,88487c0,88487,0,86963,0,85439c1524,83915,3048,80867,6096,77819c6096,77819,7620,74771,13716,70199c10668,68675,9144,67151,7620,65627c6096,64103,6096,62579,6096,61055c6096,59531,6096,58007,7620,54959c9144,53435,12192,50387,18383,45815c13716,44291,10668,41243,7620,36671c6096,33623,4572,28956,4572,24384c4572,18288,7620,12192,12192,7620c18383,3048,24479,0,32099,0x">
                    <v:stroke weight="0pt" endcap="flat" joinstyle="miter" miterlimit="10" on="false" color="#000000" opacity="0"/>
                    <v:fill on="true" color="#212121"/>
                  </v:shape>
                  <v:shape id="Shape 9924" style="position:absolute;width:305;height:423;left:3419;top:935;" coordsize="30527,42362" path="m0,0l8239,861c11478,1051,13764,1051,15288,1051c19860,2575,24432,4099,27480,7147c29004,8671,30527,13243,30527,16291c30527,22387,29004,26959,22908,33055c19097,36103,14526,38770,9382,40675l0,42362l0,34575l48,34579c7668,34579,15288,33055,19860,30007c22908,26959,25956,23911,25956,19339c25956,16291,24432,14767,21384,14767c19860,13243,13764,11719,6144,11719l0,11359l0,0x">
                    <v:stroke weight="0pt" endcap="flat" joinstyle="miter" miterlimit="10" on="false" color="#000000" opacity="0"/>
                    <v:fill on="true" color="#212121"/>
                  </v:shape>
                  <v:shape id="Shape 9925" style="position:absolute;width:320;height:458;left:3419;top:347;" coordsize="32052,45889" path="m0,0l12240,3338l27480,3338c29004,3338,30527,3338,30527,3338c30527,3338,30527,4862,32052,4862c32052,4862,32052,6386,32052,6386c32052,7910,32052,9434,32052,9434c30527,9434,30527,9434,30527,9434c30527,10958,29004,10958,27480,10958l18336,10958c21384,14006,22908,18578,22908,24674c22908,30865,19860,35437,15288,40009l0,45889l0,41765l6144,40009c7668,36961,9192,32389,9192,26198c9192,18578,7668,12482,4620,7910l0,5270l0,0x">
                    <v:stroke weight="0pt" endcap="flat" joinstyle="miter" miterlimit="10" on="false" color="#000000" opacity="0"/>
                    <v:fill on="true" color="#212121"/>
                  </v:shape>
                  <v:shape id="Shape 9926" style="position:absolute;width:266;height:700;left:3817;top:356;" coordsize="26670,70080" path="m26670,0l26670,4289l16764,8534c13716,11582,12192,16154,10668,20726l26670,20726l26670,25298l10668,25298c10668,36062,13716,43682,18288,49778l26670,53969l26670,70080l19240,68066c15621,66161,12192,63494,9144,60446c3048,54350,0,45206,0,34538c0,23774,3048,14631,9144,7010l26670,0x">
                    <v:stroke weight="0pt" endcap="flat" joinstyle="miter" miterlimit="10" on="false" color="#000000" opacity="0"/>
                    <v:fill on="true" color="#212121"/>
                  </v:shape>
                  <v:shape id="Shape 9927" style="position:absolute;width:313;height:289;left:4084;top:778;" coordsize="31337,28956" path="m29813,0l31337,1524c31337,7620,28289,13716,22193,19812c17526,25908,11430,28956,3810,28956l0,27923l0,11811l9906,16764c14478,16764,17526,15240,20669,12192c23717,10668,26765,6096,29813,0x">
                    <v:stroke weight="0pt" endcap="flat" joinstyle="miter" miterlimit="10" on="false" color="#000000" opacity="0"/>
                    <v:fill on="true" color="#212121"/>
                  </v:shape>
                  <v:shape id="Shape 9928" style="position:absolute;width:313;height:274;left:4084;top:335;" coordsize="31337,27432" path="m5334,0c12954,0,19050,3048,23717,7620c29813,12192,31337,19812,31337,27432l0,27432l0,22860l16002,22860c16002,19812,14478,16764,14478,13716c12954,12192,11430,9144,8382,7620c6858,6096,3810,6096,762,6096l0,6423l0,2134l5334,0x">
                    <v:stroke weight="0pt" endcap="flat" joinstyle="miter" miterlimit="10" on="false" color="#000000" opacity="0"/>
                    <v:fill on="true" color="#212121"/>
                  </v:shape>
                  <v:shape id="Shape 9929" style="position:absolute;width:167;height:167;left:4565;top:900;" coordsize="16764,16764" path="m7620,0c10668,0,12192,0,13716,1524c15240,3048,16764,6096,16764,7620c16764,10668,15240,12192,13716,13716c12192,15240,10668,16764,7620,16764c6096,16764,4572,15240,3048,13716c0,12192,0,10668,0,7620c0,6096,0,3048,3048,1524c4572,0,6096,0,7620,0x">
                    <v:stroke weight="0pt" endcap="flat" joinstyle="miter" miterlimit="10" on="false" color="#000000" opacity="0"/>
                    <v:fill on="true" color="#212121"/>
                  </v:shape>
                  <v:shape id="Shape 9930" style="position:absolute;width:167;height:167;left:4565;top:335;" coordsize="16764,16764" path="m7620,0c10668,0,12192,1524,13716,3048c15240,4572,16764,6096,16764,7620c16764,10668,15240,12192,13716,13716c12192,15240,10668,16764,7620,16764c6096,16764,4572,15240,3048,13716c1524,12192,0,10668,0,7620c0,6096,1524,4572,3048,3048c4572,1524,6096,0,7620,0x">
                    <v:stroke weight="0pt" endcap="flat" joinstyle="miter" miterlimit="10" on="false" color="#000000" opacity="0"/>
                    <v:fill on="true" color="#212121"/>
                  </v:shape>
                  <v:shape id="Shape 9931" style="position:absolute;width:252;height:456;left:5313;top:321;" coordsize="25241,45660" path="m25241,0l25241,9799l7715,34992l25241,34992l25241,45660l0,45660l0,34992l25241,0x">
                    <v:stroke weight="0pt" endcap="flat" joinstyle="miter" miterlimit="10" on="false" color="#000000" opacity="0"/>
                    <v:fill on="true" color="#212121"/>
                  </v:shape>
                  <v:shape id="Shape 9932" style="position:absolute;width:435;height:1022;left:5565;top:15;" coordsize="43529,102203" path="m22098,0l29718,0l29718,65627l43529,65627l43529,76295l29718,76295l29718,102203l17526,102203l17526,76295l0,76295l0,65627l17526,65627l17526,15240l0,40434l0,30635l22098,0x">
                    <v:stroke weight="0pt" endcap="flat" joinstyle="miter" miterlimit="10" on="false" color="#000000" opacity="0"/>
                    <v:fill on="true" color="#212121"/>
                  </v:shape>
                  <v:shape id="Shape 9933" style="position:absolute;width:328;height:1034;left:6107;top:17;" coordsize="32814,103459" path="m32814,0l32814,4705l24384,8876c19812,11924,18288,19544,16764,28688c15240,36308,15240,45452,15240,54596c15240,68407,16764,79075,19812,88219c22860,95839,27432,98887,32099,98887l32814,98649l32814,103245l32099,103459c22860,103459,15240,98887,7620,86695c3048,77551,0,65359,0,51548c0,40880,1524,30212,6096,22592c9144,14972,13716,7352,19812,4304l32814,0x">
                    <v:stroke weight="0pt" endcap="flat" joinstyle="miter" miterlimit="10" on="false" color="#000000" opacity="0"/>
                    <v:fill on="true" color="#212121"/>
                  </v:shape>
                  <v:shape id="Shape 9934" style="position:absolute;width:328;height:1035;left:6435;top:15;" coordsize="32814,103513" path="m810,0c8430,0,14526,3048,20622,10668c28242,21336,32814,33528,32814,50292c32814,62484,31290,73247,28242,80867c23670,88487,20622,94583,14526,99155l0,103513l0,98917l8430,96107c11478,93059,13002,90011,14526,83915c17574,74771,17574,62484,17574,47244c17574,36576,17574,25908,14526,18288c13002,13716,9954,9144,8430,6096c5382,4572,3858,4572,810,4572l0,4973l0,268l810,0x">
                    <v:stroke weight="0pt" endcap="flat" joinstyle="miter" miterlimit="10" on="false" color="#000000" opacity="0"/>
                    <v:fill on="true" color="#212121"/>
                  </v:shape>
                </v:group>
              </w:pict>
            </mc:Fallback>
          </mc:AlternateContent>
        </w:r>
      </w:ins>
    </w:p>
    <w:p w14:paraId="1CCCE987" w14:textId="77777777" w:rsidR="00030F3E" w:rsidRDefault="00B51CFB">
      <w:pPr>
        <w:spacing w:after="248"/>
        <w:ind w:left="3535"/>
        <w:rPr>
          <w:ins w:id="41" w:author="Other Author" w:date="2024-07-17T21:10:00Z" w16du:dateUtc="2024-07-17T15:40:00Z"/>
        </w:rPr>
      </w:pPr>
      <w:ins w:id="42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57A764C6" wp14:editId="4BD1DE7D">
                  <wp:extent cx="1903476" cy="162402"/>
                  <wp:effectExtent l="0" t="0" r="0" b="0"/>
                  <wp:docPr id="95338" name="Group 9533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903476" cy="162402"/>
                            <a:chOff x="0" y="0"/>
                            <a:chExt cx="1903476" cy="162402"/>
                          </a:xfrm>
                        </wpg:grpSpPr>
                        <wps:wsp>
                          <wps:cNvPr id="9935" name="Shape 9935"/>
                          <wps:cNvSpPr/>
                          <wps:spPr>
                            <a:xfrm>
                              <a:off x="54102" y="43109"/>
                              <a:ext cx="25194" cy="529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52998">
                                  <a:moveTo>
                                    <a:pt x="25194" y="0"/>
                                  </a:moveTo>
                                  <a:lnTo>
                                    <a:pt x="25194" y="11041"/>
                                  </a:lnTo>
                                  <a:lnTo>
                                    <a:pt x="7620" y="34710"/>
                                  </a:lnTo>
                                  <a:lnTo>
                                    <a:pt x="25194" y="34710"/>
                                  </a:lnTo>
                                  <a:lnTo>
                                    <a:pt x="25194" y="52998"/>
                                  </a:lnTo>
                                  <a:lnTo>
                                    <a:pt x="0" y="52998"/>
                                  </a:lnTo>
                                  <a:lnTo>
                                    <a:pt x="0" y="34710"/>
                                  </a:ln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6" name="Shape 9936"/>
                          <wps:cNvSpPr/>
                          <wps:spPr>
                            <a:xfrm>
                              <a:off x="79296" y="0"/>
                              <a:ext cx="52626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26" h="123539">
                                  <a:moveTo>
                                    <a:pt x="31290" y="0"/>
                                  </a:moveTo>
                                  <a:lnTo>
                                    <a:pt x="41958" y="0"/>
                                  </a:lnTo>
                                  <a:lnTo>
                                    <a:pt x="41958" y="77819"/>
                                  </a:lnTo>
                                  <a:lnTo>
                                    <a:pt x="52626" y="77819"/>
                                  </a:lnTo>
                                  <a:lnTo>
                                    <a:pt x="52626" y="96107"/>
                                  </a:lnTo>
                                  <a:lnTo>
                                    <a:pt x="41958" y="96107"/>
                                  </a:lnTo>
                                  <a:lnTo>
                                    <a:pt x="41958" y="123539"/>
                                  </a:lnTo>
                                  <a:lnTo>
                                    <a:pt x="17574" y="123539"/>
                                  </a:lnTo>
                                  <a:lnTo>
                                    <a:pt x="17574" y="96107"/>
                                  </a:lnTo>
                                  <a:lnTo>
                                    <a:pt x="0" y="96107"/>
                                  </a:lnTo>
                                  <a:lnTo>
                                    <a:pt x="0" y="77819"/>
                                  </a:lnTo>
                                  <a:lnTo>
                                    <a:pt x="17574" y="77819"/>
                                  </a:lnTo>
                                  <a:lnTo>
                                    <a:pt x="17574" y="30480"/>
                                  </a:lnTo>
                                  <a:lnTo>
                                    <a:pt x="0" y="54150"/>
                                  </a:lnTo>
                                  <a:lnTo>
                                    <a:pt x="0" y="43109"/>
                                  </a:lnTo>
                                  <a:lnTo>
                                    <a:pt x="3129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7" name="Shape 9937"/>
                          <wps:cNvSpPr/>
                          <wps:spPr>
                            <a:xfrm>
                              <a:off x="159448" y="96107"/>
                              <a:ext cx="30480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480" h="28956">
                                  <a:moveTo>
                                    <a:pt x="15240" y="0"/>
                                  </a:moveTo>
                                  <a:cubicBezTo>
                                    <a:pt x="19812" y="0"/>
                                    <a:pt x="22860" y="1524"/>
                                    <a:pt x="25908" y="4572"/>
                                  </a:cubicBezTo>
                                  <a:cubicBezTo>
                                    <a:pt x="28956" y="7620"/>
                                    <a:pt x="30480" y="10668"/>
                                    <a:pt x="30480" y="15240"/>
                                  </a:cubicBezTo>
                                  <a:cubicBezTo>
                                    <a:pt x="30480" y="18288"/>
                                    <a:pt x="28956" y="21336"/>
                                    <a:pt x="25908" y="24384"/>
                                  </a:cubicBezTo>
                                  <a:cubicBezTo>
                                    <a:pt x="22860" y="27432"/>
                                    <a:pt x="19812" y="28956"/>
                                    <a:pt x="15240" y="28956"/>
                                  </a:cubicBezTo>
                                  <a:cubicBezTo>
                                    <a:pt x="10668" y="28956"/>
                                    <a:pt x="7620" y="27432"/>
                                    <a:pt x="4572" y="24384"/>
                                  </a:cubicBezTo>
                                  <a:cubicBezTo>
                                    <a:pt x="1524" y="22860"/>
                                    <a:pt x="0" y="18288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7620" y="1524"/>
                                    <a:pt x="10668" y="0"/>
                                    <a:pt x="1524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8" name="Shape 9938"/>
                          <wps:cNvSpPr/>
                          <wps:spPr>
                            <a:xfrm>
                              <a:off x="159448" y="38100"/>
                              <a:ext cx="30480" cy="290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480" h="29051">
                                  <a:moveTo>
                                    <a:pt x="15240" y="0"/>
                                  </a:moveTo>
                                  <a:cubicBezTo>
                                    <a:pt x="19812" y="0"/>
                                    <a:pt x="22860" y="1524"/>
                                    <a:pt x="25908" y="4667"/>
                                  </a:cubicBezTo>
                                  <a:cubicBezTo>
                                    <a:pt x="28956" y="7715"/>
                                    <a:pt x="30480" y="10763"/>
                                    <a:pt x="30480" y="15335"/>
                                  </a:cubicBezTo>
                                  <a:cubicBezTo>
                                    <a:pt x="30480" y="18383"/>
                                    <a:pt x="28956" y="21431"/>
                                    <a:pt x="25908" y="24479"/>
                                  </a:cubicBezTo>
                                  <a:cubicBezTo>
                                    <a:pt x="22860" y="27527"/>
                                    <a:pt x="19812" y="29051"/>
                                    <a:pt x="15240" y="29051"/>
                                  </a:cubicBezTo>
                                  <a:cubicBezTo>
                                    <a:pt x="10668" y="29051"/>
                                    <a:pt x="7620" y="27527"/>
                                    <a:pt x="4572" y="24479"/>
                                  </a:cubicBezTo>
                                  <a:cubicBezTo>
                                    <a:pt x="1524" y="21431"/>
                                    <a:pt x="0" y="18383"/>
                                    <a:pt x="0" y="15335"/>
                                  </a:cubicBezTo>
                                  <a:cubicBezTo>
                                    <a:pt x="0" y="10763"/>
                                    <a:pt x="1524" y="7715"/>
                                    <a:pt x="4572" y="4667"/>
                                  </a:cubicBezTo>
                                  <a:cubicBezTo>
                                    <a:pt x="7620" y="1524"/>
                                    <a:pt x="10668" y="0"/>
                                    <a:pt x="1524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39" name="Shape 9939"/>
                          <wps:cNvSpPr/>
                          <wps:spPr>
                            <a:xfrm>
                              <a:off x="203740" y="3048"/>
                              <a:ext cx="67866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866" h="120491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67866" y="971"/>
                                  </a:lnTo>
                                  <a:lnTo>
                                    <a:pt x="67866" y="9858"/>
                                  </a:lnTo>
                                  <a:lnTo>
                                    <a:pt x="67151" y="9144"/>
                                  </a:lnTo>
                                  <a:cubicBezTo>
                                    <a:pt x="62579" y="7620"/>
                                    <a:pt x="56483" y="6096"/>
                                    <a:pt x="45720" y="6096"/>
                                  </a:cubicBezTo>
                                  <a:lnTo>
                                    <a:pt x="45720" y="100679"/>
                                  </a:lnTo>
                                  <a:cubicBezTo>
                                    <a:pt x="45720" y="105251"/>
                                    <a:pt x="45720" y="108299"/>
                                    <a:pt x="47244" y="109823"/>
                                  </a:cubicBezTo>
                                  <a:cubicBezTo>
                                    <a:pt x="47244" y="111347"/>
                                    <a:pt x="48768" y="111347"/>
                                    <a:pt x="48768" y="112871"/>
                                  </a:cubicBezTo>
                                  <a:cubicBezTo>
                                    <a:pt x="50292" y="112871"/>
                                    <a:pt x="53435" y="112871"/>
                                    <a:pt x="56483" y="112871"/>
                                  </a:cubicBezTo>
                                  <a:lnTo>
                                    <a:pt x="67866" y="108318"/>
                                  </a:lnTo>
                                  <a:lnTo>
                                    <a:pt x="67866" y="119660"/>
                                  </a:lnTo>
                                  <a:lnTo>
                                    <a:pt x="64294" y="120301"/>
                                  </a:lnTo>
                                  <a:cubicBezTo>
                                    <a:pt x="61436" y="120491"/>
                                    <a:pt x="58007" y="120491"/>
                                    <a:pt x="53435" y="120491"/>
                                  </a:cubicBez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4572" y="117443"/>
                                  </a:lnTo>
                                  <a:cubicBezTo>
                                    <a:pt x="7620" y="117443"/>
                                    <a:pt x="10668" y="115919"/>
                                    <a:pt x="12192" y="115919"/>
                                  </a:cubicBezTo>
                                  <a:cubicBezTo>
                                    <a:pt x="13716" y="114395"/>
                                    <a:pt x="15240" y="112871"/>
                                    <a:pt x="16764" y="111347"/>
                                  </a:cubicBezTo>
                                  <a:cubicBezTo>
                                    <a:pt x="16764" y="109823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10668"/>
                                    <a:pt x="16764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2192" y="4572"/>
                                  </a:cubicBezTo>
                                  <a:cubicBezTo>
                                    <a:pt x="10668" y="4572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0" name="Shape 9940"/>
                          <wps:cNvSpPr/>
                          <wps:spPr>
                            <a:xfrm>
                              <a:off x="271605" y="4019"/>
                              <a:ext cx="54245" cy="1186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245" h="118688">
                                  <a:moveTo>
                                    <a:pt x="0" y="0"/>
                                  </a:moveTo>
                                  <a:lnTo>
                                    <a:pt x="5381" y="362"/>
                                  </a:lnTo>
                                  <a:cubicBezTo>
                                    <a:pt x="11097" y="1315"/>
                                    <a:pt x="16049" y="2839"/>
                                    <a:pt x="20622" y="5125"/>
                                  </a:cubicBezTo>
                                  <a:cubicBezTo>
                                    <a:pt x="31290" y="9697"/>
                                    <a:pt x="40529" y="17317"/>
                                    <a:pt x="45101" y="26461"/>
                                  </a:cubicBezTo>
                                  <a:cubicBezTo>
                                    <a:pt x="51197" y="35605"/>
                                    <a:pt x="54245" y="47892"/>
                                    <a:pt x="54245" y="60084"/>
                                  </a:cubicBezTo>
                                  <a:cubicBezTo>
                                    <a:pt x="54245" y="67704"/>
                                    <a:pt x="52721" y="75324"/>
                                    <a:pt x="49673" y="82944"/>
                                  </a:cubicBezTo>
                                  <a:cubicBezTo>
                                    <a:pt x="46625" y="90564"/>
                                    <a:pt x="43577" y="95136"/>
                                    <a:pt x="39005" y="99708"/>
                                  </a:cubicBezTo>
                                  <a:cubicBezTo>
                                    <a:pt x="34337" y="104280"/>
                                    <a:pt x="29766" y="108852"/>
                                    <a:pt x="23669" y="111900"/>
                                  </a:cubicBezTo>
                                  <a:cubicBezTo>
                                    <a:pt x="19098" y="114948"/>
                                    <a:pt x="11478" y="116472"/>
                                    <a:pt x="3858" y="117996"/>
                                  </a:cubicBezTo>
                                  <a:lnTo>
                                    <a:pt x="0" y="118688"/>
                                  </a:lnTo>
                                  <a:lnTo>
                                    <a:pt x="0" y="107347"/>
                                  </a:lnTo>
                                  <a:lnTo>
                                    <a:pt x="11478" y="102756"/>
                                  </a:lnTo>
                                  <a:cubicBezTo>
                                    <a:pt x="17574" y="93612"/>
                                    <a:pt x="22146" y="79896"/>
                                    <a:pt x="22146" y="60084"/>
                                  </a:cubicBezTo>
                                  <a:cubicBezTo>
                                    <a:pt x="22146" y="44844"/>
                                    <a:pt x="19098" y="32557"/>
                                    <a:pt x="14525" y="23413"/>
                                  </a:cubicBezTo>
                                  <a:lnTo>
                                    <a:pt x="0" y="8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1" name="Shape 9941"/>
                          <wps:cNvSpPr/>
                          <wps:spPr>
                            <a:xfrm>
                              <a:off x="342615" y="0"/>
                              <a:ext cx="64151" cy="1265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6587">
                                  <a:moveTo>
                                    <a:pt x="62579" y="1524"/>
                                  </a:moveTo>
                                  <a:lnTo>
                                    <a:pt x="64151" y="1716"/>
                                  </a:lnTo>
                                  <a:lnTo>
                                    <a:pt x="64151" y="7634"/>
                                  </a:lnTo>
                                  <a:lnTo>
                                    <a:pt x="64103" y="7620"/>
                                  </a:lnTo>
                                  <a:cubicBezTo>
                                    <a:pt x="53435" y="7620"/>
                                    <a:pt x="44291" y="12192"/>
                                    <a:pt x="38195" y="24384"/>
                                  </a:cubicBezTo>
                                  <a:cubicBezTo>
                                    <a:pt x="33623" y="33528"/>
                                    <a:pt x="32099" y="45815"/>
                                    <a:pt x="32099" y="64103"/>
                                  </a:cubicBezTo>
                                  <a:cubicBezTo>
                                    <a:pt x="32099" y="83915"/>
                                    <a:pt x="35147" y="99155"/>
                                    <a:pt x="42767" y="108299"/>
                                  </a:cubicBezTo>
                                  <a:cubicBezTo>
                                    <a:pt x="47339" y="115919"/>
                                    <a:pt x="54959" y="118967"/>
                                    <a:pt x="64103" y="118967"/>
                                  </a:cubicBezTo>
                                  <a:lnTo>
                                    <a:pt x="64151" y="118953"/>
                                  </a:lnTo>
                                  <a:lnTo>
                                    <a:pt x="64151" y="126576"/>
                                  </a:lnTo>
                                  <a:lnTo>
                                    <a:pt x="64103" y="126587"/>
                                  </a:lnTo>
                                  <a:cubicBezTo>
                                    <a:pt x="42767" y="126587"/>
                                    <a:pt x="26003" y="118967"/>
                                    <a:pt x="13716" y="103727"/>
                                  </a:cubicBezTo>
                                  <a:cubicBezTo>
                                    <a:pt x="4572" y="93059"/>
                                    <a:pt x="0" y="79343"/>
                                    <a:pt x="0" y="62579"/>
                                  </a:cubicBezTo>
                                  <a:cubicBezTo>
                                    <a:pt x="0" y="44291"/>
                                    <a:pt x="6096" y="30480"/>
                                    <a:pt x="18383" y="18288"/>
                                  </a:cubicBezTo>
                                  <a:cubicBezTo>
                                    <a:pt x="30575" y="6096"/>
                                    <a:pt x="45815" y="0"/>
                                    <a:pt x="62579" y="1524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2" name="Shape 9942"/>
                          <wps:cNvSpPr/>
                          <wps:spPr>
                            <a:xfrm>
                              <a:off x="406765" y="1716"/>
                              <a:ext cx="64151" cy="12486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4861">
                                  <a:moveTo>
                                    <a:pt x="0" y="0"/>
                                  </a:moveTo>
                                  <a:lnTo>
                                    <a:pt x="24991" y="3047"/>
                                  </a:lnTo>
                                  <a:cubicBezTo>
                                    <a:pt x="32814" y="5904"/>
                                    <a:pt x="39672" y="10476"/>
                                    <a:pt x="45768" y="16572"/>
                                  </a:cubicBezTo>
                                  <a:cubicBezTo>
                                    <a:pt x="57960" y="28764"/>
                                    <a:pt x="64151" y="42576"/>
                                    <a:pt x="64151" y="60864"/>
                                  </a:cubicBezTo>
                                  <a:cubicBezTo>
                                    <a:pt x="64151" y="76104"/>
                                    <a:pt x="59484" y="89820"/>
                                    <a:pt x="50340" y="100488"/>
                                  </a:cubicBezTo>
                                  <a:cubicBezTo>
                                    <a:pt x="44244" y="108108"/>
                                    <a:pt x="37005" y="114204"/>
                                    <a:pt x="28611" y="118395"/>
                                  </a:cubicBezTo>
                                  <a:lnTo>
                                    <a:pt x="0" y="124861"/>
                                  </a:lnTo>
                                  <a:lnTo>
                                    <a:pt x="0" y="117237"/>
                                  </a:lnTo>
                                  <a:lnTo>
                                    <a:pt x="15288" y="112680"/>
                                  </a:lnTo>
                                  <a:cubicBezTo>
                                    <a:pt x="19860" y="109632"/>
                                    <a:pt x="24431" y="103536"/>
                                    <a:pt x="27480" y="94392"/>
                                  </a:cubicBezTo>
                                  <a:cubicBezTo>
                                    <a:pt x="30528" y="86772"/>
                                    <a:pt x="32052" y="76104"/>
                                    <a:pt x="32052" y="62388"/>
                                  </a:cubicBezTo>
                                  <a:cubicBezTo>
                                    <a:pt x="32052" y="47148"/>
                                    <a:pt x="30528" y="34860"/>
                                    <a:pt x="27480" y="27240"/>
                                  </a:cubicBezTo>
                                  <a:cubicBezTo>
                                    <a:pt x="24431" y="19620"/>
                                    <a:pt x="19860" y="13524"/>
                                    <a:pt x="15288" y="10476"/>
                                  </a:cubicBezTo>
                                  <a:lnTo>
                                    <a:pt x="0" y="591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3" name="Shape 9943"/>
                          <wps:cNvSpPr/>
                          <wps:spPr>
                            <a:xfrm>
                              <a:off x="486156" y="0"/>
                              <a:ext cx="112966" cy="1265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2966" h="126587">
                                  <a:moveTo>
                                    <a:pt x="65627" y="0"/>
                                  </a:moveTo>
                                  <a:cubicBezTo>
                                    <a:pt x="73247" y="0"/>
                                    <a:pt x="82391" y="1524"/>
                                    <a:pt x="91630" y="6096"/>
                                  </a:cubicBezTo>
                                  <a:cubicBezTo>
                                    <a:pt x="97726" y="7620"/>
                                    <a:pt x="100774" y="9144"/>
                                    <a:pt x="102298" y="9144"/>
                                  </a:cubicBezTo>
                                  <a:cubicBezTo>
                                    <a:pt x="103822" y="9144"/>
                                    <a:pt x="106870" y="7620"/>
                                    <a:pt x="106870" y="7620"/>
                                  </a:cubicBezTo>
                                  <a:cubicBezTo>
                                    <a:pt x="108395" y="6096"/>
                                    <a:pt x="109918" y="3048"/>
                                    <a:pt x="109918" y="0"/>
                                  </a:cubicBezTo>
                                  <a:lnTo>
                                    <a:pt x="112966" y="0"/>
                                  </a:lnTo>
                                  <a:lnTo>
                                    <a:pt x="112966" y="41243"/>
                                  </a:lnTo>
                                  <a:lnTo>
                                    <a:pt x="109918" y="41243"/>
                                  </a:lnTo>
                                  <a:cubicBezTo>
                                    <a:pt x="108395" y="30480"/>
                                    <a:pt x="102298" y="22860"/>
                                    <a:pt x="96202" y="16764"/>
                                  </a:cubicBezTo>
                                  <a:cubicBezTo>
                                    <a:pt x="88582" y="10668"/>
                                    <a:pt x="80867" y="7620"/>
                                    <a:pt x="71723" y="7620"/>
                                  </a:cubicBezTo>
                                  <a:cubicBezTo>
                                    <a:pt x="64103" y="7620"/>
                                    <a:pt x="56483" y="10668"/>
                                    <a:pt x="50387" y="15240"/>
                                  </a:cubicBezTo>
                                  <a:cubicBezTo>
                                    <a:pt x="44291" y="18288"/>
                                    <a:pt x="39719" y="24384"/>
                                    <a:pt x="36671" y="32004"/>
                                  </a:cubicBezTo>
                                  <a:cubicBezTo>
                                    <a:pt x="33623" y="41243"/>
                                    <a:pt x="32004" y="50387"/>
                                    <a:pt x="32004" y="61055"/>
                                  </a:cubicBezTo>
                                  <a:cubicBezTo>
                                    <a:pt x="32004" y="71723"/>
                                    <a:pt x="33623" y="82391"/>
                                    <a:pt x="35147" y="91535"/>
                                  </a:cubicBezTo>
                                  <a:cubicBezTo>
                                    <a:pt x="38195" y="99155"/>
                                    <a:pt x="42767" y="106775"/>
                                    <a:pt x="48863" y="111347"/>
                                  </a:cubicBezTo>
                                  <a:cubicBezTo>
                                    <a:pt x="54959" y="115919"/>
                                    <a:pt x="61055" y="117443"/>
                                    <a:pt x="70199" y="117443"/>
                                  </a:cubicBezTo>
                                  <a:cubicBezTo>
                                    <a:pt x="77819" y="117443"/>
                                    <a:pt x="85439" y="115919"/>
                                    <a:pt x="91630" y="112871"/>
                                  </a:cubicBezTo>
                                  <a:cubicBezTo>
                                    <a:pt x="97726" y="109823"/>
                                    <a:pt x="105346" y="103727"/>
                                    <a:pt x="111442" y="96107"/>
                                  </a:cubicBezTo>
                                  <a:lnTo>
                                    <a:pt x="111442" y="105251"/>
                                  </a:lnTo>
                                  <a:cubicBezTo>
                                    <a:pt x="105346" y="112871"/>
                                    <a:pt x="97726" y="117443"/>
                                    <a:pt x="90107" y="120491"/>
                                  </a:cubicBezTo>
                                  <a:cubicBezTo>
                                    <a:pt x="83915" y="125063"/>
                                    <a:pt x="74771" y="126587"/>
                                    <a:pt x="65627" y="126587"/>
                                  </a:cubicBezTo>
                                  <a:cubicBezTo>
                                    <a:pt x="51911" y="126587"/>
                                    <a:pt x="41243" y="123539"/>
                                    <a:pt x="30480" y="117443"/>
                                  </a:cubicBezTo>
                                  <a:cubicBezTo>
                                    <a:pt x="21336" y="112871"/>
                                    <a:pt x="13716" y="105251"/>
                                    <a:pt x="7620" y="96107"/>
                                  </a:cubicBezTo>
                                  <a:cubicBezTo>
                                    <a:pt x="3048" y="86963"/>
                                    <a:pt x="0" y="76295"/>
                                    <a:pt x="0" y="65627"/>
                                  </a:cubicBezTo>
                                  <a:cubicBezTo>
                                    <a:pt x="0" y="53435"/>
                                    <a:pt x="3048" y="42767"/>
                                    <a:pt x="9144" y="32004"/>
                                  </a:cubicBezTo>
                                  <a:cubicBezTo>
                                    <a:pt x="15240" y="22860"/>
                                    <a:pt x="22860" y="13716"/>
                                    <a:pt x="33623" y="9144"/>
                                  </a:cubicBezTo>
                                  <a:cubicBezTo>
                                    <a:pt x="42767" y="3048"/>
                                    <a:pt x="53435" y="0"/>
                                    <a:pt x="6562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4" name="Shape 9944"/>
                          <wps:cNvSpPr/>
                          <wps:spPr>
                            <a:xfrm>
                              <a:off x="615887" y="3049"/>
                              <a:ext cx="125254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254" h="123539">
                                  <a:moveTo>
                                    <a:pt x="0" y="0"/>
                                  </a:moveTo>
                                  <a:lnTo>
                                    <a:pt x="62674" y="0"/>
                                  </a:lnTo>
                                  <a:lnTo>
                                    <a:pt x="62674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4959" y="3048"/>
                                    <a:pt x="51911" y="3048"/>
                                    <a:pt x="50387" y="4572"/>
                                  </a:cubicBezTo>
                                  <a:cubicBezTo>
                                    <a:pt x="48863" y="6096"/>
                                    <a:pt x="47339" y="7620"/>
                                    <a:pt x="45815" y="9144"/>
                                  </a:cubicBezTo>
                                  <a:cubicBezTo>
                                    <a:pt x="45815" y="10668"/>
                                    <a:pt x="45815" y="15240"/>
                                    <a:pt x="45815" y="21336"/>
                                  </a:cubicBezTo>
                                  <a:lnTo>
                                    <a:pt x="45815" y="80867"/>
                                  </a:lnTo>
                                  <a:cubicBezTo>
                                    <a:pt x="45815" y="91535"/>
                                    <a:pt x="45815" y="97631"/>
                                    <a:pt x="47339" y="102203"/>
                                  </a:cubicBezTo>
                                  <a:cubicBezTo>
                                    <a:pt x="48863" y="105251"/>
                                    <a:pt x="51911" y="108299"/>
                                    <a:pt x="54959" y="109823"/>
                                  </a:cubicBezTo>
                                  <a:cubicBezTo>
                                    <a:pt x="59531" y="112871"/>
                                    <a:pt x="64198" y="114395"/>
                                    <a:pt x="70295" y="114395"/>
                                  </a:cubicBezTo>
                                  <a:cubicBezTo>
                                    <a:pt x="76391" y="114395"/>
                                    <a:pt x="82486" y="112871"/>
                                    <a:pt x="87059" y="109823"/>
                                  </a:cubicBezTo>
                                  <a:cubicBezTo>
                                    <a:pt x="91630" y="106775"/>
                                    <a:pt x="94678" y="102203"/>
                                    <a:pt x="96203" y="97631"/>
                                  </a:cubicBezTo>
                                  <a:cubicBezTo>
                                    <a:pt x="99251" y="93059"/>
                                    <a:pt x="100774" y="83915"/>
                                    <a:pt x="100774" y="70199"/>
                                  </a:cubicBezTo>
                                  <a:lnTo>
                                    <a:pt x="100774" y="21336"/>
                                  </a:lnTo>
                                  <a:cubicBezTo>
                                    <a:pt x="100774" y="16764"/>
                                    <a:pt x="99251" y="12192"/>
                                    <a:pt x="97727" y="10668"/>
                                  </a:cubicBezTo>
                                  <a:cubicBezTo>
                                    <a:pt x="97727" y="7620"/>
                                    <a:pt x="96203" y="6096"/>
                                    <a:pt x="94678" y="4572"/>
                                  </a:cubicBezTo>
                                  <a:cubicBezTo>
                                    <a:pt x="91630" y="4572"/>
                                    <a:pt x="87059" y="3048"/>
                                    <a:pt x="82486" y="3048"/>
                                  </a:cubicBezTo>
                                  <a:lnTo>
                                    <a:pt x="82486" y="0"/>
                                  </a:lnTo>
                                  <a:lnTo>
                                    <a:pt x="125254" y="0"/>
                                  </a:lnTo>
                                  <a:lnTo>
                                    <a:pt x="125254" y="3048"/>
                                  </a:lnTo>
                                  <a:lnTo>
                                    <a:pt x="122206" y="3048"/>
                                  </a:lnTo>
                                  <a:cubicBezTo>
                                    <a:pt x="119158" y="3048"/>
                                    <a:pt x="116110" y="4572"/>
                                    <a:pt x="112966" y="4572"/>
                                  </a:cubicBezTo>
                                  <a:cubicBezTo>
                                    <a:pt x="111442" y="6096"/>
                                    <a:pt x="109918" y="9144"/>
                                    <a:pt x="108395" y="10668"/>
                                  </a:cubicBezTo>
                                  <a:cubicBezTo>
                                    <a:pt x="108395" y="13716"/>
                                    <a:pt x="106871" y="16764"/>
                                    <a:pt x="106871" y="21336"/>
                                  </a:cubicBezTo>
                                  <a:lnTo>
                                    <a:pt x="106871" y="67151"/>
                                  </a:lnTo>
                                  <a:cubicBezTo>
                                    <a:pt x="106871" y="80867"/>
                                    <a:pt x="106871" y="91535"/>
                                    <a:pt x="105347" y="97631"/>
                                  </a:cubicBezTo>
                                  <a:cubicBezTo>
                                    <a:pt x="102298" y="103727"/>
                                    <a:pt x="97727" y="109823"/>
                                    <a:pt x="91630" y="114395"/>
                                  </a:cubicBezTo>
                                  <a:cubicBezTo>
                                    <a:pt x="84010" y="120491"/>
                                    <a:pt x="74866" y="123539"/>
                                    <a:pt x="61055" y="123539"/>
                                  </a:cubicBezTo>
                                  <a:cubicBezTo>
                                    <a:pt x="51911" y="123539"/>
                                    <a:pt x="42767" y="122015"/>
                                    <a:pt x="38195" y="118967"/>
                                  </a:cubicBezTo>
                                  <a:cubicBezTo>
                                    <a:pt x="29051" y="114395"/>
                                    <a:pt x="24479" y="109823"/>
                                    <a:pt x="21431" y="103727"/>
                                  </a:cubicBezTo>
                                  <a:cubicBezTo>
                                    <a:pt x="18383" y="97631"/>
                                    <a:pt x="16859" y="90011"/>
                                    <a:pt x="16859" y="80867"/>
                                  </a:cubicBezTo>
                                  <a:lnTo>
                                    <a:pt x="16859" y="21336"/>
                                  </a:lnTo>
                                  <a:cubicBezTo>
                                    <a:pt x="16859" y="15240"/>
                                    <a:pt x="15335" y="10668"/>
                                    <a:pt x="15335" y="9144"/>
                                  </a:cubicBezTo>
                                  <a:cubicBezTo>
                                    <a:pt x="13811" y="7620"/>
                                    <a:pt x="13811" y="6096"/>
                                    <a:pt x="10763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5" name="Shape 9945"/>
                          <wps:cNvSpPr/>
                          <wps:spPr>
                            <a:xfrm>
                              <a:off x="750285" y="3048"/>
                              <a:ext cx="163354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3354" h="120491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391" y="79343"/>
                                  </a:lnTo>
                                  <a:lnTo>
                                    <a:pt x="114490" y="0"/>
                                  </a:lnTo>
                                  <a:lnTo>
                                    <a:pt x="163354" y="0"/>
                                  </a:lnTo>
                                  <a:lnTo>
                                    <a:pt x="163354" y="3048"/>
                                  </a:lnTo>
                                  <a:lnTo>
                                    <a:pt x="160306" y="3048"/>
                                  </a:lnTo>
                                  <a:cubicBezTo>
                                    <a:pt x="155734" y="3048"/>
                                    <a:pt x="154210" y="4572"/>
                                    <a:pt x="151162" y="4572"/>
                                  </a:cubicBezTo>
                                  <a:cubicBezTo>
                                    <a:pt x="149638" y="6096"/>
                                    <a:pt x="148113" y="7620"/>
                                    <a:pt x="148113" y="9144"/>
                                  </a:cubicBezTo>
                                  <a:cubicBezTo>
                                    <a:pt x="146590" y="10668"/>
                                    <a:pt x="146590" y="13716"/>
                                    <a:pt x="146590" y="19812"/>
                                  </a:cubicBezTo>
                                  <a:lnTo>
                                    <a:pt x="146590" y="99155"/>
                                  </a:lnTo>
                                  <a:cubicBezTo>
                                    <a:pt x="146590" y="105251"/>
                                    <a:pt x="146590" y="109823"/>
                                    <a:pt x="148113" y="111347"/>
                                  </a:cubicBezTo>
                                  <a:cubicBezTo>
                                    <a:pt x="148113" y="112871"/>
                                    <a:pt x="149638" y="114395"/>
                                    <a:pt x="151162" y="114395"/>
                                  </a:cubicBezTo>
                                  <a:cubicBezTo>
                                    <a:pt x="154210" y="115919"/>
                                    <a:pt x="157257" y="117443"/>
                                    <a:pt x="160306" y="117443"/>
                                  </a:cubicBezTo>
                                  <a:lnTo>
                                    <a:pt x="163354" y="117443"/>
                                  </a:lnTo>
                                  <a:lnTo>
                                    <a:pt x="163354" y="120491"/>
                                  </a:lnTo>
                                  <a:lnTo>
                                    <a:pt x="100774" y="120491"/>
                                  </a:lnTo>
                                  <a:lnTo>
                                    <a:pt x="100774" y="117443"/>
                                  </a:lnTo>
                                  <a:lnTo>
                                    <a:pt x="105346" y="117443"/>
                                  </a:lnTo>
                                  <a:cubicBezTo>
                                    <a:pt x="108394" y="117443"/>
                                    <a:pt x="111442" y="115919"/>
                                    <a:pt x="112966" y="114395"/>
                                  </a:cubicBezTo>
                                  <a:cubicBezTo>
                                    <a:pt x="114490" y="114395"/>
                                    <a:pt x="116014" y="112871"/>
                                    <a:pt x="117538" y="111347"/>
                                  </a:cubicBezTo>
                                  <a:cubicBezTo>
                                    <a:pt x="117538" y="109823"/>
                                    <a:pt x="117538" y="105251"/>
                                    <a:pt x="117538" y="99155"/>
                                  </a:cubicBezTo>
                                  <a:lnTo>
                                    <a:pt x="117538" y="10668"/>
                                  </a:lnTo>
                                  <a:lnTo>
                                    <a:pt x="71723" y="120491"/>
                                  </a:lnTo>
                                  <a:lnTo>
                                    <a:pt x="70199" y="120491"/>
                                  </a:lnTo>
                                  <a:lnTo>
                                    <a:pt x="22860" y="10668"/>
                                  </a:lnTo>
                                  <a:lnTo>
                                    <a:pt x="22860" y="96107"/>
                                  </a:lnTo>
                                  <a:cubicBezTo>
                                    <a:pt x="22860" y="102203"/>
                                    <a:pt x="22860" y="105251"/>
                                    <a:pt x="22860" y="106775"/>
                                  </a:cubicBezTo>
                                  <a:cubicBezTo>
                                    <a:pt x="24384" y="109823"/>
                                    <a:pt x="25908" y="112871"/>
                                    <a:pt x="28956" y="114395"/>
                                  </a:cubicBezTo>
                                  <a:cubicBezTo>
                                    <a:pt x="30480" y="115919"/>
                                    <a:pt x="35147" y="117443"/>
                                    <a:pt x="41243" y="117443"/>
                                  </a:cubicBezTo>
                                  <a:lnTo>
                                    <a:pt x="41243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cubicBezTo>
                                    <a:pt x="3048" y="117443"/>
                                    <a:pt x="6096" y="115919"/>
                                    <a:pt x="7620" y="115919"/>
                                  </a:cubicBezTo>
                                  <a:cubicBezTo>
                                    <a:pt x="10668" y="114395"/>
                                    <a:pt x="12192" y="112871"/>
                                    <a:pt x="13716" y="111347"/>
                                  </a:cubicBezTo>
                                  <a:cubicBezTo>
                                    <a:pt x="13716" y="109823"/>
                                    <a:pt x="15240" y="108299"/>
                                    <a:pt x="15240" y="105251"/>
                                  </a:cubicBezTo>
                                  <a:cubicBezTo>
                                    <a:pt x="16764" y="105251"/>
                                    <a:pt x="16764" y="102203"/>
                                    <a:pt x="16764" y="96107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5240" y="10668"/>
                                    <a:pt x="15240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0668" y="4572"/>
                                  </a:cubicBezTo>
                                  <a:cubicBezTo>
                                    <a:pt x="9144" y="4572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6" name="Shape 9946"/>
                          <wps:cNvSpPr/>
                          <wps:spPr>
                            <a:xfrm>
                              <a:off x="921258" y="3048"/>
                              <a:ext cx="109918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9918" h="120491">
                                  <a:moveTo>
                                    <a:pt x="0" y="0"/>
                                  </a:moveTo>
                                  <a:lnTo>
                                    <a:pt x="100775" y="0"/>
                                  </a:lnTo>
                                  <a:lnTo>
                                    <a:pt x="100775" y="35052"/>
                                  </a:lnTo>
                                  <a:lnTo>
                                    <a:pt x="97727" y="35052"/>
                                  </a:lnTo>
                                  <a:cubicBezTo>
                                    <a:pt x="96203" y="27432"/>
                                    <a:pt x="93155" y="21336"/>
                                    <a:pt x="90107" y="16764"/>
                                  </a:cubicBezTo>
                                  <a:cubicBezTo>
                                    <a:pt x="87059" y="13716"/>
                                    <a:pt x="82487" y="10668"/>
                                    <a:pt x="76391" y="9144"/>
                                  </a:cubicBezTo>
                                  <a:cubicBezTo>
                                    <a:pt x="73247" y="7620"/>
                                    <a:pt x="67151" y="7620"/>
                                    <a:pt x="58007" y="7620"/>
                                  </a:cubicBezTo>
                                  <a:lnTo>
                                    <a:pt x="45815" y="7620"/>
                                  </a:lnTo>
                                  <a:lnTo>
                                    <a:pt x="45815" y="56483"/>
                                  </a:lnTo>
                                  <a:lnTo>
                                    <a:pt x="48863" y="56483"/>
                                  </a:lnTo>
                                  <a:cubicBezTo>
                                    <a:pt x="56483" y="56483"/>
                                    <a:pt x="61056" y="53435"/>
                                    <a:pt x="65627" y="48863"/>
                                  </a:cubicBezTo>
                                  <a:cubicBezTo>
                                    <a:pt x="68675" y="44291"/>
                                    <a:pt x="70200" y="36576"/>
                                    <a:pt x="71724" y="27432"/>
                                  </a:cubicBezTo>
                                  <a:lnTo>
                                    <a:pt x="74771" y="27432"/>
                                  </a:lnTo>
                                  <a:lnTo>
                                    <a:pt x="74771" y="90011"/>
                                  </a:lnTo>
                                  <a:lnTo>
                                    <a:pt x="71724" y="90011"/>
                                  </a:lnTo>
                                  <a:cubicBezTo>
                                    <a:pt x="70200" y="83915"/>
                                    <a:pt x="68675" y="77819"/>
                                    <a:pt x="67151" y="73247"/>
                                  </a:cubicBezTo>
                                  <a:cubicBezTo>
                                    <a:pt x="64103" y="68675"/>
                                    <a:pt x="62580" y="65627"/>
                                    <a:pt x="59531" y="64103"/>
                                  </a:cubicBezTo>
                                  <a:cubicBezTo>
                                    <a:pt x="56483" y="62579"/>
                                    <a:pt x="51912" y="62579"/>
                                    <a:pt x="45815" y="62579"/>
                                  </a:cubicBezTo>
                                  <a:lnTo>
                                    <a:pt x="45815" y="96107"/>
                                  </a:lnTo>
                                  <a:cubicBezTo>
                                    <a:pt x="45815" y="102203"/>
                                    <a:pt x="45815" y="106775"/>
                                    <a:pt x="47339" y="108299"/>
                                  </a:cubicBezTo>
                                  <a:cubicBezTo>
                                    <a:pt x="47339" y="109823"/>
                                    <a:pt x="48863" y="111347"/>
                                    <a:pt x="50387" y="111347"/>
                                  </a:cubicBezTo>
                                  <a:cubicBezTo>
                                    <a:pt x="51912" y="112871"/>
                                    <a:pt x="53436" y="112871"/>
                                    <a:pt x="58007" y="112871"/>
                                  </a:cubicBezTo>
                                  <a:lnTo>
                                    <a:pt x="64103" y="112871"/>
                                  </a:lnTo>
                                  <a:cubicBezTo>
                                    <a:pt x="76391" y="112871"/>
                                    <a:pt x="85535" y="111347"/>
                                    <a:pt x="91631" y="105251"/>
                                  </a:cubicBezTo>
                                  <a:cubicBezTo>
                                    <a:pt x="97727" y="100679"/>
                                    <a:pt x="103823" y="93059"/>
                                    <a:pt x="106871" y="82391"/>
                                  </a:cubicBezTo>
                                  <a:lnTo>
                                    <a:pt x="109918" y="82391"/>
                                  </a:lnTo>
                                  <a:lnTo>
                                    <a:pt x="103823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4572" y="117443"/>
                                  </a:lnTo>
                                  <a:cubicBezTo>
                                    <a:pt x="7620" y="117443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4395"/>
                                    <a:pt x="15240" y="112871"/>
                                    <a:pt x="16764" y="111347"/>
                                  </a:cubicBezTo>
                                  <a:cubicBezTo>
                                    <a:pt x="16764" y="109823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5240"/>
                                    <a:pt x="16764" y="12192"/>
                                    <a:pt x="16764" y="10668"/>
                                  </a:cubicBezTo>
                                  <a:cubicBezTo>
                                    <a:pt x="16764" y="9144"/>
                                    <a:pt x="15240" y="7620"/>
                                    <a:pt x="13716" y="6096"/>
                                  </a:cubicBezTo>
                                  <a:cubicBezTo>
                                    <a:pt x="10668" y="4572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7" name="Shape 9947"/>
                          <wps:cNvSpPr/>
                          <wps:spPr>
                            <a:xfrm>
                              <a:off x="1044893" y="3049"/>
                              <a:ext cx="123730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730" h="123539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4771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4010" y="3048"/>
                                  </a:cubicBezTo>
                                  <a:lnTo>
                                    <a:pt x="84010" y="0"/>
                                  </a:lnTo>
                                  <a:lnTo>
                                    <a:pt x="123730" y="0"/>
                                  </a:lnTo>
                                  <a:lnTo>
                                    <a:pt x="123730" y="3048"/>
                                  </a:lnTo>
                                  <a:cubicBezTo>
                                    <a:pt x="119158" y="4572"/>
                                    <a:pt x="116110" y="4572"/>
                                    <a:pt x="113062" y="6096"/>
                                  </a:cubicBezTo>
                                  <a:cubicBezTo>
                                    <a:pt x="111538" y="6096"/>
                                    <a:pt x="109918" y="9144"/>
                                    <a:pt x="109918" y="10668"/>
                                  </a:cubicBezTo>
                                  <a:cubicBezTo>
                                    <a:pt x="108395" y="13716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3539"/>
                                  </a:lnTo>
                                  <a:lnTo>
                                    <a:pt x="105346" y="123539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6775"/>
                                    <a:pt x="26003" y="111347"/>
                                    <a:pt x="29051" y="112871"/>
                                  </a:cubicBezTo>
                                  <a:cubicBezTo>
                                    <a:pt x="32099" y="115919"/>
                                    <a:pt x="35147" y="117443"/>
                                    <a:pt x="39719" y="117443"/>
                                  </a:cubicBezTo>
                                  <a:lnTo>
                                    <a:pt x="42767" y="117443"/>
                                  </a:lnTo>
                                  <a:lnTo>
                                    <a:pt x="42767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cubicBezTo>
                                    <a:pt x="6191" y="117443"/>
                                    <a:pt x="10763" y="115919"/>
                                    <a:pt x="13811" y="112871"/>
                                  </a:cubicBezTo>
                                  <a:cubicBezTo>
                                    <a:pt x="16859" y="109823"/>
                                    <a:pt x="16859" y="105251"/>
                                    <a:pt x="16859" y="99155"/>
                                  </a:cubicBezTo>
                                  <a:lnTo>
                                    <a:pt x="16859" y="13716"/>
                                  </a:lnTo>
                                  <a:lnTo>
                                    <a:pt x="15335" y="10668"/>
                                  </a:lnTo>
                                  <a:cubicBezTo>
                                    <a:pt x="12287" y="7620"/>
                                    <a:pt x="10763" y="6096"/>
                                    <a:pt x="7715" y="4572"/>
                                  </a:cubicBezTo>
                                  <a:cubicBezTo>
                                    <a:pt x="6191" y="4572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8" name="Shape 9948"/>
                          <wps:cNvSpPr/>
                          <wps:spPr>
                            <a:xfrm>
                              <a:off x="1182339" y="3049"/>
                              <a:ext cx="108395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20491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2004"/>
                                  </a:lnTo>
                                  <a:lnTo>
                                    <a:pt x="105347" y="32004"/>
                                  </a:lnTo>
                                  <a:cubicBezTo>
                                    <a:pt x="102298" y="24384"/>
                                    <a:pt x="100774" y="19812"/>
                                    <a:pt x="97727" y="16764"/>
                                  </a:cubicBezTo>
                                  <a:cubicBezTo>
                                    <a:pt x="96203" y="13716"/>
                                    <a:pt x="93154" y="10668"/>
                                    <a:pt x="88583" y="9144"/>
                                  </a:cubicBezTo>
                                  <a:cubicBezTo>
                                    <a:pt x="87059" y="7620"/>
                                    <a:pt x="82486" y="7620"/>
                                    <a:pt x="77819" y="7620"/>
                                  </a:cubicBezTo>
                                  <a:lnTo>
                                    <a:pt x="68675" y="7620"/>
                                  </a:lnTo>
                                  <a:lnTo>
                                    <a:pt x="68675" y="99155"/>
                                  </a:lnTo>
                                  <a:cubicBezTo>
                                    <a:pt x="68675" y="105251"/>
                                    <a:pt x="68675" y="109823"/>
                                    <a:pt x="68675" y="111347"/>
                                  </a:cubicBezTo>
                                  <a:cubicBezTo>
                                    <a:pt x="70199" y="112871"/>
                                    <a:pt x="71723" y="114395"/>
                                    <a:pt x="73247" y="114395"/>
                                  </a:cubicBezTo>
                                  <a:cubicBezTo>
                                    <a:pt x="74771" y="115919"/>
                                    <a:pt x="77819" y="117443"/>
                                    <a:pt x="80963" y="117443"/>
                                  </a:cubicBezTo>
                                  <a:lnTo>
                                    <a:pt x="85535" y="117443"/>
                                  </a:lnTo>
                                  <a:lnTo>
                                    <a:pt x="85535" y="120491"/>
                                  </a:lnTo>
                                  <a:lnTo>
                                    <a:pt x="22860" y="120491"/>
                                  </a:lnTo>
                                  <a:lnTo>
                                    <a:pt x="22860" y="117443"/>
                                  </a:lnTo>
                                  <a:lnTo>
                                    <a:pt x="26003" y="117443"/>
                                  </a:lnTo>
                                  <a:cubicBezTo>
                                    <a:pt x="30575" y="117443"/>
                                    <a:pt x="32099" y="115919"/>
                                    <a:pt x="35147" y="114395"/>
                                  </a:cubicBezTo>
                                  <a:cubicBezTo>
                                    <a:pt x="36671" y="114395"/>
                                    <a:pt x="38195" y="112871"/>
                                    <a:pt x="38195" y="111347"/>
                                  </a:cubicBezTo>
                                  <a:cubicBezTo>
                                    <a:pt x="39719" y="109823"/>
                                    <a:pt x="39719" y="105251"/>
                                    <a:pt x="39719" y="99155"/>
                                  </a:cubicBezTo>
                                  <a:lnTo>
                                    <a:pt x="39719" y="7620"/>
                                  </a:lnTo>
                                  <a:lnTo>
                                    <a:pt x="30575" y="7620"/>
                                  </a:lnTo>
                                  <a:cubicBezTo>
                                    <a:pt x="22860" y="7620"/>
                                    <a:pt x="16764" y="9144"/>
                                    <a:pt x="13716" y="12192"/>
                                  </a:cubicBezTo>
                                  <a:cubicBezTo>
                                    <a:pt x="7620" y="16764"/>
                                    <a:pt x="4572" y="22860"/>
                                    <a:pt x="3048" y="32004"/>
                                  </a:cubicBezTo>
                                  <a:lnTo>
                                    <a:pt x="0" y="320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49" name="Shape 9949"/>
                          <wps:cNvSpPr/>
                          <wps:spPr>
                            <a:xfrm>
                              <a:off x="1301401" y="23920"/>
                              <a:ext cx="53483" cy="99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83" h="99620">
                                  <a:moveTo>
                                    <a:pt x="53483" y="0"/>
                                  </a:moveTo>
                                  <a:lnTo>
                                    <a:pt x="53483" y="17430"/>
                                  </a:lnTo>
                                  <a:lnTo>
                                    <a:pt x="53435" y="17324"/>
                                  </a:lnTo>
                                  <a:lnTo>
                                    <a:pt x="35147" y="58472"/>
                                  </a:lnTo>
                                  <a:lnTo>
                                    <a:pt x="53483" y="58472"/>
                                  </a:lnTo>
                                  <a:lnTo>
                                    <a:pt x="53483" y="64568"/>
                                  </a:lnTo>
                                  <a:lnTo>
                                    <a:pt x="32099" y="64568"/>
                                  </a:lnTo>
                                  <a:lnTo>
                                    <a:pt x="26003" y="76760"/>
                                  </a:lnTo>
                                  <a:cubicBezTo>
                                    <a:pt x="24479" y="81332"/>
                                    <a:pt x="24479" y="84380"/>
                                    <a:pt x="24479" y="85904"/>
                                  </a:cubicBezTo>
                                  <a:cubicBezTo>
                                    <a:pt x="24479" y="90476"/>
                                    <a:pt x="26003" y="92000"/>
                                    <a:pt x="27527" y="93524"/>
                                  </a:cubicBezTo>
                                  <a:cubicBezTo>
                                    <a:pt x="29051" y="95048"/>
                                    <a:pt x="33623" y="95048"/>
                                    <a:pt x="39719" y="96572"/>
                                  </a:cubicBezTo>
                                  <a:lnTo>
                                    <a:pt x="39719" y="99620"/>
                                  </a:lnTo>
                                  <a:lnTo>
                                    <a:pt x="0" y="99620"/>
                                  </a:lnTo>
                                  <a:lnTo>
                                    <a:pt x="0" y="96572"/>
                                  </a:lnTo>
                                  <a:cubicBezTo>
                                    <a:pt x="4572" y="95048"/>
                                    <a:pt x="7620" y="93524"/>
                                    <a:pt x="10668" y="90476"/>
                                  </a:cubicBezTo>
                                  <a:cubicBezTo>
                                    <a:pt x="13811" y="87428"/>
                                    <a:pt x="16859" y="81332"/>
                                    <a:pt x="21431" y="72188"/>
                                  </a:cubicBezTo>
                                  <a:lnTo>
                                    <a:pt x="5348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50" name="Shape 9950"/>
                          <wps:cNvSpPr/>
                          <wps:spPr>
                            <a:xfrm>
                              <a:off x="1354884" y="0"/>
                              <a:ext cx="74819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19" h="123539">
                                  <a:moveTo>
                                    <a:pt x="10620" y="0"/>
                                  </a:moveTo>
                                  <a:lnTo>
                                    <a:pt x="12240" y="0"/>
                                  </a:lnTo>
                                  <a:lnTo>
                                    <a:pt x="54912" y="99155"/>
                                  </a:lnTo>
                                  <a:cubicBezTo>
                                    <a:pt x="59484" y="108299"/>
                                    <a:pt x="62531" y="114395"/>
                                    <a:pt x="65675" y="117443"/>
                                  </a:cubicBezTo>
                                  <a:cubicBezTo>
                                    <a:pt x="67199" y="118967"/>
                                    <a:pt x="70247" y="118967"/>
                                    <a:pt x="74819" y="120491"/>
                                  </a:cubicBezTo>
                                  <a:lnTo>
                                    <a:pt x="74819" y="123539"/>
                                  </a:lnTo>
                                  <a:lnTo>
                                    <a:pt x="15288" y="123539"/>
                                  </a:lnTo>
                                  <a:lnTo>
                                    <a:pt x="15288" y="120491"/>
                                  </a:lnTo>
                                  <a:lnTo>
                                    <a:pt x="18336" y="120491"/>
                                  </a:lnTo>
                                  <a:cubicBezTo>
                                    <a:pt x="22908" y="120491"/>
                                    <a:pt x="25956" y="118967"/>
                                    <a:pt x="27480" y="117443"/>
                                  </a:cubicBezTo>
                                  <a:cubicBezTo>
                                    <a:pt x="29004" y="117443"/>
                                    <a:pt x="30528" y="115919"/>
                                    <a:pt x="30528" y="114395"/>
                                  </a:cubicBezTo>
                                  <a:cubicBezTo>
                                    <a:pt x="30528" y="112871"/>
                                    <a:pt x="30528" y="111347"/>
                                    <a:pt x="29004" y="111347"/>
                                  </a:cubicBezTo>
                                  <a:cubicBezTo>
                                    <a:pt x="29004" y="109823"/>
                                    <a:pt x="29004" y="108299"/>
                                    <a:pt x="27480" y="103727"/>
                                  </a:cubicBezTo>
                                  <a:lnTo>
                                    <a:pt x="19860" y="88487"/>
                                  </a:lnTo>
                                  <a:lnTo>
                                    <a:pt x="0" y="88487"/>
                                  </a:lnTo>
                                  <a:lnTo>
                                    <a:pt x="0" y="82391"/>
                                  </a:lnTo>
                                  <a:lnTo>
                                    <a:pt x="18336" y="82391"/>
                                  </a:lnTo>
                                  <a:lnTo>
                                    <a:pt x="0" y="41350"/>
                                  </a:lnTo>
                                  <a:lnTo>
                                    <a:pt x="0" y="23919"/>
                                  </a:lnTo>
                                  <a:lnTo>
                                    <a:pt x="1062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51" name="Shape 9951"/>
                          <wps:cNvSpPr/>
                          <wps:spPr>
                            <a:xfrm>
                              <a:off x="1440370" y="3049"/>
                              <a:ext cx="108395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20491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2004"/>
                                  </a:lnTo>
                                  <a:lnTo>
                                    <a:pt x="105347" y="32004"/>
                                  </a:lnTo>
                                  <a:cubicBezTo>
                                    <a:pt x="102298" y="24384"/>
                                    <a:pt x="100774" y="19812"/>
                                    <a:pt x="97727" y="16764"/>
                                  </a:cubicBezTo>
                                  <a:cubicBezTo>
                                    <a:pt x="96203" y="13716"/>
                                    <a:pt x="93154" y="10668"/>
                                    <a:pt x="88583" y="9144"/>
                                  </a:cubicBezTo>
                                  <a:cubicBezTo>
                                    <a:pt x="87059" y="7620"/>
                                    <a:pt x="82391" y="7620"/>
                                    <a:pt x="76295" y="7620"/>
                                  </a:cubicBezTo>
                                  <a:lnTo>
                                    <a:pt x="68675" y="7620"/>
                                  </a:lnTo>
                                  <a:lnTo>
                                    <a:pt x="68675" y="99155"/>
                                  </a:lnTo>
                                  <a:cubicBezTo>
                                    <a:pt x="68675" y="105251"/>
                                    <a:pt x="68675" y="109823"/>
                                    <a:pt x="68675" y="111347"/>
                                  </a:cubicBezTo>
                                  <a:cubicBezTo>
                                    <a:pt x="70199" y="112871"/>
                                    <a:pt x="71723" y="114395"/>
                                    <a:pt x="73247" y="114395"/>
                                  </a:cubicBezTo>
                                  <a:cubicBezTo>
                                    <a:pt x="74771" y="115919"/>
                                    <a:pt x="77819" y="117443"/>
                                    <a:pt x="80867" y="117443"/>
                                  </a:cubicBezTo>
                                  <a:lnTo>
                                    <a:pt x="85535" y="117443"/>
                                  </a:lnTo>
                                  <a:lnTo>
                                    <a:pt x="85535" y="120491"/>
                                  </a:lnTo>
                                  <a:lnTo>
                                    <a:pt x="22860" y="120491"/>
                                  </a:lnTo>
                                  <a:lnTo>
                                    <a:pt x="22860" y="117443"/>
                                  </a:lnTo>
                                  <a:lnTo>
                                    <a:pt x="25908" y="117443"/>
                                  </a:lnTo>
                                  <a:cubicBezTo>
                                    <a:pt x="28956" y="117443"/>
                                    <a:pt x="32004" y="115919"/>
                                    <a:pt x="35147" y="114395"/>
                                  </a:cubicBezTo>
                                  <a:cubicBezTo>
                                    <a:pt x="36671" y="114395"/>
                                    <a:pt x="36671" y="112871"/>
                                    <a:pt x="38195" y="111347"/>
                                  </a:cubicBezTo>
                                  <a:cubicBezTo>
                                    <a:pt x="38195" y="109823"/>
                                    <a:pt x="39719" y="105251"/>
                                    <a:pt x="39719" y="99155"/>
                                  </a:cubicBezTo>
                                  <a:lnTo>
                                    <a:pt x="39719" y="7620"/>
                                  </a:lnTo>
                                  <a:lnTo>
                                    <a:pt x="30480" y="7620"/>
                                  </a:lnTo>
                                  <a:cubicBezTo>
                                    <a:pt x="22860" y="7620"/>
                                    <a:pt x="16764" y="9144"/>
                                    <a:pt x="12192" y="12192"/>
                                  </a:cubicBezTo>
                                  <a:cubicBezTo>
                                    <a:pt x="7620" y="16764"/>
                                    <a:pt x="4572" y="22860"/>
                                    <a:pt x="3048" y="32004"/>
                                  </a:cubicBezTo>
                                  <a:lnTo>
                                    <a:pt x="0" y="320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52" name="Shape 9952"/>
                          <wps:cNvSpPr/>
                          <wps:spPr>
                            <a:xfrm>
                              <a:off x="1560957" y="3048"/>
                              <a:ext cx="62579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20491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6483" y="3048"/>
                                    <a:pt x="53435" y="4572"/>
                                    <a:pt x="50387" y="4572"/>
                                  </a:cubicBezTo>
                                  <a:cubicBezTo>
                                    <a:pt x="48863" y="6096"/>
                                    <a:pt x="48863" y="7620"/>
                                    <a:pt x="47339" y="9144"/>
                                  </a:cubicBezTo>
                                  <a:cubicBezTo>
                                    <a:pt x="47339" y="10668"/>
                                    <a:pt x="45815" y="15240"/>
                                    <a:pt x="45815" y="19812"/>
                                  </a:cubicBez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7339" y="109823"/>
                                    <a:pt x="47339" y="111347"/>
                                  </a:cubicBezTo>
                                  <a:cubicBezTo>
                                    <a:pt x="47339" y="112871"/>
                                    <a:pt x="48863" y="114395"/>
                                    <a:pt x="51911" y="114395"/>
                                  </a:cubicBezTo>
                                  <a:cubicBezTo>
                                    <a:pt x="53435" y="115919"/>
                                    <a:pt x="56483" y="117443"/>
                                    <a:pt x="59531" y="117443"/>
                                  </a:cubicBezTo>
                                  <a:lnTo>
                                    <a:pt x="62579" y="117443"/>
                                  </a:lnTo>
                                  <a:lnTo>
                                    <a:pt x="62579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4572" y="117443"/>
                                  </a:lnTo>
                                  <a:cubicBezTo>
                                    <a:pt x="7620" y="117443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4395"/>
                                    <a:pt x="15240" y="112871"/>
                                    <a:pt x="16764" y="111347"/>
                                  </a:cubicBezTo>
                                  <a:cubicBezTo>
                                    <a:pt x="16764" y="109823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10668"/>
                                    <a:pt x="16764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2192" y="4572"/>
                                  </a:cubicBezTo>
                                  <a:cubicBezTo>
                                    <a:pt x="10668" y="4572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53" name="Shape 9953"/>
                          <wps:cNvSpPr/>
                          <wps:spPr>
                            <a:xfrm>
                              <a:off x="1631157" y="1530"/>
                              <a:ext cx="64151" cy="1250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5048">
                                  <a:moveTo>
                                    <a:pt x="64151" y="0"/>
                                  </a:moveTo>
                                  <a:lnTo>
                                    <a:pt x="64151" y="6103"/>
                                  </a:lnTo>
                                  <a:lnTo>
                                    <a:pt x="50244" y="9900"/>
                                  </a:lnTo>
                                  <a:cubicBezTo>
                                    <a:pt x="46220" y="12567"/>
                                    <a:pt x="42767" y="16758"/>
                                    <a:pt x="39719" y="22854"/>
                                  </a:cubicBezTo>
                                  <a:cubicBezTo>
                                    <a:pt x="35147" y="31998"/>
                                    <a:pt x="32099" y="44285"/>
                                    <a:pt x="32099" y="62573"/>
                                  </a:cubicBezTo>
                                  <a:cubicBezTo>
                                    <a:pt x="32099" y="82385"/>
                                    <a:pt x="36671" y="97625"/>
                                    <a:pt x="42767" y="106769"/>
                                  </a:cubicBezTo>
                                  <a:cubicBezTo>
                                    <a:pt x="45815" y="110579"/>
                                    <a:pt x="48887" y="113246"/>
                                    <a:pt x="52340" y="114961"/>
                                  </a:cubicBezTo>
                                  <a:lnTo>
                                    <a:pt x="64151" y="117427"/>
                                  </a:lnTo>
                                  <a:lnTo>
                                    <a:pt x="64151" y="125048"/>
                                  </a:lnTo>
                                  <a:lnTo>
                                    <a:pt x="35730" y="119342"/>
                                  </a:lnTo>
                                  <a:cubicBezTo>
                                    <a:pt x="27527" y="115532"/>
                                    <a:pt x="20669" y="109817"/>
                                    <a:pt x="15335" y="102197"/>
                                  </a:cubicBezTo>
                                  <a:cubicBezTo>
                                    <a:pt x="4667" y="91529"/>
                                    <a:pt x="0" y="77813"/>
                                    <a:pt x="0" y="61049"/>
                                  </a:cubicBezTo>
                                  <a:cubicBezTo>
                                    <a:pt x="0" y="42761"/>
                                    <a:pt x="6191" y="28950"/>
                                    <a:pt x="18383" y="16758"/>
                                  </a:cubicBezTo>
                                  <a:cubicBezTo>
                                    <a:pt x="24479" y="10662"/>
                                    <a:pt x="31337" y="6090"/>
                                    <a:pt x="38969" y="3232"/>
                                  </a:cubicBezTo>
                                  <a:lnTo>
                                    <a:pt x="6415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54" name="Shape 9954"/>
                          <wps:cNvSpPr/>
                          <wps:spPr>
                            <a:xfrm>
                              <a:off x="1695307" y="0"/>
                              <a:ext cx="64151" cy="1265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6587">
                                  <a:moveTo>
                                    <a:pt x="48" y="1524"/>
                                  </a:moveTo>
                                  <a:cubicBezTo>
                                    <a:pt x="18336" y="0"/>
                                    <a:pt x="33576" y="6096"/>
                                    <a:pt x="45863" y="18288"/>
                                  </a:cubicBezTo>
                                  <a:cubicBezTo>
                                    <a:pt x="58055" y="30480"/>
                                    <a:pt x="64151" y="44291"/>
                                    <a:pt x="64151" y="62579"/>
                                  </a:cubicBezTo>
                                  <a:cubicBezTo>
                                    <a:pt x="64151" y="77819"/>
                                    <a:pt x="59579" y="91535"/>
                                    <a:pt x="50435" y="102203"/>
                                  </a:cubicBezTo>
                                  <a:cubicBezTo>
                                    <a:pt x="38148" y="117443"/>
                                    <a:pt x="22908" y="126587"/>
                                    <a:pt x="48" y="126587"/>
                                  </a:cubicBezTo>
                                  <a:lnTo>
                                    <a:pt x="0" y="126578"/>
                                  </a:lnTo>
                                  <a:lnTo>
                                    <a:pt x="0" y="118957"/>
                                  </a:lnTo>
                                  <a:lnTo>
                                    <a:pt x="48" y="118967"/>
                                  </a:lnTo>
                                  <a:cubicBezTo>
                                    <a:pt x="6144" y="118967"/>
                                    <a:pt x="12240" y="117443"/>
                                    <a:pt x="15288" y="114395"/>
                                  </a:cubicBezTo>
                                  <a:cubicBezTo>
                                    <a:pt x="21384" y="111347"/>
                                    <a:pt x="24432" y="105251"/>
                                    <a:pt x="27480" y="96107"/>
                                  </a:cubicBezTo>
                                  <a:cubicBezTo>
                                    <a:pt x="30528" y="88487"/>
                                    <a:pt x="32052" y="77819"/>
                                    <a:pt x="32052" y="64103"/>
                                  </a:cubicBezTo>
                                  <a:cubicBezTo>
                                    <a:pt x="32052" y="48863"/>
                                    <a:pt x="30528" y="36576"/>
                                    <a:pt x="27480" y="28956"/>
                                  </a:cubicBezTo>
                                  <a:cubicBezTo>
                                    <a:pt x="24432" y="21336"/>
                                    <a:pt x="21384" y="15240"/>
                                    <a:pt x="16812" y="12192"/>
                                  </a:cubicBezTo>
                                  <a:cubicBezTo>
                                    <a:pt x="12240" y="9144"/>
                                    <a:pt x="6144" y="7620"/>
                                    <a:pt x="48" y="7620"/>
                                  </a:cubicBezTo>
                                  <a:lnTo>
                                    <a:pt x="0" y="7633"/>
                                  </a:lnTo>
                                  <a:lnTo>
                                    <a:pt x="0" y="1530"/>
                                  </a:lnTo>
                                  <a:lnTo>
                                    <a:pt x="48" y="1524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955" name="Shape 9955"/>
                          <wps:cNvSpPr/>
                          <wps:spPr>
                            <a:xfrm>
                              <a:off x="1770126" y="3049"/>
                              <a:ext cx="125158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158" h="123539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4771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5534" y="3048"/>
                                  </a:cubicBezTo>
                                  <a:lnTo>
                                    <a:pt x="85534" y="0"/>
                                  </a:lnTo>
                                  <a:lnTo>
                                    <a:pt x="125158" y="0"/>
                                  </a:lnTo>
                                  <a:lnTo>
                                    <a:pt x="125158" y="3048"/>
                                  </a:lnTo>
                                  <a:cubicBezTo>
                                    <a:pt x="119063" y="4572"/>
                                    <a:pt x="116014" y="4572"/>
                                    <a:pt x="114490" y="6096"/>
                                  </a:cubicBezTo>
                                  <a:cubicBezTo>
                                    <a:pt x="112966" y="6096"/>
                                    <a:pt x="111442" y="9144"/>
                                    <a:pt x="109918" y="10668"/>
                                  </a:cubicBezTo>
                                  <a:cubicBezTo>
                                    <a:pt x="109918" y="13716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3539"/>
                                  </a:lnTo>
                                  <a:lnTo>
                                    <a:pt x="105346" y="123539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6775"/>
                                    <a:pt x="26003" y="111347"/>
                                    <a:pt x="29051" y="112871"/>
                                  </a:cubicBezTo>
                                  <a:cubicBezTo>
                                    <a:pt x="32099" y="115919"/>
                                    <a:pt x="36671" y="117443"/>
                                    <a:pt x="39719" y="117443"/>
                                  </a:cubicBezTo>
                                  <a:lnTo>
                                    <a:pt x="42767" y="117443"/>
                                  </a:lnTo>
                                  <a:lnTo>
                                    <a:pt x="42767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cubicBezTo>
                                    <a:pt x="7620" y="117443"/>
                                    <a:pt x="12192" y="115919"/>
                                    <a:pt x="13716" y="112871"/>
                                  </a:cubicBezTo>
                                  <a:cubicBezTo>
                                    <a:pt x="16764" y="109823"/>
                                    <a:pt x="18288" y="105251"/>
                                    <a:pt x="18288" y="99155"/>
                                  </a:cubicBezTo>
                                  <a:lnTo>
                                    <a:pt x="18288" y="13716"/>
                                  </a:lnTo>
                                  <a:lnTo>
                                    <a:pt x="15240" y="10668"/>
                                  </a:lnTo>
                                  <a:cubicBezTo>
                                    <a:pt x="13716" y="7620"/>
                                    <a:pt x="10668" y="6096"/>
                                    <a:pt x="9144" y="4572"/>
                                  </a:cubicBezTo>
                                  <a:cubicBezTo>
                                    <a:pt x="6096" y="4572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44" name="Shape 96044"/>
                          <wps:cNvSpPr/>
                          <wps:spPr>
                            <a:xfrm>
                              <a:off x="0" y="142589"/>
                              <a:ext cx="1903476" cy="19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903476" h="19812">
                                  <a:moveTo>
                                    <a:pt x="0" y="0"/>
                                  </a:moveTo>
                                  <a:lnTo>
                                    <a:pt x="1903476" y="0"/>
                                  </a:lnTo>
                                  <a:lnTo>
                                    <a:pt x="1903476" y="19812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338" style="width:149.88pt;height:12.7875pt;mso-position-horizontal-relative:char;mso-position-vertical-relative:line" coordsize="19034,1624">
                  <v:shape id="Shape 9935" style="position:absolute;width:251;height:529;left:541;top:431;" coordsize="25194,52998" path="m25194,0l25194,11041l7620,34710l25194,34710l25194,52998l0,52998l0,34710l25194,0x">
                    <v:stroke weight="0pt" endcap="flat" joinstyle="miter" miterlimit="10" on="false" color="#000000" opacity="0"/>
                    <v:fill on="true" color="#ff4d4f"/>
                  </v:shape>
                  <v:shape id="Shape 9936" style="position:absolute;width:526;height:1235;left:792;top:0;" coordsize="52626,123539" path="m31290,0l41958,0l41958,77819l52626,77819l52626,96107l41958,96107l41958,123539l17574,123539l17574,96107l0,96107l0,77819l17574,77819l17574,30480l0,54150l0,43109l31290,0x">
                    <v:stroke weight="0pt" endcap="flat" joinstyle="miter" miterlimit="10" on="false" color="#000000" opacity="0"/>
                    <v:fill on="true" color="#ff4d4f"/>
                  </v:shape>
                  <v:shape id="Shape 9937" style="position:absolute;width:304;height:289;left:1594;top:961;" coordsize="30480,28956" path="m15240,0c19812,0,22860,1524,25908,4572c28956,7620,30480,10668,30480,15240c30480,18288,28956,21336,25908,24384c22860,27432,19812,28956,15240,28956c10668,28956,7620,27432,4572,24384c1524,22860,0,18288,0,15240c0,10668,1524,7620,4572,4572c7620,1524,10668,0,15240,0x">
                    <v:stroke weight="0pt" endcap="flat" joinstyle="miter" miterlimit="10" on="false" color="#000000" opacity="0"/>
                    <v:fill on="true" color="#ff4d4f"/>
                  </v:shape>
                  <v:shape id="Shape 9938" style="position:absolute;width:304;height:290;left:1594;top:381;" coordsize="30480,29051" path="m15240,0c19812,0,22860,1524,25908,4667c28956,7715,30480,10763,30480,15335c30480,18383,28956,21431,25908,24479c22860,27527,19812,29051,15240,29051c10668,29051,7620,27527,4572,24479c1524,21431,0,18383,0,15335c0,10763,1524,7715,4572,4667c7620,1524,10668,0,15240,0x">
                    <v:stroke weight="0pt" endcap="flat" joinstyle="miter" miterlimit="10" on="false" color="#000000" opacity="0"/>
                    <v:fill on="true" color="#ff4d4f"/>
                  </v:shape>
                  <v:shape id="Shape 9939" style="position:absolute;width:678;height:1204;left:2037;top:30;" coordsize="67866,120491" path="m0,0l53435,0l67866,971l67866,9858l67151,9144c62579,7620,56483,6096,45720,6096l45720,100679c45720,105251,45720,108299,47244,109823c47244,111347,48768,111347,48768,112871c50292,112871,53435,112871,56483,112871l67866,108318l67866,119660l64294,120301c61436,120491,58007,120491,53435,120491l0,120491l0,117443l4572,117443c7620,117443,10668,115919,12192,115919c13716,114395,15240,112871,16764,111347c16764,109823,16764,105251,16764,99155l16764,19812c16764,13716,16764,10668,16764,9144c15240,7620,13716,6096,12192,4572c10668,4572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9940" style="position:absolute;width:542;height:1186;left:2716;top:40;" coordsize="54245,118688" path="m0,0l5381,362c11097,1315,16049,2839,20622,5125c31290,9697,40529,17317,45101,26461c51197,35605,54245,47892,54245,60084c54245,67704,52721,75324,49673,82944c46625,90564,43577,95136,39005,99708c34337,104280,29766,108852,23669,111900c19098,114948,11478,116472,3858,117996l0,118688l0,107347l11478,102756c17574,93612,22146,79896,22146,60084c22146,44844,19098,32557,14525,23413l0,8887l0,0x">
                    <v:stroke weight="0pt" endcap="flat" joinstyle="miter" miterlimit="10" on="false" color="#000000" opacity="0"/>
                    <v:fill on="true" color="#ff4d4f"/>
                  </v:shape>
                  <v:shape id="Shape 9941" style="position:absolute;width:641;height:1265;left:3426;top:0;" coordsize="64151,126587" path="m62579,1524l64151,1716l64151,7634l64103,7620c53435,7620,44291,12192,38195,24384c33623,33528,32099,45815,32099,64103c32099,83915,35147,99155,42767,108299c47339,115919,54959,118967,64103,118967l64151,118953l64151,126576l64103,126587c42767,126587,26003,118967,13716,103727c4572,93059,0,79343,0,62579c0,44291,6096,30480,18383,18288c30575,6096,45815,0,62579,1524x">
                    <v:stroke weight="0pt" endcap="flat" joinstyle="miter" miterlimit="10" on="false" color="#000000" opacity="0"/>
                    <v:fill on="true" color="#ff4d4f"/>
                  </v:shape>
                  <v:shape id="Shape 9942" style="position:absolute;width:641;height:1248;left:4067;top:17;" coordsize="64151,124861" path="m0,0l24991,3047c32814,5904,39672,10476,45768,16572c57960,28764,64151,42576,64151,60864c64151,76104,59484,89820,50340,100488c44244,108108,37005,114204,28611,118395l0,124861l0,117237l15288,112680c19860,109632,24431,103536,27480,94392c30528,86772,32052,76104,32052,62388c32052,47148,30528,34860,27480,27240c24431,19620,19860,13524,15288,10476l0,5919l0,0x">
                    <v:stroke weight="0pt" endcap="flat" joinstyle="miter" miterlimit="10" on="false" color="#000000" opacity="0"/>
                    <v:fill on="true" color="#ff4d4f"/>
                  </v:shape>
                  <v:shape id="Shape 9943" style="position:absolute;width:1129;height:1265;left:4861;top:0;" coordsize="112966,126587" path="m65627,0c73247,0,82391,1524,91630,6096c97726,7620,100774,9144,102298,9144c103822,9144,106870,7620,106870,7620c108395,6096,109918,3048,109918,0l112966,0l112966,41243l109918,41243c108395,30480,102298,22860,96202,16764c88582,10668,80867,7620,71723,7620c64103,7620,56483,10668,50387,15240c44291,18288,39719,24384,36671,32004c33623,41243,32004,50387,32004,61055c32004,71723,33623,82391,35147,91535c38195,99155,42767,106775,48863,111347c54959,115919,61055,117443,70199,117443c77819,117443,85439,115919,91630,112871c97726,109823,105346,103727,111442,96107l111442,105251c105346,112871,97726,117443,90107,120491c83915,125063,74771,126587,65627,126587c51911,126587,41243,123539,30480,117443c21336,112871,13716,105251,7620,96107c3048,86963,0,76295,0,65627c0,53435,3048,42767,9144,32004c15240,22860,22860,13716,33623,9144c42767,3048,53435,0,65627,0x">
                    <v:stroke weight="0pt" endcap="flat" joinstyle="miter" miterlimit="10" on="false" color="#000000" opacity="0"/>
                    <v:fill on="true" color="#ff4d4f"/>
                  </v:shape>
                  <v:shape id="Shape 9944" style="position:absolute;width:1252;height:1235;left:6158;top:30;" coordsize="125254,123539" path="m0,0l62674,0l62674,3048l59531,3048c54959,3048,51911,3048,50387,4572c48863,6096,47339,7620,45815,9144c45815,10668,45815,15240,45815,21336l45815,80867c45815,91535,45815,97631,47339,102203c48863,105251,51911,108299,54959,109823c59531,112871,64198,114395,70295,114395c76391,114395,82486,112871,87059,109823c91630,106775,94678,102203,96203,97631c99251,93059,100774,83915,100774,70199l100774,21336c100774,16764,99251,12192,97727,10668c97727,7620,96203,6096,94678,4572c91630,4572,87059,3048,82486,3048l82486,0l125254,0l125254,3048l122206,3048c119158,3048,116110,4572,112966,4572c111442,6096,109918,9144,108395,10668c108395,13716,106871,16764,106871,21336l106871,67151c106871,80867,106871,91535,105347,97631c102298,103727,97727,109823,91630,114395c84010,120491,74866,123539,61055,123539c51911,123539,42767,122015,38195,118967c29051,114395,24479,109823,21431,103727c18383,97631,16859,90011,16859,80867l16859,21336c16859,15240,15335,10668,15335,9144c13811,7620,13811,6096,10763,4572c9144,3048,6096,3048,0,3048l0,0x">
                    <v:stroke weight="0pt" endcap="flat" joinstyle="miter" miterlimit="10" on="false" color="#000000" opacity="0"/>
                    <v:fill on="true" color="#ff4d4f"/>
                  </v:shape>
                  <v:shape id="Shape 9945" style="position:absolute;width:1633;height:1204;left:7502;top:30;" coordsize="163354,120491" path="m0,0l48863,0l82391,79343l114490,0l163354,0l163354,3048l160306,3048c155734,3048,154210,4572,151162,4572c149638,6096,148113,7620,148113,9144c146590,10668,146590,13716,146590,19812l146590,99155c146590,105251,146590,109823,148113,111347c148113,112871,149638,114395,151162,114395c154210,115919,157257,117443,160306,117443l163354,117443l163354,120491l100774,120491l100774,117443l105346,117443c108394,117443,111442,115919,112966,114395c114490,114395,116014,112871,117538,111347c117538,109823,117538,105251,117538,99155l117538,10668l71723,120491l70199,120491l22860,10668l22860,96107c22860,102203,22860,105251,22860,106775c24384,109823,25908,112871,28956,114395c30480,115919,35147,117443,41243,117443l41243,120491l0,120491l0,117443c3048,117443,6096,115919,7620,115919c10668,114395,12192,112871,13716,111347c13716,109823,15240,108299,15240,105251c16764,105251,16764,102203,16764,96107l16764,19812c16764,13716,15240,10668,15240,9144c15240,7620,13716,6096,10668,4572c9144,4572,6096,3048,3048,3048l0,3048l0,0x">
                    <v:stroke weight="0pt" endcap="flat" joinstyle="miter" miterlimit="10" on="false" color="#000000" opacity="0"/>
                    <v:fill on="true" color="#ff4d4f"/>
                  </v:shape>
                  <v:shape id="Shape 9946" style="position:absolute;width:1099;height:1204;left:9212;top:30;" coordsize="109918,120491" path="m0,0l100775,0l100775,35052l97727,35052c96203,27432,93155,21336,90107,16764c87059,13716,82487,10668,76391,9144c73247,7620,67151,7620,58007,7620l45815,7620l45815,56483l48863,56483c56483,56483,61056,53435,65627,48863c68675,44291,70200,36576,71724,27432l74771,27432l74771,90011l71724,90011c70200,83915,68675,77819,67151,73247c64103,68675,62580,65627,59531,64103c56483,62579,51912,62579,45815,62579l45815,96107c45815,102203,45815,106775,47339,108299c47339,109823,48863,111347,50387,111347c51912,112871,53436,112871,58007,112871l64103,112871c76391,112871,85535,111347,91631,105251c97727,100679,103823,93059,106871,82391l109918,82391l103823,120491l0,120491l0,117443l4572,117443c7620,117443,10668,115919,12192,114395c13716,114395,15240,112871,16764,111347c16764,109823,16764,105251,16764,99155l16764,19812c16764,15240,16764,12192,16764,10668c16764,9144,15240,7620,13716,6096c10668,4572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9947" style="position:absolute;width:1237;height:1235;left:10448;top:30;" coordsize="123730,123539" path="m0,0l42767,0l102298,74771l102298,22860c102298,15240,100774,10668,99251,7620c96202,4572,91630,3048,84010,3048l84010,0l123730,0l123730,3048c119158,4572,116110,4572,113062,6096c111538,6096,109918,9144,109918,10668c108395,13716,108395,16764,108395,22860l108395,123539l105346,123539l24479,22860l24479,99155c24479,106775,26003,111347,29051,112871c32099,115919,35147,117443,39719,117443l42767,117443l42767,120491l0,120491l0,117443c6191,117443,10763,115919,13811,112871c16859,109823,16859,105251,16859,99155l16859,13716l15335,10668c12287,7620,10763,6096,7715,4572c6191,4572,3048,3048,0,3048l0,0x">
                    <v:stroke weight="0pt" endcap="flat" joinstyle="miter" miterlimit="10" on="false" color="#000000" opacity="0"/>
                    <v:fill on="true" color="#ff4d4f"/>
                  </v:shape>
                  <v:shape id="Shape 9948" style="position:absolute;width:1083;height:1204;left:11823;top:30;" coordsize="108395,120491" path="m0,0l108395,0l108395,32004l105347,32004c102298,24384,100774,19812,97727,16764c96203,13716,93154,10668,88583,9144c87059,7620,82486,7620,77819,7620l68675,7620l68675,99155c68675,105251,68675,109823,68675,111347c70199,112871,71723,114395,73247,114395c74771,115919,77819,117443,80963,117443l85535,117443l85535,120491l22860,120491l22860,117443l26003,117443c30575,117443,32099,115919,35147,114395c36671,114395,38195,112871,38195,111347c39719,109823,39719,105251,39719,99155l39719,7620l30575,7620c22860,7620,16764,9144,13716,12192c7620,16764,4572,22860,3048,32004l0,32004l0,0x">
                    <v:stroke weight="0pt" endcap="flat" joinstyle="miter" miterlimit="10" on="false" color="#000000" opacity="0"/>
                    <v:fill on="true" color="#ff4d4f"/>
                  </v:shape>
                  <v:shape id="Shape 9949" style="position:absolute;width:534;height:996;left:13014;top:239;" coordsize="53483,99620" path="m53483,0l53483,17430l53435,17324l35147,58472l53483,58472l53483,64568l32099,64568l26003,76760c24479,81332,24479,84380,24479,85904c24479,90476,26003,92000,27527,93524c29051,95048,33623,95048,39719,96572l39719,99620l0,99620l0,96572c4572,95048,7620,93524,10668,90476c13811,87428,16859,81332,21431,72188l53483,0x">
                    <v:stroke weight="0pt" endcap="flat" joinstyle="miter" miterlimit="10" on="false" color="#000000" opacity="0"/>
                    <v:fill on="true" color="#ff4d4f"/>
                  </v:shape>
                  <v:shape id="Shape 9950" style="position:absolute;width:748;height:1235;left:13548;top:0;" coordsize="74819,123539" path="m10620,0l12240,0l54912,99155c59484,108299,62531,114395,65675,117443c67199,118967,70247,118967,74819,120491l74819,123539l15288,123539l15288,120491l18336,120491c22908,120491,25956,118967,27480,117443c29004,117443,30528,115919,30528,114395c30528,112871,30528,111347,29004,111347c29004,109823,29004,108299,27480,103727l19860,88487l0,88487l0,82391l18336,82391l0,41350l0,23919l10620,0x">
                    <v:stroke weight="0pt" endcap="flat" joinstyle="miter" miterlimit="10" on="false" color="#000000" opacity="0"/>
                    <v:fill on="true" color="#ff4d4f"/>
                  </v:shape>
                  <v:shape id="Shape 9951" style="position:absolute;width:1083;height:1204;left:14403;top:30;" coordsize="108395,120491" path="m0,0l108395,0l108395,32004l105347,32004c102298,24384,100774,19812,97727,16764c96203,13716,93154,10668,88583,9144c87059,7620,82391,7620,76295,7620l68675,7620l68675,99155c68675,105251,68675,109823,68675,111347c70199,112871,71723,114395,73247,114395c74771,115919,77819,117443,80867,117443l85535,117443l85535,120491l22860,120491l22860,117443l25908,117443c28956,117443,32004,115919,35147,114395c36671,114395,36671,112871,38195,111347c38195,109823,39719,105251,39719,99155l39719,7620l30480,7620c22860,7620,16764,9144,12192,12192c7620,16764,4572,22860,3048,32004l0,32004l0,0x">
                    <v:stroke weight="0pt" endcap="flat" joinstyle="miter" miterlimit="10" on="false" color="#000000" opacity="0"/>
                    <v:fill on="true" color="#ff4d4f"/>
                  </v:shape>
                  <v:shape id="Shape 9952" style="position:absolute;width:625;height:1204;left:15609;top:30;" coordsize="62579,120491" path="m0,0l62579,0l62579,3048l59531,3048c56483,3048,53435,4572,50387,4572c48863,6096,48863,7620,47339,9144c47339,10668,45815,15240,45815,19812l45815,99155c45815,105251,47339,109823,47339,111347c47339,112871,48863,114395,51911,114395c53435,115919,56483,117443,59531,117443l62579,117443l62579,120491l0,120491l0,117443l4572,117443c7620,117443,10668,115919,12192,114395c13716,114395,15240,112871,16764,111347c16764,109823,16764,105251,16764,99155l16764,19812c16764,13716,16764,10668,16764,9144c15240,7620,13716,6096,12192,4572c10668,4572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9953" style="position:absolute;width:641;height:1250;left:16311;top:15;" coordsize="64151,125048" path="m64151,0l64151,6103l50244,9900c46220,12567,42767,16758,39719,22854c35147,31998,32099,44285,32099,62573c32099,82385,36671,97625,42767,106769c45815,110579,48887,113246,52340,114961l64151,117427l64151,125048l35730,119342c27527,115532,20669,109817,15335,102197c4667,91529,0,77813,0,61049c0,42761,6191,28950,18383,16758c24479,10662,31337,6090,38969,3232l64151,0x">
                    <v:stroke weight="0pt" endcap="flat" joinstyle="miter" miterlimit="10" on="false" color="#000000" opacity="0"/>
                    <v:fill on="true" color="#ff4d4f"/>
                  </v:shape>
                  <v:shape id="Shape 9954" style="position:absolute;width:641;height:1265;left:16953;top:0;" coordsize="64151,126587" path="m48,1524c18336,0,33576,6096,45863,18288c58055,30480,64151,44291,64151,62579c64151,77819,59579,91535,50435,102203c38148,117443,22908,126587,48,126587l0,126578l0,118957l48,118967c6144,118967,12240,117443,15288,114395c21384,111347,24432,105251,27480,96107c30528,88487,32052,77819,32052,64103c32052,48863,30528,36576,27480,28956c24432,21336,21384,15240,16812,12192c12240,9144,6144,7620,48,7620l0,7633l0,1530l48,1524x">
                    <v:stroke weight="0pt" endcap="flat" joinstyle="miter" miterlimit="10" on="false" color="#000000" opacity="0"/>
                    <v:fill on="true" color="#ff4d4f"/>
                  </v:shape>
                  <v:shape id="Shape 9955" style="position:absolute;width:1251;height:1235;left:17701;top:30;" coordsize="125158,123539" path="m0,0l42767,0l102298,74771l102298,22860c102298,15240,100774,10668,99251,7620c96202,4572,91630,3048,85534,3048l85534,0l125158,0l125158,3048c119063,4572,116014,4572,114490,6096c112966,6096,111442,9144,109918,10668c109918,13716,108395,16764,108395,22860l108395,123539l105346,123539l24479,22860l24479,99155c24479,106775,26003,111347,29051,112871c32099,115919,36671,117443,39719,117443l42767,117443l42767,120491l0,120491l0,117443c7620,117443,12192,115919,13716,112871c16764,109823,18288,105251,18288,99155l18288,13716l15240,10668c13716,7620,10668,6096,9144,4572c6096,4572,4572,3048,0,3048l0,0x">
                    <v:stroke weight="0pt" endcap="flat" joinstyle="miter" miterlimit="10" on="false" color="#000000" opacity="0"/>
                    <v:fill on="true" color="#ff4d4f"/>
                  </v:shape>
                  <v:shape id="Shape 96045" style="position:absolute;width:19034;height:198;left:0;top:1425;" coordsize="1903476,19812" path="m0,0l1903476,0l1903476,19812l0,19812l0,0">
                    <v:stroke weight="0pt" endcap="flat" joinstyle="miter" miterlimit="10" on="false" color="#000000" opacity="0"/>
                    <v:fill on="true" color="#ff4d4f"/>
                  </v:shape>
                </v:group>
              </w:pict>
            </mc:Fallback>
          </mc:AlternateContent>
        </w:r>
      </w:ins>
    </w:p>
    <w:p w14:paraId="7C27AFD7" w14:textId="77777777" w:rsidR="00030F3E" w:rsidRDefault="00B51CFB">
      <w:pPr>
        <w:spacing w:after="250"/>
        <w:ind w:left="-2"/>
        <w:rPr>
          <w:ins w:id="43" w:author="Other Author" w:date="2024-07-17T21:10:00Z" w16du:dateUtc="2024-07-17T15:40:00Z"/>
        </w:rPr>
      </w:pPr>
      <w:ins w:id="44" w:author="Other Author" w:date="2024-07-17T21:10:00Z" w16du:dateUtc="2024-07-17T15:40:00Z">
        <w:r>
          <w:rPr>
            <w:noProof/>
          </w:rPr>
          <w:drawing>
            <wp:inline distT="0" distB="0" distL="0" distR="0" wp14:anchorId="4D514417" wp14:editId="41AE08A9">
              <wp:extent cx="5657088" cy="2353056"/>
              <wp:effectExtent l="0" t="0" r="0" b="0"/>
              <wp:docPr id="95800" name="Picture 9580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00" name="Picture 95800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57088" cy="23530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91B61B" w14:textId="77777777" w:rsidR="00030F3E" w:rsidRDefault="00B51CFB">
      <w:pPr>
        <w:spacing w:after="732"/>
        <w:ind w:left="-2"/>
        <w:rPr>
          <w:ins w:id="45" w:author="Other Author" w:date="2024-07-17T21:10:00Z" w16du:dateUtc="2024-07-17T15:40:00Z"/>
        </w:rPr>
      </w:pPr>
      <w:ins w:id="46" w:author="Other Author" w:date="2024-07-17T21:10:00Z" w16du:dateUtc="2024-07-17T15:40:00Z">
        <w:r>
          <w:rPr>
            <w:noProof/>
          </w:rPr>
          <w:drawing>
            <wp:inline distT="0" distB="0" distL="0" distR="0" wp14:anchorId="4C8F2139" wp14:editId="29FA5BC7">
              <wp:extent cx="5568697" cy="2029968"/>
              <wp:effectExtent l="0" t="0" r="0" b="0"/>
              <wp:docPr id="95802" name="Picture 95802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02" name="Picture 95802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68697" cy="20299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03EBF9" w14:textId="77777777" w:rsidR="00030F3E" w:rsidRDefault="00B51CFB">
      <w:pPr>
        <w:spacing w:after="251"/>
        <w:ind w:left="2544"/>
        <w:rPr>
          <w:ins w:id="47" w:author="Other Author" w:date="2024-07-17T21:10:00Z" w16du:dateUtc="2024-07-17T15:40:00Z"/>
        </w:rPr>
      </w:pPr>
      <w:ins w:id="48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049FB37E" wp14:editId="7DB5A636">
                  <wp:extent cx="3506724" cy="161164"/>
                  <wp:effectExtent l="0" t="0" r="0" b="0"/>
                  <wp:docPr id="95380" name="Group 9538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506724" cy="161164"/>
                            <a:chOff x="0" y="0"/>
                            <a:chExt cx="3506724" cy="161164"/>
                          </a:xfrm>
                        </wpg:grpSpPr>
                        <wps:wsp>
                          <wps:cNvPr id="11034" name="Shape 11034"/>
                          <wps:cNvSpPr/>
                          <wps:spPr>
                            <a:xfrm>
                              <a:off x="7143" y="9725"/>
                              <a:ext cx="38910" cy="1150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910" h="115090">
                                  <a:moveTo>
                                    <a:pt x="38910" y="0"/>
                                  </a:moveTo>
                                  <a:lnTo>
                                    <a:pt x="38910" y="16993"/>
                                  </a:lnTo>
                                  <a:lnTo>
                                    <a:pt x="36671" y="19231"/>
                                  </a:lnTo>
                                  <a:cubicBezTo>
                                    <a:pt x="33623" y="25327"/>
                                    <a:pt x="30575" y="32947"/>
                                    <a:pt x="28956" y="42091"/>
                                  </a:cubicBezTo>
                                  <a:cubicBezTo>
                                    <a:pt x="30575" y="39043"/>
                                    <a:pt x="33623" y="39043"/>
                                    <a:pt x="35147" y="37519"/>
                                  </a:cubicBezTo>
                                  <a:lnTo>
                                    <a:pt x="38910" y="36981"/>
                                  </a:lnTo>
                                  <a:lnTo>
                                    <a:pt x="38910" y="46418"/>
                                  </a:lnTo>
                                  <a:lnTo>
                                    <a:pt x="36671" y="45139"/>
                                  </a:lnTo>
                                  <a:cubicBezTo>
                                    <a:pt x="33623" y="45139"/>
                                    <a:pt x="30575" y="46663"/>
                                    <a:pt x="27432" y="48187"/>
                                  </a:cubicBezTo>
                                  <a:cubicBezTo>
                                    <a:pt x="27432" y="57331"/>
                                    <a:pt x="25908" y="63522"/>
                                    <a:pt x="25908" y="66570"/>
                                  </a:cubicBezTo>
                                  <a:cubicBezTo>
                                    <a:pt x="25908" y="74190"/>
                                    <a:pt x="27432" y="83334"/>
                                    <a:pt x="28956" y="90954"/>
                                  </a:cubicBezTo>
                                  <a:cubicBezTo>
                                    <a:pt x="30575" y="98575"/>
                                    <a:pt x="32099" y="103146"/>
                                    <a:pt x="35147" y="106194"/>
                                  </a:cubicBezTo>
                                  <a:lnTo>
                                    <a:pt x="38910" y="107699"/>
                                  </a:lnTo>
                                  <a:lnTo>
                                    <a:pt x="38910" y="115090"/>
                                  </a:lnTo>
                                  <a:lnTo>
                                    <a:pt x="19812" y="109242"/>
                                  </a:lnTo>
                                  <a:cubicBezTo>
                                    <a:pt x="13716" y="104670"/>
                                    <a:pt x="9144" y="100099"/>
                                    <a:pt x="4572" y="90954"/>
                                  </a:cubicBezTo>
                                  <a:cubicBezTo>
                                    <a:pt x="1524" y="83334"/>
                                    <a:pt x="0" y="75714"/>
                                    <a:pt x="0" y="66570"/>
                                  </a:cubicBezTo>
                                  <a:cubicBezTo>
                                    <a:pt x="0" y="52759"/>
                                    <a:pt x="3048" y="40567"/>
                                    <a:pt x="9144" y="28375"/>
                                  </a:cubicBezTo>
                                  <a:cubicBezTo>
                                    <a:pt x="15240" y="16183"/>
                                    <a:pt x="24384" y="7039"/>
                                    <a:pt x="36671" y="943"/>
                                  </a:cubicBezTo>
                                  <a:lnTo>
                                    <a:pt x="389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35" name="Shape 11035"/>
                          <wps:cNvSpPr/>
                          <wps:spPr>
                            <a:xfrm>
                              <a:off x="46053" y="45720"/>
                              <a:ext cx="38910" cy="793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910" h="79343">
                                  <a:moveTo>
                                    <a:pt x="6906" y="0"/>
                                  </a:moveTo>
                                  <a:cubicBezTo>
                                    <a:pt x="16050" y="0"/>
                                    <a:pt x="23670" y="3049"/>
                                    <a:pt x="29766" y="10668"/>
                                  </a:cubicBezTo>
                                  <a:cubicBezTo>
                                    <a:pt x="35862" y="16764"/>
                                    <a:pt x="38910" y="25908"/>
                                    <a:pt x="38910" y="36671"/>
                                  </a:cubicBezTo>
                                  <a:cubicBezTo>
                                    <a:pt x="38910" y="44292"/>
                                    <a:pt x="37386" y="51912"/>
                                    <a:pt x="34338" y="58007"/>
                                  </a:cubicBezTo>
                                  <a:cubicBezTo>
                                    <a:pt x="31290" y="65628"/>
                                    <a:pt x="26718" y="70200"/>
                                    <a:pt x="20622" y="74771"/>
                                  </a:cubicBezTo>
                                  <a:cubicBezTo>
                                    <a:pt x="14526" y="77819"/>
                                    <a:pt x="8430" y="79343"/>
                                    <a:pt x="810" y="79343"/>
                                  </a:cubicBezTo>
                                  <a:lnTo>
                                    <a:pt x="0" y="79095"/>
                                  </a:lnTo>
                                  <a:lnTo>
                                    <a:pt x="0" y="71704"/>
                                  </a:lnTo>
                                  <a:lnTo>
                                    <a:pt x="3858" y="73247"/>
                                  </a:lnTo>
                                  <a:cubicBezTo>
                                    <a:pt x="5382" y="73247"/>
                                    <a:pt x="8430" y="71724"/>
                                    <a:pt x="9954" y="68676"/>
                                  </a:cubicBezTo>
                                  <a:cubicBezTo>
                                    <a:pt x="13002" y="65628"/>
                                    <a:pt x="13002" y="59531"/>
                                    <a:pt x="13002" y="50388"/>
                                  </a:cubicBezTo>
                                  <a:cubicBezTo>
                                    <a:pt x="13002" y="33624"/>
                                    <a:pt x="11478" y="21337"/>
                                    <a:pt x="8430" y="15240"/>
                                  </a:cubicBezTo>
                                  <a:lnTo>
                                    <a:pt x="0" y="10423"/>
                                  </a:lnTo>
                                  <a:lnTo>
                                    <a:pt x="0" y="987"/>
                                  </a:lnTo>
                                  <a:lnTo>
                                    <a:pt x="690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36" name="Shape 11036"/>
                          <wps:cNvSpPr/>
                          <wps:spPr>
                            <a:xfrm>
                              <a:off x="46053" y="0"/>
                              <a:ext cx="38910" cy="267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8910" h="26718">
                                  <a:moveTo>
                                    <a:pt x="38910" y="0"/>
                                  </a:moveTo>
                                  <a:lnTo>
                                    <a:pt x="38910" y="3048"/>
                                  </a:lnTo>
                                  <a:cubicBezTo>
                                    <a:pt x="28242" y="4572"/>
                                    <a:pt x="20622" y="9144"/>
                                    <a:pt x="13002" y="13716"/>
                                  </a:cubicBezTo>
                                  <a:lnTo>
                                    <a:pt x="0" y="26718"/>
                                  </a:lnTo>
                                  <a:lnTo>
                                    <a:pt x="0" y="9725"/>
                                  </a:lnTo>
                                  <a:lnTo>
                                    <a:pt x="17193" y="2477"/>
                                  </a:lnTo>
                                  <a:cubicBezTo>
                                    <a:pt x="24051" y="762"/>
                                    <a:pt x="31290" y="0"/>
                                    <a:pt x="3891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37" name="Shape 11037"/>
                          <wps:cNvSpPr/>
                          <wps:spPr>
                            <a:xfrm>
                              <a:off x="103346" y="96107"/>
                              <a:ext cx="28956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8956" h="28956">
                                  <a:moveTo>
                                    <a:pt x="15240" y="0"/>
                                  </a:moveTo>
                                  <a:cubicBezTo>
                                    <a:pt x="18288" y="0"/>
                                    <a:pt x="22860" y="0"/>
                                    <a:pt x="24384" y="3048"/>
                                  </a:cubicBezTo>
                                  <a:cubicBezTo>
                                    <a:pt x="27432" y="6096"/>
                                    <a:pt x="28956" y="10668"/>
                                    <a:pt x="28956" y="13716"/>
                                  </a:cubicBezTo>
                                  <a:cubicBezTo>
                                    <a:pt x="28956" y="18288"/>
                                    <a:pt x="27432" y="21336"/>
                                    <a:pt x="24384" y="24384"/>
                                  </a:cubicBezTo>
                                  <a:cubicBezTo>
                                    <a:pt x="22860" y="27432"/>
                                    <a:pt x="18288" y="28956"/>
                                    <a:pt x="15240" y="28956"/>
                                  </a:cubicBezTo>
                                  <a:cubicBezTo>
                                    <a:pt x="10668" y="28956"/>
                                    <a:pt x="7620" y="27432"/>
                                    <a:pt x="4572" y="24384"/>
                                  </a:cubicBezTo>
                                  <a:cubicBezTo>
                                    <a:pt x="1524" y="21336"/>
                                    <a:pt x="0" y="18288"/>
                                    <a:pt x="0" y="13716"/>
                                  </a:cubicBezTo>
                                  <a:cubicBezTo>
                                    <a:pt x="0" y="10668"/>
                                    <a:pt x="1524" y="6096"/>
                                    <a:pt x="4572" y="3048"/>
                                  </a:cubicBezTo>
                                  <a:cubicBezTo>
                                    <a:pt x="7620" y="0"/>
                                    <a:pt x="10668" y="0"/>
                                    <a:pt x="1524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38" name="Shape 11038"/>
                          <wps:cNvSpPr/>
                          <wps:spPr>
                            <a:xfrm>
                              <a:off x="144589" y="24905"/>
                              <a:ext cx="52626" cy="97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26" h="97110">
                                  <a:moveTo>
                                    <a:pt x="52626" y="0"/>
                                  </a:moveTo>
                                  <a:lnTo>
                                    <a:pt x="52626" y="18059"/>
                                  </a:lnTo>
                                  <a:lnTo>
                                    <a:pt x="35052" y="57486"/>
                                  </a:lnTo>
                                  <a:lnTo>
                                    <a:pt x="52626" y="57486"/>
                                  </a:lnTo>
                                  <a:lnTo>
                                    <a:pt x="52626" y="63582"/>
                                  </a:lnTo>
                                  <a:lnTo>
                                    <a:pt x="32004" y="63582"/>
                                  </a:lnTo>
                                  <a:lnTo>
                                    <a:pt x="25908" y="75774"/>
                                  </a:lnTo>
                                  <a:cubicBezTo>
                                    <a:pt x="24384" y="78822"/>
                                    <a:pt x="24384" y="81870"/>
                                    <a:pt x="24384" y="84918"/>
                                  </a:cubicBezTo>
                                  <a:cubicBezTo>
                                    <a:pt x="24384" y="87966"/>
                                    <a:pt x="24384" y="91014"/>
                                    <a:pt x="27432" y="92539"/>
                                  </a:cubicBezTo>
                                  <a:cubicBezTo>
                                    <a:pt x="28956" y="92539"/>
                                    <a:pt x="33528" y="94062"/>
                                    <a:pt x="39624" y="94062"/>
                                  </a:cubicBezTo>
                                  <a:lnTo>
                                    <a:pt x="39624" y="97110"/>
                                  </a:lnTo>
                                  <a:lnTo>
                                    <a:pt x="0" y="97110"/>
                                  </a:lnTo>
                                  <a:lnTo>
                                    <a:pt x="0" y="94062"/>
                                  </a:lnTo>
                                  <a:cubicBezTo>
                                    <a:pt x="4572" y="94062"/>
                                    <a:pt x="7620" y="92539"/>
                                    <a:pt x="10668" y="89490"/>
                                  </a:cubicBezTo>
                                  <a:cubicBezTo>
                                    <a:pt x="13716" y="86442"/>
                                    <a:pt x="16764" y="80346"/>
                                    <a:pt x="19812" y="71202"/>
                                  </a:cubicBezTo>
                                  <a:lnTo>
                                    <a:pt x="5262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39" name="Shape 11039"/>
                          <wps:cNvSpPr/>
                          <wps:spPr>
                            <a:xfrm>
                              <a:off x="197215" y="0"/>
                              <a:ext cx="74057" cy="12201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057" h="122016">
                                  <a:moveTo>
                                    <a:pt x="11478" y="0"/>
                                  </a:moveTo>
                                  <a:lnTo>
                                    <a:pt x="13002" y="0"/>
                                  </a:lnTo>
                                  <a:lnTo>
                                    <a:pt x="55769" y="99156"/>
                                  </a:lnTo>
                                  <a:cubicBezTo>
                                    <a:pt x="60341" y="108300"/>
                                    <a:pt x="63389" y="114395"/>
                                    <a:pt x="66437" y="115919"/>
                                  </a:cubicBezTo>
                                  <a:cubicBezTo>
                                    <a:pt x="67961" y="117444"/>
                                    <a:pt x="71009" y="118968"/>
                                    <a:pt x="74057" y="118968"/>
                                  </a:cubicBezTo>
                                  <a:lnTo>
                                    <a:pt x="74057" y="122016"/>
                                  </a:lnTo>
                                  <a:lnTo>
                                    <a:pt x="16050" y="122016"/>
                                  </a:lnTo>
                                  <a:lnTo>
                                    <a:pt x="16050" y="118968"/>
                                  </a:lnTo>
                                  <a:lnTo>
                                    <a:pt x="19098" y="118968"/>
                                  </a:lnTo>
                                  <a:cubicBezTo>
                                    <a:pt x="23670" y="118968"/>
                                    <a:pt x="26718" y="118968"/>
                                    <a:pt x="28242" y="117444"/>
                                  </a:cubicBezTo>
                                  <a:cubicBezTo>
                                    <a:pt x="29766" y="115919"/>
                                    <a:pt x="31290" y="114395"/>
                                    <a:pt x="31290" y="112871"/>
                                  </a:cubicBezTo>
                                  <a:cubicBezTo>
                                    <a:pt x="31290" y="112871"/>
                                    <a:pt x="29766" y="111347"/>
                                    <a:pt x="29766" y="109824"/>
                                  </a:cubicBezTo>
                                  <a:cubicBezTo>
                                    <a:pt x="29766" y="109824"/>
                                    <a:pt x="29766" y="106776"/>
                                    <a:pt x="28242" y="103728"/>
                                  </a:cubicBezTo>
                                  <a:lnTo>
                                    <a:pt x="20622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2392"/>
                                  </a:lnTo>
                                  <a:lnTo>
                                    <a:pt x="17574" y="82392"/>
                                  </a:lnTo>
                                  <a:lnTo>
                                    <a:pt x="810" y="41149"/>
                                  </a:lnTo>
                                  <a:lnTo>
                                    <a:pt x="0" y="42965"/>
                                  </a:lnTo>
                                  <a:lnTo>
                                    <a:pt x="0" y="24905"/>
                                  </a:lnTo>
                                  <a:lnTo>
                                    <a:pt x="1147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0" name="Shape 11040"/>
                          <wps:cNvSpPr/>
                          <wps:spPr>
                            <a:xfrm>
                              <a:off x="286512" y="0"/>
                              <a:ext cx="84011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1" h="125063">
                                  <a:moveTo>
                                    <a:pt x="36671" y="0"/>
                                  </a:moveTo>
                                  <a:cubicBezTo>
                                    <a:pt x="39719" y="0"/>
                                    <a:pt x="44291" y="0"/>
                                    <a:pt x="47339" y="1524"/>
                                  </a:cubicBezTo>
                                  <a:cubicBezTo>
                                    <a:pt x="50387" y="1524"/>
                                    <a:pt x="53435" y="3048"/>
                                    <a:pt x="58007" y="4572"/>
                                  </a:cubicBezTo>
                                  <a:cubicBezTo>
                                    <a:pt x="62579" y="7620"/>
                                    <a:pt x="64103" y="7620"/>
                                    <a:pt x="67151" y="7620"/>
                                  </a:cubicBezTo>
                                  <a:cubicBezTo>
                                    <a:pt x="68771" y="7620"/>
                                    <a:pt x="68771" y="7620"/>
                                    <a:pt x="70295" y="6096"/>
                                  </a:cubicBezTo>
                                  <a:cubicBezTo>
                                    <a:pt x="70295" y="6096"/>
                                    <a:pt x="71818" y="3048"/>
                                    <a:pt x="73343" y="0"/>
                                  </a:cubicBezTo>
                                  <a:lnTo>
                                    <a:pt x="74867" y="0"/>
                                  </a:lnTo>
                                  <a:lnTo>
                                    <a:pt x="76390" y="39624"/>
                                  </a:lnTo>
                                  <a:lnTo>
                                    <a:pt x="73343" y="39624"/>
                                  </a:lnTo>
                                  <a:cubicBezTo>
                                    <a:pt x="70295" y="30480"/>
                                    <a:pt x="67151" y="21336"/>
                                    <a:pt x="59531" y="15240"/>
                                  </a:cubicBezTo>
                                  <a:cubicBezTo>
                                    <a:pt x="53435" y="9144"/>
                                    <a:pt x="45815" y="6096"/>
                                    <a:pt x="38195" y="6096"/>
                                  </a:cubicBezTo>
                                  <a:cubicBezTo>
                                    <a:pt x="32099" y="6096"/>
                                    <a:pt x="27527" y="7620"/>
                                    <a:pt x="24479" y="10668"/>
                                  </a:cubicBezTo>
                                  <a:cubicBezTo>
                                    <a:pt x="19907" y="13716"/>
                                    <a:pt x="18383" y="18288"/>
                                    <a:pt x="18383" y="22860"/>
                                  </a:cubicBezTo>
                                  <a:cubicBezTo>
                                    <a:pt x="18383" y="24384"/>
                                    <a:pt x="19907" y="27432"/>
                                    <a:pt x="19907" y="28956"/>
                                  </a:cubicBezTo>
                                  <a:cubicBezTo>
                                    <a:pt x="21431" y="32004"/>
                                    <a:pt x="24479" y="35052"/>
                                    <a:pt x="29051" y="38100"/>
                                  </a:cubicBezTo>
                                  <a:cubicBezTo>
                                    <a:pt x="32099" y="39624"/>
                                    <a:pt x="38195" y="42672"/>
                                    <a:pt x="47339" y="48768"/>
                                  </a:cubicBezTo>
                                  <a:cubicBezTo>
                                    <a:pt x="62579" y="54864"/>
                                    <a:pt x="71818" y="60960"/>
                                    <a:pt x="76390" y="67056"/>
                                  </a:cubicBezTo>
                                  <a:cubicBezTo>
                                    <a:pt x="80963" y="73247"/>
                                    <a:pt x="84011" y="80867"/>
                                    <a:pt x="84011" y="88488"/>
                                  </a:cubicBezTo>
                                  <a:cubicBezTo>
                                    <a:pt x="84011" y="99155"/>
                                    <a:pt x="79439" y="106775"/>
                                    <a:pt x="71818" y="114395"/>
                                  </a:cubicBezTo>
                                  <a:cubicBezTo>
                                    <a:pt x="64103" y="122015"/>
                                    <a:pt x="53435" y="125063"/>
                                    <a:pt x="42767" y="125063"/>
                                  </a:cubicBezTo>
                                  <a:cubicBezTo>
                                    <a:pt x="38195" y="125063"/>
                                    <a:pt x="35147" y="125063"/>
                                    <a:pt x="32099" y="125063"/>
                                  </a:cubicBezTo>
                                  <a:cubicBezTo>
                                    <a:pt x="27527" y="123539"/>
                                    <a:pt x="24479" y="122015"/>
                                    <a:pt x="18383" y="120491"/>
                                  </a:cubicBezTo>
                                  <a:cubicBezTo>
                                    <a:pt x="15335" y="118967"/>
                                    <a:pt x="13716" y="118967"/>
                                    <a:pt x="12192" y="118967"/>
                                  </a:cubicBezTo>
                                  <a:cubicBezTo>
                                    <a:pt x="10668" y="118967"/>
                                    <a:pt x="9144" y="118967"/>
                                    <a:pt x="6096" y="120491"/>
                                  </a:cubicBezTo>
                                  <a:cubicBezTo>
                                    <a:pt x="4572" y="120491"/>
                                    <a:pt x="3048" y="123539"/>
                                    <a:pt x="3048" y="125063"/>
                                  </a:cubicBezTo>
                                  <a:lnTo>
                                    <a:pt x="0" y="125063"/>
                                  </a:lnTo>
                                  <a:lnTo>
                                    <a:pt x="0" y="79343"/>
                                  </a:lnTo>
                                  <a:lnTo>
                                    <a:pt x="3048" y="79343"/>
                                  </a:lnTo>
                                  <a:cubicBezTo>
                                    <a:pt x="4572" y="93059"/>
                                    <a:pt x="10668" y="102203"/>
                                    <a:pt x="18383" y="109824"/>
                                  </a:cubicBezTo>
                                  <a:cubicBezTo>
                                    <a:pt x="24479" y="115919"/>
                                    <a:pt x="33623" y="118967"/>
                                    <a:pt x="41243" y="118967"/>
                                  </a:cubicBezTo>
                                  <a:cubicBezTo>
                                    <a:pt x="48863" y="118967"/>
                                    <a:pt x="53435" y="117443"/>
                                    <a:pt x="58007" y="114395"/>
                                  </a:cubicBezTo>
                                  <a:cubicBezTo>
                                    <a:pt x="61055" y="109824"/>
                                    <a:pt x="62579" y="106775"/>
                                    <a:pt x="62579" y="100679"/>
                                  </a:cubicBezTo>
                                  <a:cubicBezTo>
                                    <a:pt x="62579" y="99155"/>
                                    <a:pt x="62579" y="96107"/>
                                    <a:pt x="61055" y="93059"/>
                                  </a:cubicBezTo>
                                  <a:cubicBezTo>
                                    <a:pt x="59531" y="90012"/>
                                    <a:pt x="58007" y="88488"/>
                                    <a:pt x="53435" y="85439"/>
                                  </a:cubicBezTo>
                                  <a:cubicBezTo>
                                    <a:pt x="50387" y="82391"/>
                                    <a:pt x="45815" y="79343"/>
                                    <a:pt x="38195" y="76295"/>
                                  </a:cubicBezTo>
                                  <a:cubicBezTo>
                                    <a:pt x="27527" y="70104"/>
                                    <a:pt x="18383" y="65532"/>
                                    <a:pt x="13716" y="62484"/>
                                  </a:cubicBezTo>
                                  <a:cubicBezTo>
                                    <a:pt x="9144" y="57912"/>
                                    <a:pt x="6096" y="54864"/>
                                    <a:pt x="3048" y="50292"/>
                                  </a:cubicBezTo>
                                  <a:cubicBezTo>
                                    <a:pt x="0" y="45720"/>
                                    <a:pt x="0" y="39624"/>
                                    <a:pt x="0" y="35052"/>
                                  </a:cubicBezTo>
                                  <a:cubicBezTo>
                                    <a:pt x="0" y="24384"/>
                                    <a:pt x="3048" y="16764"/>
                                    <a:pt x="10668" y="9144"/>
                                  </a:cubicBezTo>
                                  <a:cubicBezTo>
                                    <a:pt x="16859" y="3048"/>
                                    <a:pt x="26003" y="0"/>
                                    <a:pt x="3667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1" name="Shape 11041"/>
                          <wps:cNvSpPr/>
                          <wps:spPr>
                            <a:xfrm>
                              <a:off x="390335" y="0"/>
                              <a:ext cx="84011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1" h="125063">
                                  <a:moveTo>
                                    <a:pt x="38195" y="0"/>
                                  </a:moveTo>
                                  <a:cubicBezTo>
                                    <a:pt x="41243" y="0"/>
                                    <a:pt x="45815" y="0"/>
                                    <a:pt x="48863" y="1524"/>
                                  </a:cubicBezTo>
                                  <a:cubicBezTo>
                                    <a:pt x="51911" y="1524"/>
                                    <a:pt x="54959" y="3048"/>
                                    <a:pt x="59531" y="4572"/>
                                  </a:cubicBezTo>
                                  <a:cubicBezTo>
                                    <a:pt x="62579" y="7620"/>
                                    <a:pt x="65627" y="7620"/>
                                    <a:pt x="67151" y="7620"/>
                                  </a:cubicBezTo>
                                  <a:cubicBezTo>
                                    <a:pt x="68675" y="7620"/>
                                    <a:pt x="70295" y="7620"/>
                                    <a:pt x="71818" y="6096"/>
                                  </a:cubicBezTo>
                                  <a:cubicBezTo>
                                    <a:pt x="71818" y="6096"/>
                                    <a:pt x="73342" y="3048"/>
                                    <a:pt x="73342" y="0"/>
                                  </a:cubicBezTo>
                                  <a:lnTo>
                                    <a:pt x="76390" y="0"/>
                                  </a:lnTo>
                                  <a:lnTo>
                                    <a:pt x="77914" y="39624"/>
                                  </a:lnTo>
                                  <a:lnTo>
                                    <a:pt x="73342" y="39624"/>
                                  </a:lnTo>
                                  <a:cubicBezTo>
                                    <a:pt x="71818" y="30480"/>
                                    <a:pt x="67151" y="21336"/>
                                    <a:pt x="61055" y="15240"/>
                                  </a:cubicBezTo>
                                  <a:cubicBezTo>
                                    <a:pt x="53435" y="9144"/>
                                    <a:pt x="47339" y="6096"/>
                                    <a:pt x="39719" y="6096"/>
                                  </a:cubicBezTo>
                                  <a:cubicBezTo>
                                    <a:pt x="33623" y="6096"/>
                                    <a:pt x="29051" y="7620"/>
                                    <a:pt x="24479" y="10668"/>
                                  </a:cubicBezTo>
                                  <a:cubicBezTo>
                                    <a:pt x="21431" y="13716"/>
                                    <a:pt x="19907" y="18288"/>
                                    <a:pt x="19907" y="22860"/>
                                  </a:cubicBezTo>
                                  <a:cubicBezTo>
                                    <a:pt x="19907" y="24384"/>
                                    <a:pt x="19907" y="27432"/>
                                    <a:pt x="21431" y="28956"/>
                                  </a:cubicBezTo>
                                  <a:cubicBezTo>
                                    <a:pt x="22955" y="32004"/>
                                    <a:pt x="26003" y="35052"/>
                                    <a:pt x="29051" y="38100"/>
                                  </a:cubicBezTo>
                                  <a:cubicBezTo>
                                    <a:pt x="32099" y="39624"/>
                                    <a:pt x="38195" y="42672"/>
                                    <a:pt x="48863" y="48768"/>
                                  </a:cubicBezTo>
                                  <a:cubicBezTo>
                                    <a:pt x="62579" y="54864"/>
                                    <a:pt x="71818" y="60960"/>
                                    <a:pt x="77914" y="67056"/>
                                  </a:cubicBezTo>
                                  <a:cubicBezTo>
                                    <a:pt x="82486" y="73247"/>
                                    <a:pt x="84011" y="80867"/>
                                    <a:pt x="84011" y="88488"/>
                                  </a:cubicBezTo>
                                  <a:cubicBezTo>
                                    <a:pt x="84011" y="99155"/>
                                    <a:pt x="80963" y="106775"/>
                                    <a:pt x="73342" y="114395"/>
                                  </a:cubicBezTo>
                                  <a:cubicBezTo>
                                    <a:pt x="65627" y="122015"/>
                                    <a:pt x="54959" y="125063"/>
                                    <a:pt x="42767" y="125063"/>
                                  </a:cubicBezTo>
                                  <a:cubicBezTo>
                                    <a:pt x="39719" y="125063"/>
                                    <a:pt x="35147" y="125063"/>
                                    <a:pt x="32099" y="125063"/>
                                  </a:cubicBezTo>
                                  <a:cubicBezTo>
                                    <a:pt x="29051" y="123539"/>
                                    <a:pt x="24479" y="122015"/>
                                    <a:pt x="19907" y="120491"/>
                                  </a:cubicBezTo>
                                  <a:cubicBezTo>
                                    <a:pt x="16764" y="118967"/>
                                    <a:pt x="13716" y="118967"/>
                                    <a:pt x="12192" y="118967"/>
                                  </a:cubicBezTo>
                                  <a:cubicBezTo>
                                    <a:pt x="10668" y="118967"/>
                                    <a:pt x="9144" y="118967"/>
                                    <a:pt x="7620" y="120491"/>
                                  </a:cubicBezTo>
                                  <a:cubicBezTo>
                                    <a:pt x="6096" y="120491"/>
                                    <a:pt x="4572" y="123539"/>
                                    <a:pt x="3048" y="125063"/>
                                  </a:cubicBezTo>
                                  <a:lnTo>
                                    <a:pt x="0" y="125063"/>
                                  </a:lnTo>
                                  <a:lnTo>
                                    <a:pt x="0" y="79343"/>
                                  </a:lnTo>
                                  <a:lnTo>
                                    <a:pt x="3048" y="79343"/>
                                  </a:lnTo>
                                  <a:cubicBezTo>
                                    <a:pt x="6096" y="93059"/>
                                    <a:pt x="10668" y="102203"/>
                                    <a:pt x="18383" y="109824"/>
                                  </a:cubicBezTo>
                                  <a:cubicBezTo>
                                    <a:pt x="26003" y="115919"/>
                                    <a:pt x="33623" y="118967"/>
                                    <a:pt x="42767" y="118967"/>
                                  </a:cubicBezTo>
                                  <a:cubicBezTo>
                                    <a:pt x="48863" y="118967"/>
                                    <a:pt x="54959" y="117443"/>
                                    <a:pt x="58007" y="114395"/>
                                  </a:cubicBezTo>
                                  <a:cubicBezTo>
                                    <a:pt x="62579" y="109824"/>
                                    <a:pt x="64103" y="106775"/>
                                    <a:pt x="64103" y="100679"/>
                                  </a:cubicBezTo>
                                  <a:cubicBezTo>
                                    <a:pt x="64103" y="99155"/>
                                    <a:pt x="64103" y="96107"/>
                                    <a:pt x="62579" y="93059"/>
                                  </a:cubicBezTo>
                                  <a:cubicBezTo>
                                    <a:pt x="61055" y="90012"/>
                                    <a:pt x="58007" y="88488"/>
                                    <a:pt x="54959" y="85439"/>
                                  </a:cubicBezTo>
                                  <a:cubicBezTo>
                                    <a:pt x="51911" y="82391"/>
                                    <a:pt x="47339" y="79343"/>
                                    <a:pt x="38195" y="76295"/>
                                  </a:cubicBezTo>
                                  <a:cubicBezTo>
                                    <a:pt x="27527" y="70104"/>
                                    <a:pt x="19907" y="65532"/>
                                    <a:pt x="15240" y="62484"/>
                                  </a:cubicBezTo>
                                  <a:cubicBezTo>
                                    <a:pt x="10668" y="57912"/>
                                    <a:pt x="6096" y="54864"/>
                                    <a:pt x="4572" y="50292"/>
                                  </a:cubicBezTo>
                                  <a:cubicBezTo>
                                    <a:pt x="1524" y="45720"/>
                                    <a:pt x="0" y="39624"/>
                                    <a:pt x="0" y="35052"/>
                                  </a:cubicBezTo>
                                  <a:cubicBezTo>
                                    <a:pt x="0" y="24384"/>
                                    <a:pt x="4572" y="16764"/>
                                    <a:pt x="10668" y="9144"/>
                                  </a:cubicBezTo>
                                  <a:cubicBezTo>
                                    <a:pt x="18383" y="3048"/>
                                    <a:pt x="27527" y="0"/>
                                    <a:pt x="3819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2" name="Shape 11042"/>
                          <wps:cNvSpPr/>
                          <wps:spPr>
                            <a:xfrm>
                              <a:off x="489585" y="3048"/>
                              <a:ext cx="125158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158" h="122015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4959" y="3048"/>
                                    <a:pt x="51911" y="3048"/>
                                    <a:pt x="50387" y="4572"/>
                                  </a:cubicBezTo>
                                  <a:cubicBezTo>
                                    <a:pt x="48863" y="4572"/>
                                    <a:pt x="47339" y="6096"/>
                                    <a:pt x="45815" y="7620"/>
                                  </a:cubicBezTo>
                                  <a:cubicBezTo>
                                    <a:pt x="45815" y="10668"/>
                                    <a:pt x="45815" y="13716"/>
                                    <a:pt x="45815" y="21336"/>
                                  </a:cubicBezTo>
                                  <a:lnTo>
                                    <a:pt x="45815" y="79343"/>
                                  </a:lnTo>
                                  <a:cubicBezTo>
                                    <a:pt x="45815" y="90012"/>
                                    <a:pt x="45815" y="97631"/>
                                    <a:pt x="47339" y="100679"/>
                                  </a:cubicBezTo>
                                  <a:cubicBezTo>
                                    <a:pt x="48863" y="105251"/>
                                    <a:pt x="51911" y="108300"/>
                                    <a:pt x="54959" y="109824"/>
                                  </a:cubicBezTo>
                                  <a:cubicBezTo>
                                    <a:pt x="59531" y="112871"/>
                                    <a:pt x="64103" y="112871"/>
                                    <a:pt x="70199" y="112871"/>
                                  </a:cubicBezTo>
                                  <a:cubicBezTo>
                                    <a:pt x="76295" y="112871"/>
                                    <a:pt x="82486" y="111347"/>
                                    <a:pt x="87058" y="108300"/>
                                  </a:cubicBezTo>
                                  <a:cubicBezTo>
                                    <a:pt x="91630" y="106775"/>
                                    <a:pt x="94679" y="102203"/>
                                    <a:pt x="96202" y="97631"/>
                                  </a:cubicBezTo>
                                  <a:cubicBezTo>
                                    <a:pt x="99251" y="91536"/>
                                    <a:pt x="100774" y="82391"/>
                                    <a:pt x="100774" y="70200"/>
                                  </a:cubicBezTo>
                                  <a:lnTo>
                                    <a:pt x="100774" y="21336"/>
                                  </a:lnTo>
                                  <a:cubicBezTo>
                                    <a:pt x="100774" y="15240"/>
                                    <a:pt x="99251" y="12192"/>
                                    <a:pt x="97727" y="9144"/>
                                  </a:cubicBezTo>
                                  <a:cubicBezTo>
                                    <a:pt x="97727" y="7620"/>
                                    <a:pt x="96202" y="6096"/>
                                    <a:pt x="94679" y="4572"/>
                                  </a:cubicBezTo>
                                  <a:cubicBezTo>
                                    <a:pt x="91630" y="3048"/>
                                    <a:pt x="87058" y="3048"/>
                                    <a:pt x="82486" y="3048"/>
                                  </a:cubicBezTo>
                                  <a:lnTo>
                                    <a:pt x="82486" y="0"/>
                                  </a:lnTo>
                                  <a:lnTo>
                                    <a:pt x="125158" y="0"/>
                                  </a:lnTo>
                                  <a:lnTo>
                                    <a:pt x="125158" y="3048"/>
                                  </a:lnTo>
                                  <a:lnTo>
                                    <a:pt x="122111" y="3048"/>
                                  </a:lnTo>
                                  <a:cubicBezTo>
                                    <a:pt x="119063" y="3048"/>
                                    <a:pt x="116014" y="3048"/>
                                    <a:pt x="112967" y="4572"/>
                                  </a:cubicBezTo>
                                  <a:cubicBezTo>
                                    <a:pt x="111442" y="6096"/>
                                    <a:pt x="109918" y="7620"/>
                                    <a:pt x="108395" y="10668"/>
                                  </a:cubicBezTo>
                                  <a:cubicBezTo>
                                    <a:pt x="108395" y="12192"/>
                                    <a:pt x="106870" y="16764"/>
                                    <a:pt x="106870" y="21336"/>
                                  </a:cubicBezTo>
                                  <a:lnTo>
                                    <a:pt x="106870" y="67056"/>
                                  </a:lnTo>
                                  <a:cubicBezTo>
                                    <a:pt x="106870" y="80867"/>
                                    <a:pt x="106870" y="91536"/>
                                    <a:pt x="105346" y="97631"/>
                                  </a:cubicBezTo>
                                  <a:cubicBezTo>
                                    <a:pt x="102298" y="103727"/>
                                    <a:pt x="97727" y="109824"/>
                                    <a:pt x="91630" y="114395"/>
                                  </a:cubicBezTo>
                                  <a:cubicBezTo>
                                    <a:pt x="84011" y="120491"/>
                                    <a:pt x="74771" y="122015"/>
                                    <a:pt x="61055" y="122015"/>
                                  </a:cubicBezTo>
                                  <a:cubicBezTo>
                                    <a:pt x="51911" y="122015"/>
                                    <a:pt x="42767" y="120491"/>
                                    <a:pt x="38195" y="118967"/>
                                  </a:cubicBezTo>
                                  <a:cubicBezTo>
                                    <a:pt x="30575" y="114395"/>
                                    <a:pt x="24479" y="109824"/>
                                    <a:pt x="21336" y="103727"/>
                                  </a:cubicBezTo>
                                  <a:cubicBezTo>
                                    <a:pt x="18288" y="97631"/>
                                    <a:pt x="16764" y="90012"/>
                                    <a:pt x="16764" y="79343"/>
                                  </a:cubicBezTo>
                                  <a:lnTo>
                                    <a:pt x="16764" y="21336"/>
                                  </a:lnTo>
                                  <a:cubicBezTo>
                                    <a:pt x="16764" y="13716"/>
                                    <a:pt x="15240" y="9144"/>
                                    <a:pt x="15240" y="7620"/>
                                  </a:cubicBezTo>
                                  <a:cubicBezTo>
                                    <a:pt x="13716" y="6096"/>
                                    <a:pt x="13716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3" name="Shape 11043"/>
                          <wps:cNvSpPr/>
                          <wps:spPr>
                            <a:xfrm>
                              <a:off x="623983" y="3049"/>
                              <a:ext cx="163354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3354" h="118967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391" y="79343"/>
                                  </a:lnTo>
                                  <a:lnTo>
                                    <a:pt x="114490" y="0"/>
                                  </a:lnTo>
                                  <a:lnTo>
                                    <a:pt x="163354" y="0"/>
                                  </a:lnTo>
                                  <a:lnTo>
                                    <a:pt x="163354" y="3048"/>
                                  </a:lnTo>
                                  <a:lnTo>
                                    <a:pt x="160306" y="3048"/>
                                  </a:lnTo>
                                  <a:cubicBezTo>
                                    <a:pt x="155734" y="3048"/>
                                    <a:pt x="154210" y="3048"/>
                                    <a:pt x="151067" y="4572"/>
                                  </a:cubicBezTo>
                                  <a:cubicBezTo>
                                    <a:pt x="149543" y="6096"/>
                                    <a:pt x="148019" y="6096"/>
                                    <a:pt x="148019" y="9144"/>
                                  </a:cubicBezTo>
                                  <a:cubicBezTo>
                                    <a:pt x="146494" y="10668"/>
                                    <a:pt x="146494" y="13716"/>
                                    <a:pt x="146494" y="19812"/>
                                  </a:cubicBezTo>
                                  <a:lnTo>
                                    <a:pt x="146494" y="99155"/>
                                  </a:lnTo>
                                  <a:cubicBezTo>
                                    <a:pt x="146494" y="105251"/>
                                    <a:pt x="146494" y="108300"/>
                                    <a:pt x="148019" y="109824"/>
                                  </a:cubicBezTo>
                                  <a:cubicBezTo>
                                    <a:pt x="148019" y="111347"/>
                                    <a:pt x="149543" y="112871"/>
                                    <a:pt x="152591" y="114395"/>
                                  </a:cubicBezTo>
                                  <a:cubicBezTo>
                                    <a:pt x="154210" y="115919"/>
                                    <a:pt x="157258" y="115919"/>
                                    <a:pt x="160306" y="115919"/>
                                  </a:cubicBezTo>
                                  <a:lnTo>
                                    <a:pt x="163354" y="115919"/>
                                  </a:lnTo>
                                  <a:lnTo>
                                    <a:pt x="163354" y="118967"/>
                                  </a:lnTo>
                                  <a:lnTo>
                                    <a:pt x="100679" y="118967"/>
                                  </a:lnTo>
                                  <a:lnTo>
                                    <a:pt x="100679" y="115919"/>
                                  </a:lnTo>
                                  <a:lnTo>
                                    <a:pt x="105346" y="115919"/>
                                  </a:lnTo>
                                  <a:cubicBezTo>
                                    <a:pt x="108394" y="115919"/>
                                    <a:pt x="111443" y="115919"/>
                                    <a:pt x="112967" y="114395"/>
                                  </a:cubicBezTo>
                                  <a:cubicBezTo>
                                    <a:pt x="114490" y="114395"/>
                                    <a:pt x="116014" y="112871"/>
                                    <a:pt x="117538" y="109824"/>
                                  </a:cubicBezTo>
                                  <a:cubicBezTo>
                                    <a:pt x="117538" y="108300"/>
                                    <a:pt x="117538" y="105251"/>
                                    <a:pt x="117538" y="99155"/>
                                  </a:cubicBezTo>
                                  <a:lnTo>
                                    <a:pt x="117538" y="10668"/>
                                  </a:lnTo>
                                  <a:lnTo>
                                    <a:pt x="71723" y="118967"/>
                                  </a:lnTo>
                                  <a:lnTo>
                                    <a:pt x="70199" y="118967"/>
                                  </a:lnTo>
                                  <a:lnTo>
                                    <a:pt x="22860" y="10668"/>
                                  </a:lnTo>
                                  <a:lnTo>
                                    <a:pt x="22860" y="96107"/>
                                  </a:lnTo>
                                  <a:cubicBezTo>
                                    <a:pt x="22860" y="100679"/>
                                    <a:pt x="22860" y="105251"/>
                                    <a:pt x="22860" y="106775"/>
                                  </a:cubicBezTo>
                                  <a:cubicBezTo>
                                    <a:pt x="24384" y="109824"/>
                                    <a:pt x="25908" y="111347"/>
                                    <a:pt x="28956" y="112871"/>
                                  </a:cubicBezTo>
                                  <a:cubicBezTo>
                                    <a:pt x="30480" y="115919"/>
                                    <a:pt x="35052" y="115919"/>
                                    <a:pt x="41148" y="115919"/>
                                  </a:cubicBezTo>
                                  <a:lnTo>
                                    <a:pt x="41148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3048" y="115919"/>
                                    <a:pt x="6096" y="115919"/>
                                    <a:pt x="7620" y="114395"/>
                                  </a:cubicBezTo>
                                  <a:cubicBezTo>
                                    <a:pt x="10668" y="114395"/>
                                    <a:pt x="12192" y="112871"/>
                                    <a:pt x="13716" y="111347"/>
                                  </a:cubicBezTo>
                                  <a:cubicBezTo>
                                    <a:pt x="13716" y="109824"/>
                                    <a:pt x="15240" y="108300"/>
                                    <a:pt x="16764" y="105251"/>
                                  </a:cubicBezTo>
                                  <a:cubicBezTo>
                                    <a:pt x="16764" y="103727"/>
                                    <a:pt x="16764" y="100679"/>
                                    <a:pt x="16764" y="96107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5240" y="10668"/>
                                    <a:pt x="15240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4" name="Shape 11044"/>
                          <wps:cNvSpPr/>
                          <wps:spPr>
                            <a:xfrm>
                              <a:off x="796480" y="3049"/>
                              <a:ext cx="58007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18967">
                                  <a:moveTo>
                                    <a:pt x="0" y="0"/>
                                  </a:moveTo>
                                  <a:lnTo>
                                    <a:pt x="51911" y="0"/>
                                  </a:lnTo>
                                  <a:lnTo>
                                    <a:pt x="58007" y="625"/>
                                  </a:lnTo>
                                  <a:lnTo>
                                    <a:pt x="58007" y="9651"/>
                                  </a:lnTo>
                                  <a:lnTo>
                                    <a:pt x="47339" y="6096"/>
                                  </a:lnTo>
                                  <a:lnTo>
                                    <a:pt x="44291" y="6096"/>
                                  </a:lnTo>
                                  <a:lnTo>
                                    <a:pt x="44291" y="57912"/>
                                  </a:lnTo>
                                  <a:cubicBezTo>
                                    <a:pt x="45815" y="57912"/>
                                    <a:pt x="47339" y="57912"/>
                                    <a:pt x="48863" y="57912"/>
                                  </a:cubicBezTo>
                                  <a:lnTo>
                                    <a:pt x="58007" y="54587"/>
                                  </a:lnTo>
                                  <a:lnTo>
                                    <a:pt x="58007" y="64778"/>
                                  </a:lnTo>
                                  <a:lnTo>
                                    <a:pt x="44291" y="65532"/>
                                  </a:lnTo>
                                  <a:lnTo>
                                    <a:pt x="44291" y="99155"/>
                                  </a:lnTo>
                                  <a:cubicBezTo>
                                    <a:pt x="44291" y="105251"/>
                                    <a:pt x="44291" y="109823"/>
                                    <a:pt x="45815" y="111347"/>
                                  </a:cubicBezTo>
                                  <a:cubicBezTo>
                                    <a:pt x="45815" y="112871"/>
                                    <a:pt x="47339" y="114395"/>
                                    <a:pt x="48863" y="114395"/>
                                  </a:cubicBezTo>
                                  <a:lnTo>
                                    <a:pt x="58007" y="115538"/>
                                  </a:lnTo>
                                  <a:lnTo>
                                    <a:pt x="5800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4572" y="115919"/>
                                    <a:pt x="9144" y="115919"/>
                                    <a:pt x="10668" y="114395"/>
                                  </a:cubicBezTo>
                                  <a:cubicBezTo>
                                    <a:pt x="12192" y="114395"/>
                                    <a:pt x="13716" y="112871"/>
                                    <a:pt x="15240" y="111347"/>
                                  </a:cubicBezTo>
                                  <a:cubicBezTo>
                                    <a:pt x="15240" y="109823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5"/>
                                    <a:pt x="15240" y="10668"/>
                                    <a:pt x="15240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5" name="Shape 11045"/>
                          <wps:cNvSpPr/>
                          <wps:spPr>
                            <a:xfrm>
                              <a:off x="854487" y="118587"/>
                              <a:ext cx="3048" cy="34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48" h="3429">
                                  <a:moveTo>
                                    <a:pt x="0" y="0"/>
                                  </a:moveTo>
                                  <a:lnTo>
                                    <a:pt x="3048" y="381"/>
                                  </a:lnTo>
                                  <a:lnTo>
                                    <a:pt x="3048" y="3429"/>
                                  </a:lnTo>
                                  <a:lnTo>
                                    <a:pt x="0" y="342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6" name="Shape 11046"/>
                          <wps:cNvSpPr/>
                          <wps:spPr>
                            <a:xfrm>
                              <a:off x="854487" y="3673"/>
                              <a:ext cx="42768" cy="641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768" h="64153">
                                  <a:moveTo>
                                    <a:pt x="0" y="0"/>
                                  </a:moveTo>
                                  <a:lnTo>
                                    <a:pt x="16204" y="1661"/>
                                  </a:lnTo>
                                  <a:cubicBezTo>
                                    <a:pt x="22503" y="3185"/>
                                    <a:pt x="27480" y="5471"/>
                                    <a:pt x="30575" y="8519"/>
                                  </a:cubicBezTo>
                                  <a:cubicBezTo>
                                    <a:pt x="38195" y="14615"/>
                                    <a:pt x="42768" y="22235"/>
                                    <a:pt x="42768" y="31379"/>
                                  </a:cubicBezTo>
                                  <a:cubicBezTo>
                                    <a:pt x="42768" y="38999"/>
                                    <a:pt x="39719" y="45095"/>
                                    <a:pt x="35147" y="51191"/>
                                  </a:cubicBezTo>
                                  <a:cubicBezTo>
                                    <a:pt x="30575" y="57287"/>
                                    <a:pt x="24384" y="60335"/>
                                    <a:pt x="15240" y="61859"/>
                                  </a:cubicBezTo>
                                  <a:cubicBezTo>
                                    <a:pt x="12192" y="62621"/>
                                    <a:pt x="8382" y="63383"/>
                                    <a:pt x="3620" y="63954"/>
                                  </a:cubicBezTo>
                                  <a:lnTo>
                                    <a:pt x="0" y="64153"/>
                                  </a:lnTo>
                                  <a:lnTo>
                                    <a:pt x="0" y="53962"/>
                                  </a:lnTo>
                                  <a:lnTo>
                                    <a:pt x="7620" y="51191"/>
                                  </a:lnTo>
                                  <a:cubicBezTo>
                                    <a:pt x="10668" y="46619"/>
                                    <a:pt x="13716" y="40523"/>
                                    <a:pt x="13716" y="31379"/>
                                  </a:cubicBezTo>
                                  <a:cubicBezTo>
                                    <a:pt x="13716" y="22235"/>
                                    <a:pt x="10668" y="16139"/>
                                    <a:pt x="7620" y="11567"/>
                                  </a:cubicBezTo>
                                  <a:lnTo>
                                    <a:pt x="0" y="902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7" name="Shape 11047"/>
                          <wps:cNvSpPr/>
                          <wps:spPr>
                            <a:xfrm>
                              <a:off x="903351" y="3048"/>
                              <a:ext cx="108395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18967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2004"/>
                                  </a:lnTo>
                                  <a:lnTo>
                                    <a:pt x="103823" y="32004"/>
                                  </a:lnTo>
                                  <a:cubicBezTo>
                                    <a:pt x="102298" y="24384"/>
                                    <a:pt x="100774" y="19812"/>
                                    <a:pt x="97727" y="15240"/>
                                  </a:cubicBezTo>
                                  <a:cubicBezTo>
                                    <a:pt x="96203" y="12192"/>
                                    <a:pt x="93154" y="10668"/>
                                    <a:pt x="88583" y="7620"/>
                                  </a:cubicBezTo>
                                  <a:cubicBezTo>
                                    <a:pt x="87059" y="7620"/>
                                    <a:pt x="82391" y="6096"/>
                                    <a:pt x="76295" y="6096"/>
                                  </a:cubicBezTo>
                                  <a:lnTo>
                                    <a:pt x="68675" y="6096"/>
                                  </a:lnTo>
                                  <a:lnTo>
                                    <a:pt x="68675" y="99155"/>
                                  </a:lnTo>
                                  <a:cubicBezTo>
                                    <a:pt x="68675" y="105251"/>
                                    <a:pt x="68675" y="108300"/>
                                    <a:pt x="68675" y="109824"/>
                                  </a:cubicBezTo>
                                  <a:cubicBezTo>
                                    <a:pt x="70199" y="111347"/>
                                    <a:pt x="71723" y="112871"/>
                                    <a:pt x="73247" y="114395"/>
                                  </a:cubicBezTo>
                                  <a:cubicBezTo>
                                    <a:pt x="74771" y="115919"/>
                                    <a:pt x="77819" y="115919"/>
                                    <a:pt x="80867" y="115919"/>
                                  </a:cubicBezTo>
                                  <a:lnTo>
                                    <a:pt x="85439" y="115919"/>
                                  </a:lnTo>
                                  <a:lnTo>
                                    <a:pt x="85439" y="118967"/>
                                  </a:lnTo>
                                  <a:lnTo>
                                    <a:pt x="22860" y="118967"/>
                                  </a:lnTo>
                                  <a:lnTo>
                                    <a:pt x="22860" y="115919"/>
                                  </a:lnTo>
                                  <a:lnTo>
                                    <a:pt x="25908" y="115919"/>
                                  </a:lnTo>
                                  <a:cubicBezTo>
                                    <a:pt x="28956" y="115919"/>
                                    <a:pt x="32004" y="115919"/>
                                    <a:pt x="35147" y="114395"/>
                                  </a:cubicBezTo>
                                  <a:cubicBezTo>
                                    <a:pt x="36671" y="114395"/>
                                    <a:pt x="36671" y="112871"/>
                                    <a:pt x="38195" y="109824"/>
                                  </a:cubicBezTo>
                                  <a:cubicBezTo>
                                    <a:pt x="38195" y="108300"/>
                                    <a:pt x="39719" y="105251"/>
                                    <a:pt x="39719" y="99155"/>
                                  </a:cubicBezTo>
                                  <a:lnTo>
                                    <a:pt x="39719" y="6096"/>
                                  </a:lnTo>
                                  <a:lnTo>
                                    <a:pt x="30480" y="6096"/>
                                  </a:lnTo>
                                  <a:cubicBezTo>
                                    <a:pt x="22860" y="6096"/>
                                    <a:pt x="16764" y="7620"/>
                                    <a:pt x="12192" y="12192"/>
                                  </a:cubicBezTo>
                                  <a:cubicBezTo>
                                    <a:pt x="7620" y="16764"/>
                                    <a:pt x="4572" y="22860"/>
                                    <a:pt x="3048" y="32004"/>
                                  </a:cubicBezTo>
                                  <a:lnTo>
                                    <a:pt x="0" y="320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8" name="Shape 11048"/>
                          <wps:cNvSpPr/>
                          <wps:spPr>
                            <a:xfrm>
                              <a:off x="1023938" y="3048"/>
                              <a:ext cx="62579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18967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6483" y="3048"/>
                                    <a:pt x="53435" y="3048"/>
                                    <a:pt x="50387" y="4572"/>
                                  </a:cubicBezTo>
                                  <a:cubicBezTo>
                                    <a:pt x="48863" y="6096"/>
                                    <a:pt x="48863" y="6096"/>
                                    <a:pt x="47339" y="9144"/>
                                  </a:cubicBezTo>
                                  <a:cubicBezTo>
                                    <a:pt x="47339" y="10668"/>
                                    <a:pt x="45815" y="13716"/>
                                    <a:pt x="45815" y="19812"/>
                                  </a:cubicBez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5815" y="108300"/>
                                    <a:pt x="47339" y="109824"/>
                                  </a:cubicBezTo>
                                  <a:cubicBezTo>
                                    <a:pt x="47339" y="111347"/>
                                    <a:pt x="48863" y="112871"/>
                                    <a:pt x="51911" y="114395"/>
                                  </a:cubicBezTo>
                                  <a:cubicBezTo>
                                    <a:pt x="53435" y="115919"/>
                                    <a:pt x="56483" y="115919"/>
                                    <a:pt x="59531" y="115919"/>
                                  </a:cubicBezTo>
                                  <a:lnTo>
                                    <a:pt x="62579" y="115919"/>
                                  </a:lnTo>
                                  <a:lnTo>
                                    <a:pt x="62579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4395"/>
                                    <a:pt x="15240" y="112871"/>
                                    <a:pt x="16764" y="109824"/>
                                  </a:cubicBezTo>
                                  <a:cubicBezTo>
                                    <a:pt x="16764" y="108300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10668"/>
                                    <a:pt x="16764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49" name="Shape 11049"/>
                          <wps:cNvSpPr/>
                          <wps:spPr>
                            <a:xfrm>
                              <a:off x="1094137" y="1530"/>
                              <a:ext cx="64151" cy="1235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3523">
                                  <a:moveTo>
                                    <a:pt x="64151" y="0"/>
                                  </a:moveTo>
                                  <a:lnTo>
                                    <a:pt x="64151" y="4580"/>
                                  </a:lnTo>
                                  <a:lnTo>
                                    <a:pt x="50209" y="8948"/>
                                  </a:lnTo>
                                  <a:cubicBezTo>
                                    <a:pt x="46196" y="11805"/>
                                    <a:pt x="42767" y="15996"/>
                                    <a:pt x="39719" y="21330"/>
                                  </a:cubicBezTo>
                                  <a:cubicBezTo>
                                    <a:pt x="35147" y="30474"/>
                                    <a:pt x="32099" y="44190"/>
                                    <a:pt x="32099" y="60954"/>
                                  </a:cubicBezTo>
                                  <a:cubicBezTo>
                                    <a:pt x="32099" y="82385"/>
                                    <a:pt x="36671" y="97625"/>
                                    <a:pt x="42767" y="106769"/>
                                  </a:cubicBezTo>
                                  <a:cubicBezTo>
                                    <a:pt x="45815" y="110579"/>
                                    <a:pt x="48887" y="113246"/>
                                    <a:pt x="52340" y="114960"/>
                                  </a:cubicBezTo>
                                  <a:lnTo>
                                    <a:pt x="64151" y="117427"/>
                                  </a:lnTo>
                                  <a:lnTo>
                                    <a:pt x="64151" y="123523"/>
                                  </a:lnTo>
                                  <a:lnTo>
                                    <a:pt x="35540" y="118008"/>
                                  </a:lnTo>
                                  <a:cubicBezTo>
                                    <a:pt x="27146" y="114389"/>
                                    <a:pt x="19907" y="109055"/>
                                    <a:pt x="13811" y="102197"/>
                                  </a:cubicBezTo>
                                  <a:cubicBezTo>
                                    <a:pt x="4667" y="90005"/>
                                    <a:pt x="0" y="76289"/>
                                    <a:pt x="0" y="60954"/>
                                  </a:cubicBezTo>
                                  <a:cubicBezTo>
                                    <a:pt x="0" y="42666"/>
                                    <a:pt x="6191" y="27425"/>
                                    <a:pt x="18383" y="16758"/>
                                  </a:cubicBezTo>
                                  <a:cubicBezTo>
                                    <a:pt x="24479" y="10661"/>
                                    <a:pt x="31337" y="6090"/>
                                    <a:pt x="38969" y="3232"/>
                                  </a:cubicBezTo>
                                  <a:lnTo>
                                    <a:pt x="6415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0" name="Shape 11050"/>
                          <wps:cNvSpPr/>
                          <wps:spPr>
                            <a:xfrm>
                              <a:off x="1158288" y="0"/>
                              <a:ext cx="64151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5063">
                                  <a:moveTo>
                                    <a:pt x="48" y="1524"/>
                                  </a:moveTo>
                                  <a:cubicBezTo>
                                    <a:pt x="18336" y="0"/>
                                    <a:pt x="33576" y="6096"/>
                                    <a:pt x="45863" y="18288"/>
                                  </a:cubicBezTo>
                                  <a:cubicBezTo>
                                    <a:pt x="58055" y="28956"/>
                                    <a:pt x="64151" y="44196"/>
                                    <a:pt x="64151" y="62484"/>
                                  </a:cubicBezTo>
                                  <a:cubicBezTo>
                                    <a:pt x="64151" y="77819"/>
                                    <a:pt x="59579" y="91536"/>
                                    <a:pt x="50435" y="102203"/>
                                  </a:cubicBezTo>
                                  <a:cubicBezTo>
                                    <a:pt x="38148" y="117443"/>
                                    <a:pt x="21384" y="125063"/>
                                    <a:pt x="48" y="125063"/>
                                  </a:cubicBezTo>
                                  <a:lnTo>
                                    <a:pt x="0" y="125054"/>
                                  </a:lnTo>
                                  <a:lnTo>
                                    <a:pt x="0" y="118957"/>
                                  </a:lnTo>
                                  <a:lnTo>
                                    <a:pt x="48" y="118967"/>
                                  </a:lnTo>
                                  <a:cubicBezTo>
                                    <a:pt x="6144" y="118967"/>
                                    <a:pt x="12240" y="117443"/>
                                    <a:pt x="15288" y="114395"/>
                                  </a:cubicBezTo>
                                  <a:cubicBezTo>
                                    <a:pt x="21384" y="109824"/>
                                    <a:pt x="24432" y="105251"/>
                                    <a:pt x="27480" y="96107"/>
                                  </a:cubicBezTo>
                                  <a:cubicBezTo>
                                    <a:pt x="30528" y="88487"/>
                                    <a:pt x="32052" y="77819"/>
                                    <a:pt x="32052" y="64008"/>
                                  </a:cubicBezTo>
                                  <a:cubicBezTo>
                                    <a:pt x="32052" y="47244"/>
                                    <a:pt x="30528" y="36576"/>
                                    <a:pt x="27480" y="27432"/>
                                  </a:cubicBezTo>
                                  <a:cubicBezTo>
                                    <a:pt x="24432" y="19812"/>
                                    <a:pt x="21384" y="15240"/>
                                    <a:pt x="16812" y="10668"/>
                                  </a:cubicBezTo>
                                  <a:cubicBezTo>
                                    <a:pt x="12240" y="7620"/>
                                    <a:pt x="6144" y="6096"/>
                                    <a:pt x="48" y="6096"/>
                                  </a:cubicBezTo>
                                  <a:lnTo>
                                    <a:pt x="0" y="6110"/>
                                  </a:lnTo>
                                  <a:lnTo>
                                    <a:pt x="0" y="1530"/>
                                  </a:lnTo>
                                  <a:lnTo>
                                    <a:pt x="48" y="1524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1" name="Shape 11051"/>
                          <wps:cNvSpPr/>
                          <wps:spPr>
                            <a:xfrm>
                              <a:off x="1233106" y="3048"/>
                              <a:ext cx="125158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158" h="122015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4771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5534" y="3048"/>
                                  </a:cubicBezTo>
                                  <a:lnTo>
                                    <a:pt x="85534" y="0"/>
                                  </a:lnTo>
                                  <a:lnTo>
                                    <a:pt x="125158" y="0"/>
                                  </a:lnTo>
                                  <a:lnTo>
                                    <a:pt x="125158" y="3048"/>
                                  </a:lnTo>
                                  <a:cubicBezTo>
                                    <a:pt x="119063" y="3048"/>
                                    <a:pt x="116014" y="4572"/>
                                    <a:pt x="114490" y="4572"/>
                                  </a:cubicBezTo>
                                  <a:cubicBezTo>
                                    <a:pt x="112966" y="6096"/>
                                    <a:pt x="111442" y="7620"/>
                                    <a:pt x="109918" y="10668"/>
                                  </a:cubicBezTo>
                                  <a:cubicBezTo>
                                    <a:pt x="109918" y="12192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2015"/>
                                  </a:lnTo>
                                  <a:lnTo>
                                    <a:pt x="105346" y="122015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5251"/>
                                    <a:pt x="26003" y="109824"/>
                                    <a:pt x="29051" y="112871"/>
                                  </a:cubicBezTo>
                                  <a:cubicBezTo>
                                    <a:pt x="32099" y="114395"/>
                                    <a:pt x="36671" y="115919"/>
                                    <a:pt x="39719" y="115919"/>
                                  </a:cubicBezTo>
                                  <a:lnTo>
                                    <a:pt x="42767" y="115919"/>
                                  </a:lnTo>
                                  <a:lnTo>
                                    <a:pt x="4276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7620" y="115919"/>
                                    <a:pt x="12192" y="114395"/>
                                    <a:pt x="13716" y="112871"/>
                                  </a:cubicBezTo>
                                  <a:cubicBezTo>
                                    <a:pt x="16764" y="109824"/>
                                    <a:pt x="18288" y="105251"/>
                                    <a:pt x="18288" y="99155"/>
                                  </a:cubicBezTo>
                                  <a:lnTo>
                                    <a:pt x="18288" y="13716"/>
                                  </a:lnTo>
                                  <a:lnTo>
                                    <a:pt x="15240" y="10668"/>
                                  </a:lnTo>
                                  <a:cubicBezTo>
                                    <a:pt x="12192" y="7620"/>
                                    <a:pt x="10668" y="6096"/>
                                    <a:pt x="9144" y="4572"/>
                                  </a:cubicBezTo>
                                  <a:cubicBezTo>
                                    <a:pt x="6096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2" name="Shape 11052"/>
                          <wps:cNvSpPr/>
                          <wps:spPr>
                            <a:xfrm>
                              <a:off x="1373600" y="0"/>
                              <a:ext cx="83915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915" h="125063">
                                  <a:moveTo>
                                    <a:pt x="38100" y="0"/>
                                  </a:moveTo>
                                  <a:cubicBezTo>
                                    <a:pt x="41243" y="0"/>
                                    <a:pt x="45815" y="0"/>
                                    <a:pt x="48863" y="1524"/>
                                  </a:cubicBezTo>
                                  <a:cubicBezTo>
                                    <a:pt x="51911" y="1524"/>
                                    <a:pt x="54959" y="3048"/>
                                    <a:pt x="59531" y="4572"/>
                                  </a:cubicBezTo>
                                  <a:cubicBezTo>
                                    <a:pt x="62580" y="7620"/>
                                    <a:pt x="65627" y="7620"/>
                                    <a:pt x="67151" y="7620"/>
                                  </a:cubicBezTo>
                                  <a:cubicBezTo>
                                    <a:pt x="68675" y="7620"/>
                                    <a:pt x="70199" y="7620"/>
                                    <a:pt x="71724" y="6096"/>
                                  </a:cubicBezTo>
                                  <a:cubicBezTo>
                                    <a:pt x="71724" y="6096"/>
                                    <a:pt x="73247" y="3048"/>
                                    <a:pt x="73247" y="0"/>
                                  </a:cubicBezTo>
                                  <a:lnTo>
                                    <a:pt x="76295" y="0"/>
                                  </a:lnTo>
                                  <a:lnTo>
                                    <a:pt x="77819" y="39624"/>
                                  </a:lnTo>
                                  <a:lnTo>
                                    <a:pt x="73247" y="39624"/>
                                  </a:lnTo>
                                  <a:cubicBezTo>
                                    <a:pt x="71724" y="30480"/>
                                    <a:pt x="67151" y="21336"/>
                                    <a:pt x="61055" y="15240"/>
                                  </a:cubicBezTo>
                                  <a:cubicBezTo>
                                    <a:pt x="54959" y="9144"/>
                                    <a:pt x="47339" y="6096"/>
                                    <a:pt x="39624" y="6096"/>
                                  </a:cubicBezTo>
                                  <a:cubicBezTo>
                                    <a:pt x="33528" y="6096"/>
                                    <a:pt x="28956" y="7620"/>
                                    <a:pt x="24384" y="10668"/>
                                  </a:cubicBezTo>
                                  <a:cubicBezTo>
                                    <a:pt x="21336" y="13716"/>
                                    <a:pt x="19812" y="18288"/>
                                    <a:pt x="19812" y="22860"/>
                                  </a:cubicBezTo>
                                  <a:cubicBezTo>
                                    <a:pt x="19812" y="24384"/>
                                    <a:pt x="19812" y="27432"/>
                                    <a:pt x="21336" y="28956"/>
                                  </a:cubicBezTo>
                                  <a:cubicBezTo>
                                    <a:pt x="22860" y="32004"/>
                                    <a:pt x="25908" y="35052"/>
                                    <a:pt x="28956" y="38100"/>
                                  </a:cubicBezTo>
                                  <a:cubicBezTo>
                                    <a:pt x="32004" y="39624"/>
                                    <a:pt x="38100" y="42672"/>
                                    <a:pt x="48863" y="48768"/>
                                  </a:cubicBezTo>
                                  <a:cubicBezTo>
                                    <a:pt x="62580" y="54864"/>
                                    <a:pt x="71724" y="60960"/>
                                    <a:pt x="77819" y="67056"/>
                                  </a:cubicBezTo>
                                  <a:cubicBezTo>
                                    <a:pt x="82391" y="73247"/>
                                    <a:pt x="83915" y="80867"/>
                                    <a:pt x="83915" y="88488"/>
                                  </a:cubicBezTo>
                                  <a:cubicBezTo>
                                    <a:pt x="83915" y="99155"/>
                                    <a:pt x="80867" y="106775"/>
                                    <a:pt x="73247" y="114395"/>
                                  </a:cubicBezTo>
                                  <a:cubicBezTo>
                                    <a:pt x="65627" y="122015"/>
                                    <a:pt x="54959" y="125063"/>
                                    <a:pt x="42767" y="125063"/>
                                  </a:cubicBezTo>
                                  <a:cubicBezTo>
                                    <a:pt x="39624" y="125063"/>
                                    <a:pt x="35052" y="125063"/>
                                    <a:pt x="32004" y="125063"/>
                                  </a:cubicBezTo>
                                  <a:cubicBezTo>
                                    <a:pt x="28956" y="123539"/>
                                    <a:pt x="24384" y="122015"/>
                                    <a:pt x="19812" y="120491"/>
                                  </a:cubicBezTo>
                                  <a:cubicBezTo>
                                    <a:pt x="16764" y="118967"/>
                                    <a:pt x="15240" y="118967"/>
                                    <a:pt x="12192" y="118967"/>
                                  </a:cubicBezTo>
                                  <a:cubicBezTo>
                                    <a:pt x="10668" y="118967"/>
                                    <a:pt x="9144" y="118967"/>
                                    <a:pt x="7620" y="120491"/>
                                  </a:cubicBezTo>
                                  <a:cubicBezTo>
                                    <a:pt x="6096" y="120491"/>
                                    <a:pt x="4572" y="123539"/>
                                    <a:pt x="3048" y="125063"/>
                                  </a:cubicBezTo>
                                  <a:lnTo>
                                    <a:pt x="0" y="125063"/>
                                  </a:lnTo>
                                  <a:lnTo>
                                    <a:pt x="0" y="79343"/>
                                  </a:lnTo>
                                  <a:lnTo>
                                    <a:pt x="3048" y="79343"/>
                                  </a:lnTo>
                                  <a:cubicBezTo>
                                    <a:pt x="6096" y="93059"/>
                                    <a:pt x="10668" y="102203"/>
                                    <a:pt x="18288" y="109824"/>
                                  </a:cubicBezTo>
                                  <a:cubicBezTo>
                                    <a:pt x="25908" y="115919"/>
                                    <a:pt x="33528" y="118967"/>
                                    <a:pt x="42767" y="118967"/>
                                  </a:cubicBezTo>
                                  <a:cubicBezTo>
                                    <a:pt x="48863" y="118967"/>
                                    <a:pt x="54959" y="117443"/>
                                    <a:pt x="58007" y="114395"/>
                                  </a:cubicBezTo>
                                  <a:cubicBezTo>
                                    <a:pt x="62580" y="109824"/>
                                    <a:pt x="64103" y="106775"/>
                                    <a:pt x="64103" y="100679"/>
                                  </a:cubicBezTo>
                                  <a:cubicBezTo>
                                    <a:pt x="64103" y="99155"/>
                                    <a:pt x="64103" y="96107"/>
                                    <a:pt x="62580" y="93059"/>
                                  </a:cubicBezTo>
                                  <a:cubicBezTo>
                                    <a:pt x="61055" y="90012"/>
                                    <a:pt x="58007" y="88488"/>
                                    <a:pt x="54959" y="85439"/>
                                  </a:cubicBezTo>
                                  <a:cubicBezTo>
                                    <a:pt x="51911" y="82391"/>
                                    <a:pt x="47339" y="79343"/>
                                    <a:pt x="38100" y="76295"/>
                                  </a:cubicBezTo>
                                  <a:cubicBezTo>
                                    <a:pt x="27432" y="70104"/>
                                    <a:pt x="19812" y="65532"/>
                                    <a:pt x="15240" y="62484"/>
                                  </a:cubicBezTo>
                                  <a:cubicBezTo>
                                    <a:pt x="10668" y="57912"/>
                                    <a:pt x="6096" y="54864"/>
                                    <a:pt x="4572" y="50292"/>
                                  </a:cubicBezTo>
                                  <a:cubicBezTo>
                                    <a:pt x="1524" y="45720"/>
                                    <a:pt x="0" y="39624"/>
                                    <a:pt x="0" y="35052"/>
                                  </a:cubicBezTo>
                                  <a:cubicBezTo>
                                    <a:pt x="0" y="24384"/>
                                    <a:pt x="4572" y="16764"/>
                                    <a:pt x="10668" y="9144"/>
                                  </a:cubicBezTo>
                                  <a:cubicBezTo>
                                    <a:pt x="18288" y="3048"/>
                                    <a:pt x="27432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3" name="Shape 11053"/>
                          <wps:cNvSpPr/>
                          <wps:spPr>
                            <a:xfrm>
                              <a:off x="1518571" y="25793"/>
                              <a:ext cx="52721" cy="962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721" h="96223">
                                  <a:moveTo>
                                    <a:pt x="52721" y="0"/>
                                  </a:moveTo>
                                  <a:lnTo>
                                    <a:pt x="52721" y="16966"/>
                                  </a:lnTo>
                                  <a:lnTo>
                                    <a:pt x="35147" y="56599"/>
                                  </a:lnTo>
                                  <a:lnTo>
                                    <a:pt x="52721" y="56599"/>
                                  </a:lnTo>
                                  <a:lnTo>
                                    <a:pt x="52721" y="62695"/>
                                  </a:lnTo>
                                  <a:lnTo>
                                    <a:pt x="32099" y="62695"/>
                                  </a:lnTo>
                                  <a:lnTo>
                                    <a:pt x="26003" y="74887"/>
                                  </a:lnTo>
                                  <a:cubicBezTo>
                                    <a:pt x="24479" y="77935"/>
                                    <a:pt x="24479" y="80983"/>
                                    <a:pt x="24479" y="84031"/>
                                  </a:cubicBezTo>
                                  <a:cubicBezTo>
                                    <a:pt x="24479" y="87078"/>
                                    <a:pt x="24479" y="90126"/>
                                    <a:pt x="27527" y="91651"/>
                                  </a:cubicBezTo>
                                  <a:cubicBezTo>
                                    <a:pt x="29051" y="91651"/>
                                    <a:pt x="33623" y="93175"/>
                                    <a:pt x="39719" y="93175"/>
                                  </a:cubicBezTo>
                                  <a:lnTo>
                                    <a:pt x="39719" y="96223"/>
                                  </a:lnTo>
                                  <a:lnTo>
                                    <a:pt x="0" y="96223"/>
                                  </a:lnTo>
                                  <a:lnTo>
                                    <a:pt x="0" y="93175"/>
                                  </a:lnTo>
                                  <a:cubicBezTo>
                                    <a:pt x="4667" y="93175"/>
                                    <a:pt x="7715" y="91651"/>
                                    <a:pt x="10763" y="88602"/>
                                  </a:cubicBezTo>
                                  <a:cubicBezTo>
                                    <a:pt x="13811" y="85554"/>
                                    <a:pt x="16859" y="79459"/>
                                    <a:pt x="21431" y="70314"/>
                                  </a:cubicBezTo>
                                  <a:lnTo>
                                    <a:pt x="5272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4" name="Shape 11054"/>
                          <wps:cNvSpPr/>
                          <wps:spPr>
                            <a:xfrm>
                              <a:off x="1571292" y="0"/>
                              <a:ext cx="74057" cy="12201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057" h="122016">
                                  <a:moveTo>
                                    <a:pt x="11478" y="0"/>
                                  </a:moveTo>
                                  <a:lnTo>
                                    <a:pt x="13002" y="0"/>
                                  </a:lnTo>
                                  <a:lnTo>
                                    <a:pt x="55769" y="99156"/>
                                  </a:lnTo>
                                  <a:cubicBezTo>
                                    <a:pt x="60341" y="108300"/>
                                    <a:pt x="63389" y="114395"/>
                                    <a:pt x="66437" y="115919"/>
                                  </a:cubicBezTo>
                                  <a:cubicBezTo>
                                    <a:pt x="67961" y="117444"/>
                                    <a:pt x="71009" y="118968"/>
                                    <a:pt x="74057" y="118968"/>
                                  </a:cubicBezTo>
                                  <a:lnTo>
                                    <a:pt x="74057" y="122016"/>
                                  </a:lnTo>
                                  <a:lnTo>
                                    <a:pt x="16050" y="122016"/>
                                  </a:lnTo>
                                  <a:lnTo>
                                    <a:pt x="16050" y="118968"/>
                                  </a:lnTo>
                                  <a:lnTo>
                                    <a:pt x="19098" y="118968"/>
                                  </a:lnTo>
                                  <a:cubicBezTo>
                                    <a:pt x="23669" y="118968"/>
                                    <a:pt x="26718" y="118968"/>
                                    <a:pt x="28242" y="117444"/>
                                  </a:cubicBezTo>
                                  <a:cubicBezTo>
                                    <a:pt x="29766" y="115919"/>
                                    <a:pt x="31290" y="114395"/>
                                    <a:pt x="31290" y="112871"/>
                                  </a:cubicBezTo>
                                  <a:cubicBezTo>
                                    <a:pt x="31290" y="112871"/>
                                    <a:pt x="31290" y="111347"/>
                                    <a:pt x="29766" y="109824"/>
                                  </a:cubicBezTo>
                                  <a:cubicBezTo>
                                    <a:pt x="29766" y="109824"/>
                                    <a:pt x="29766" y="106776"/>
                                    <a:pt x="28242" y="103728"/>
                                  </a:cubicBezTo>
                                  <a:lnTo>
                                    <a:pt x="20622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2392"/>
                                  </a:lnTo>
                                  <a:lnTo>
                                    <a:pt x="17574" y="82392"/>
                                  </a:lnTo>
                                  <a:lnTo>
                                    <a:pt x="714" y="41149"/>
                                  </a:lnTo>
                                  <a:lnTo>
                                    <a:pt x="0" y="42759"/>
                                  </a:lnTo>
                                  <a:lnTo>
                                    <a:pt x="0" y="25793"/>
                                  </a:lnTo>
                                  <a:lnTo>
                                    <a:pt x="1147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5" name="Shape 11055"/>
                          <wps:cNvSpPr/>
                          <wps:spPr>
                            <a:xfrm>
                              <a:off x="1652969" y="3048"/>
                              <a:ext cx="125158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158" h="122015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4771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5240"/>
                                    <a:pt x="100774" y="10668"/>
                                    <a:pt x="99251" y="7620"/>
                                  </a:cubicBezTo>
                                  <a:cubicBezTo>
                                    <a:pt x="96202" y="4572"/>
                                    <a:pt x="91630" y="3048"/>
                                    <a:pt x="85534" y="3048"/>
                                  </a:cubicBezTo>
                                  <a:lnTo>
                                    <a:pt x="85534" y="0"/>
                                  </a:lnTo>
                                  <a:lnTo>
                                    <a:pt x="125158" y="0"/>
                                  </a:lnTo>
                                  <a:lnTo>
                                    <a:pt x="125158" y="3048"/>
                                  </a:lnTo>
                                  <a:cubicBezTo>
                                    <a:pt x="119063" y="3048"/>
                                    <a:pt x="116014" y="4572"/>
                                    <a:pt x="114490" y="4572"/>
                                  </a:cubicBezTo>
                                  <a:cubicBezTo>
                                    <a:pt x="112966" y="6096"/>
                                    <a:pt x="111442" y="7620"/>
                                    <a:pt x="109918" y="10668"/>
                                  </a:cubicBezTo>
                                  <a:cubicBezTo>
                                    <a:pt x="109918" y="12192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2015"/>
                                  </a:lnTo>
                                  <a:lnTo>
                                    <a:pt x="105346" y="122015"/>
                                  </a:lnTo>
                                  <a:lnTo>
                                    <a:pt x="24384" y="22860"/>
                                  </a:lnTo>
                                  <a:lnTo>
                                    <a:pt x="24384" y="99155"/>
                                  </a:lnTo>
                                  <a:cubicBezTo>
                                    <a:pt x="24384" y="105251"/>
                                    <a:pt x="26003" y="109824"/>
                                    <a:pt x="29051" y="112871"/>
                                  </a:cubicBezTo>
                                  <a:cubicBezTo>
                                    <a:pt x="32099" y="114395"/>
                                    <a:pt x="36671" y="115919"/>
                                    <a:pt x="39719" y="115919"/>
                                  </a:cubicBezTo>
                                  <a:lnTo>
                                    <a:pt x="42767" y="115919"/>
                                  </a:lnTo>
                                  <a:lnTo>
                                    <a:pt x="4276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10668" y="114395"/>
                                    <a:pt x="13716" y="112871"/>
                                  </a:cubicBezTo>
                                  <a:cubicBezTo>
                                    <a:pt x="16764" y="109824"/>
                                    <a:pt x="18288" y="105251"/>
                                    <a:pt x="18288" y="99155"/>
                                  </a:cubicBezTo>
                                  <a:lnTo>
                                    <a:pt x="18288" y="13716"/>
                                  </a:lnTo>
                                  <a:lnTo>
                                    <a:pt x="15240" y="10668"/>
                                  </a:lnTo>
                                  <a:cubicBezTo>
                                    <a:pt x="12192" y="7620"/>
                                    <a:pt x="10668" y="6096"/>
                                    <a:pt x="9144" y="4572"/>
                                  </a:cubicBezTo>
                                  <a:cubicBezTo>
                                    <a:pt x="6096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6" name="Shape 11056"/>
                          <wps:cNvSpPr/>
                          <wps:spPr>
                            <a:xfrm>
                              <a:off x="1787366" y="3048"/>
                              <a:ext cx="67104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04" h="118967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67104" y="1783"/>
                                  </a:lnTo>
                                  <a:lnTo>
                                    <a:pt x="67104" y="10620"/>
                                  </a:lnTo>
                                  <a:lnTo>
                                    <a:pt x="65627" y="9144"/>
                                  </a:lnTo>
                                  <a:cubicBezTo>
                                    <a:pt x="62579" y="7620"/>
                                    <a:pt x="54959" y="6096"/>
                                    <a:pt x="45720" y="6096"/>
                                  </a:cubicBezTo>
                                  <a:lnTo>
                                    <a:pt x="45720" y="100679"/>
                                  </a:lnTo>
                                  <a:cubicBezTo>
                                    <a:pt x="45720" y="105251"/>
                                    <a:pt x="45720" y="108299"/>
                                    <a:pt x="45720" y="109824"/>
                                  </a:cubicBezTo>
                                  <a:cubicBezTo>
                                    <a:pt x="45720" y="109824"/>
                                    <a:pt x="47244" y="111347"/>
                                    <a:pt x="48768" y="111347"/>
                                  </a:cubicBezTo>
                                  <a:cubicBezTo>
                                    <a:pt x="50387" y="112871"/>
                                    <a:pt x="51911" y="112871"/>
                                    <a:pt x="54959" y="112871"/>
                                  </a:cubicBezTo>
                                  <a:lnTo>
                                    <a:pt x="67104" y="110679"/>
                                  </a:lnTo>
                                  <a:lnTo>
                                    <a:pt x="67104" y="118967"/>
                                  </a:lnTo>
                                  <a:lnTo>
                                    <a:pt x="53435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3048" y="115919"/>
                                  </a:lnTo>
                                  <a:cubicBezTo>
                                    <a:pt x="6096" y="115919"/>
                                    <a:pt x="9144" y="115919"/>
                                    <a:pt x="10668" y="114395"/>
                                  </a:cubicBezTo>
                                  <a:cubicBezTo>
                                    <a:pt x="13716" y="112871"/>
                                    <a:pt x="15240" y="112871"/>
                                    <a:pt x="15240" y="109824"/>
                                  </a:cubicBezTo>
                                  <a:cubicBezTo>
                                    <a:pt x="15240" y="108299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5240" y="10668"/>
                                    <a:pt x="15240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7" name="Shape 11057"/>
                          <wps:cNvSpPr/>
                          <wps:spPr>
                            <a:xfrm>
                              <a:off x="1854470" y="4831"/>
                              <a:ext cx="53483" cy="1171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83" h="117184">
                                  <a:moveTo>
                                    <a:pt x="0" y="0"/>
                                  </a:moveTo>
                                  <a:lnTo>
                                    <a:pt x="21384" y="2789"/>
                                  </a:lnTo>
                                  <a:cubicBezTo>
                                    <a:pt x="32052" y="8885"/>
                                    <a:pt x="39767" y="14981"/>
                                    <a:pt x="44339" y="25649"/>
                                  </a:cubicBezTo>
                                  <a:cubicBezTo>
                                    <a:pt x="50435" y="34793"/>
                                    <a:pt x="53483" y="45461"/>
                                    <a:pt x="53483" y="57653"/>
                                  </a:cubicBezTo>
                                  <a:cubicBezTo>
                                    <a:pt x="53483" y="66797"/>
                                    <a:pt x="51959" y="74513"/>
                                    <a:pt x="48911" y="82132"/>
                                  </a:cubicBezTo>
                                  <a:cubicBezTo>
                                    <a:pt x="45863" y="88228"/>
                                    <a:pt x="42815" y="94324"/>
                                    <a:pt x="38243" y="98896"/>
                                  </a:cubicBezTo>
                                  <a:cubicBezTo>
                                    <a:pt x="33575" y="103468"/>
                                    <a:pt x="29004" y="108041"/>
                                    <a:pt x="24431" y="109565"/>
                                  </a:cubicBezTo>
                                  <a:cubicBezTo>
                                    <a:pt x="18336" y="112613"/>
                                    <a:pt x="10716" y="115660"/>
                                    <a:pt x="3096" y="117184"/>
                                  </a:cubicBezTo>
                                  <a:lnTo>
                                    <a:pt x="0" y="117184"/>
                                  </a:lnTo>
                                  <a:lnTo>
                                    <a:pt x="0" y="108896"/>
                                  </a:lnTo>
                                  <a:lnTo>
                                    <a:pt x="1572" y="108612"/>
                                  </a:lnTo>
                                  <a:cubicBezTo>
                                    <a:pt x="5381" y="106897"/>
                                    <a:pt x="8430" y="104231"/>
                                    <a:pt x="10716" y="100420"/>
                                  </a:cubicBezTo>
                                  <a:cubicBezTo>
                                    <a:pt x="18336" y="92801"/>
                                    <a:pt x="21384" y="77560"/>
                                    <a:pt x="21384" y="59177"/>
                                  </a:cubicBezTo>
                                  <a:cubicBezTo>
                                    <a:pt x="21384" y="43937"/>
                                    <a:pt x="18336" y="31745"/>
                                    <a:pt x="13764" y="22601"/>
                                  </a:cubicBezTo>
                                  <a:lnTo>
                                    <a:pt x="0" y="883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8" name="Shape 11058"/>
                          <wps:cNvSpPr/>
                          <wps:spPr>
                            <a:xfrm>
                              <a:off x="1969008" y="3048"/>
                              <a:ext cx="62579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18967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4959" y="3048"/>
                                    <a:pt x="53435" y="3048"/>
                                    <a:pt x="50387" y="4572"/>
                                  </a:cubicBezTo>
                                  <a:cubicBezTo>
                                    <a:pt x="48863" y="6096"/>
                                    <a:pt x="47339" y="6096"/>
                                    <a:pt x="47339" y="9144"/>
                                  </a:cubicBezTo>
                                  <a:cubicBezTo>
                                    <a:pt x="45815" y="10668"/>
                                    <a:pt x="45815" y="13716"/>
                                    <a:pt x="45815" y="19812"/>
                                  </a:cubicBezTo>
                                  <a:lnTo>
                                    <a:pt x="45815" y="99155"/>
                                  </a:lnTo>
                                  <a:cubicBezTo>
                                    <a:pt x="45815" y="105251"/>
                                    <a:pt x="45815" y="108300"/>
                                    <a:pt x="47339" y="109824"/>
                                  </a:cubicBezTo>
                                  <a:cubicBezTo>
                                    <a:pt x="47339" y="111347"/>
                                    <a:pt x="48863" y="112871"/>
                                    <a:pt x="50387" y="114395"/>
                                  </a:cubicBezTo>
                                  <a:cubicBezTo>
                                    <a:pt x="53435" y="115919"/>
                                    <a:pt x="54959" y="115919"/>
                                    <a:pt x="59531" y="115919"/>
                                  </a:cubicBezTo>
                                  <a:lnTo>
                                    <a:pt x="62579" y="115919"/>
                                  </a:lnTo>
                                  <a:lnTo>
                                    <a:pt x="62579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4395"/>
                                    <a:pt x="15240" y="112871"/>
                                    <a:pt x="16764" y="109824"/>
                                  </a:cubicBezTo>
                                  <a:cubicBezTo>
                                    <a:pt x="16764" y="108300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6"/>
                                    <a:pt x="16764" y="10668"/>
                                    <a:pt x="16764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59" name="Shape 11059"/>
                          <wps:cNvSpPr/>
                          <wps:spPr>
                            <a:xfrm>
                              <a:off x="2036159" y="3049"/>
                              <a:ext cx="164878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4878" h="118967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486" y="79343"/>
                                  </a:lnTo>
                                  <a:lnTo>
                                    <a:pt x="116015" y="0"/>
                                  </a:lnTo>
                                  <a:lnTo>
                                    <a:pt x="164878" y="0"/>
                                  </a:lnTo>
                                  <a:lnTo>
                                    <a:pt x="164878" y="3048"/>
                                  </a:lnTo>
                                  <a:lnTo>
                                    <a:pt x="160306" y="3048"/>
                                  </a:lnTo>
                                  <a:cubicBezTo>
                                    <a:pt x="157258" y="3048"/>
                                    <a:pt x="154210" y="3048"/>
                                    <a:pt x="151162" y="4572"/>
                                  </a:cubicBezTo>
                                  <a:cubicBezTo>
                                    <a:pt x="151162" y="6096"/>
                                    <a:pt x="149638" y="6096"/>
                                    <a:pt x="148114" y="9144"/>
                                  </a:cubicBezTo>
                                  <a:cubicBezTo>
                                    <a:pt x="148114" y="10668"/>
                                    <a:pt x="148114" y="13716"/>
                                    <a:pt x="148114" y="19812"/>
                                  </a:cubicBezTo>
                                  <a:lnTo>
                                    <a:pt x="148114" y="99155"/>
                                  </a:lnTo>
                                  <a:cubicBezTo>
                                    <a:pt x="148114" y="105251"/>
                                    <a:pt x="148114" y="108300"/>
                                    <a:pt x="148114" y="109824"/>
                                  </a:cubicBezTo>
                                  <a:cubicBezTo>
                                    <a:pt x="149638" y="111347"/>
                                    <a:pt x="149638" y="112871"/>
                                    <a:pt x="152686" y="114395"/>
                                  </a:cubicBezTo>
                                  <a:cubicBezTo>
                                    <a:pt x="154210" y="115919"/>
                                    <a:pt x="157258" y="115919"/>
                                    <a:pt x="160306" y="115919"/>
                                  </a:cubicBezTo>
                                  <a:lnTo>
                                    <a:pt x="164878" y="115919"/>
                                  </a:lnTo>
                                  <a:lnTo>
                                    <a:pt x="164878" y="118967"/>
                                  </a:lnTo>
                                  <a:lnTo>
                                    <a:pt x="100774" y="118967"/>
                                  </a:lnTo>
                                  <a:lnTo>
                                    <a:pt x="100774" y="115919"/>
                                  </a:lnTo>
                                  <a:lnTo>
                                    <a:pt x="105346" y="115919"/>
                                  </a:lnTo>
                                  <a:cubicBezTo>
                                    <a:pt x="108395" y="115919"/>
                                    <a:pt x="111442" y="115919"/>
                                    <a:pt x="114490" y="114395"/>
                                  </a:cubicBezTo>
                                  <a:cubicBezTo>
                                    <a:pt x="116015" y="114395"/>
                                    <a:pt x="116015" y="112871"/>
                                    <a:pt x="117539" y="109824"/>
                                  </a:cubicBezTo>
                                  <a:cubicBezTo>
                                    <a:pt x="117539" y="108300"/>
                                    <a:pt x="119158" y="105251"/>
                                    <a:pt x="119158" y="99155"/>
                                  </a:cubicBezTo>
                                  <a:lnTo>
                                    <a:pt x="119158" y="10668"/>
                                  </a:lnTo>
                                  <a:lnTo>
                                    <a:pt x="71818" y="118967"/>
                                  </a:lnTo>
                                  <a:lnTo>
                                    <a:pt x="70295" y="118967"/>
                                  </a:lnTo>
                                  <a:lnTo>
                                    <a:pt x="22955" y="10668"/>
                                  </a:lnTo>
                                  <a:lnTo>
                                    <a:pt x="22955" y="96107"/>
                                  </a:lnTo>
                                  <a:cubicBezTo>
                                    <a:pt x="22955" y="100679"/>
                                    <a:pt x="22955" y="105251"/>
                                    <a:pt x="24479" y="106775"/>
                                  </a:cubicBezTo>
                                  <a:cubicBezTo>
                                    <a:pt x="24479" y="109824"/>
                                    <a:pt x="26003" y="111347"/>
                                    <a:pt x="29051" y="112871"/>
                                  </a:cubicBezTo>
                                  <a:cubicBezTo>
                                    <a:pt x="32099" y="115919"/>
                                    <a:pt x="35147" y="115919"/>
                                    <a:pt x="41243" y="115919"/>
                                  </a:cubicBezTo>
                                  <a:lnTo>
                                    <a:pt x="41243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1524" y="115919"/>
                                  </a:lnTo>
                                  <a:cubicBezTo>
                                    <a:pt x="3048" y="115919"/>
                                    <a:pt x="6096" y="115919"/>
                                    <a:pt x="9144" y="114395"/>
                                  </a:cubicBezTo>
                                  <a:cubicBezTo>
                                    <a:pt x="10668" y="114395"/>
                                    <a:pt x="12192" y="112871"/>
                                    <a:pt x="13811" y="111347"/>
                                  </a:cubicBezTo>
                                  <a:cubicBezTo>
                                    <a:pt x="15335" y="109824"/>
                                    <a:pt x="15335" y="108300"/>
                                    <a:pt x="16859" y="105251"/>
                                  </a:cubicBezTo>
                                  <a:cubicBezTo>
                                    <a:pt x="16859" y="103727"/>
                                    <a:pt x="16859" y="100679"/>
                                    <a:pt x="16859" y="96107"/>
                                  </a:cubicBezTo>
                                  <a:lnTo>
                                    <a:pt x="16859" y="19812"/>
                                  </a:lnTo>
                                  <a:cubicBezTo>
                                    <a:pt x="16859" y="13716"/>
                                    <a:pt x="16859" y="10668"/>
                                    <a:pt x="15335" y="9144"/>
                                  </a:cubicBezTo>
                                  <a:cubicBezTo>
                                    <a:pt x="15335" y="7620"/>
                                    <a:pt x="13811" y="6096"/>
                                    <a:pt x="12192" y="4572"/>
                                  </a:cubicBezTo>
                                  <a:cubicBezTo>
                                    <a:pt x="9144" y="3048"/>
                                    <a:pt x="7620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0" name="Shape 11060"/>
                          <wps:cNvSpPr/>
                          <wps:spPr>
                            <a:xfrm>
                              <a:off x="2208752" y="3049"/>
                              <a:ext cx="57960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7960" h="118967">
                                  <a:moveTo>
                                    <a:pt x="0" y="0"/>
                                  </a:moveTo>
                                  <a:lnTo>
                                    <a:pt x="51816" y="0"/>
                                  </a:lnTo>
                                  <a:lnTo>
                                    <a:pt x="57960" y="607"/>
                                  </a:lnTo>
                                  <a:lnTo>
                                    <a:pt x="57960" y="9420"/>
                                  </a:lnTo>
                                  <a:lnTo>
                                    <a:pt x="48768" y="6096"/>
                                  </a:lnTo>
                                  <a:lnTo>
                                    <a:pt x="44196" y="6096"/>
                                  </a:lnTo>
                                  <a:lnTo>
                                    <a:pt x="44196" y="57912"/>
                                  </a:lnTo>
                                  <a:cubicBezTo>
                                    <a:pt x="45720" y="57912"/>
                                    <a:pt x="47244" y="57912"/>
                                    <a:pt x="48768" y="57912"/>
                                  </a:cubicBezTo>
                                  <a:lnTo>
                                    <a:pt x="57960" y="54588"/>
                                  </a:lnTo>
                                  <a:lnTo>
                                    <a:pt x="57960" y="64779"/>
                                  </a:lnTo>
                                  <a:lnTo>
                                    <a:pt x="44196" y="65532"/>
                                  </a:lnTo>
                                  <a:lnTo>
                                    <a:pt x="44196" y="99155"/>
                                  </a:lnTo>
                                  <a:cubicBezTo>
                                    <a:pt x="44196" y="105251"/>
                                    <a:pt x="44196" y="109823"/>
                                    <a:pt x="45720" y="111347"/>
                                  </a:cubicBezTo>
                                  <a:cubicBezTo>
                                    <a:pt x="45720" y="112871"/>
                                    <a:pt x="47244" y="114395"/>
                                    <a:pt x="50292" y="114395"/>
                                  </a:cubicBezTo>
                                  <a:lnTo>
                                    <a:pt x="57960" y="115481"/>
                                  </a:lnTo>
                                  <a:lnTo>
                                    <a:pt x="57960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9144" y="115919"/>
                                    <a:pt x="10668" y="114395"/>
                                  </a:cubicBezTo>
                                  <a:cubicBezTo>
                                    <a:pt x="13716" y="114395"/>
                                    <a:pt x="15240" y="112871"/>
                                    <a:pt x="15240" y="111347"/>
                                  </a:cubicBezTo>
                                  <a:cubicBezTo>
                                    <a:pt x="16764" y="109823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3715"/>
                                    <a:pt x="16764" y="10668"/>
                                    <a:pt x="15240" y="7620"/>
                                  </a:cubicBezTo>
                                  <a:cubicBezTo>
                                    <a:pt x="15240" y="6096"/>
                                    <a:pt x="13716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1" name="Shape 11061"/>
                          <wps:cNvSpPr/>
                          <wps:spPr>
                            <a:xfrm>
                              <a:off x="2266712" y="118529"/>
                              <a:ext cx="3096" cy="34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96" h="3487">
                                  <a:moveTo>
                                    <a:pt x="0" y="0"/>
                                  </a:moveTo>
                                  <a:lnTo>
                                    <a:pt x="3096" y="439"/>
                                  </a:lnTo>
                                  <a:lnTo>
                                    <a:pt x="3096" y="3487"/>
                                  </a:lnTo>
                                  <a:lnTo>
                                    <a:pt x="0" y="34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2" name="Shape 11062"/>
                          <wps:cNvSpPr/>
                          <wps:spPr>
                            <a:xfrm>
                              <a:off x="2266712" y="3656"/>
                              <a:ext cx="42719" cy="6417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719" h="64172">
                                  <a:moveTo>
                                    <a:pt x="0" y="0"/>
                                  </a:moveTo>
                                  <a:lnTo>
                                    <a:pt x="16990" y="1679"/>
                                  </a:lnTo>
                                  <a:cubicBezTo>
                                    <a:pt x="23289" y="3203"/>
                                    <a:pt x="28242" y="5489"/>
                                    <a:pt x="32052" y="8537"/>
                                  </a:cubicBezTo>
                                  <a:cubicBezTo>
                                    <a:pt x="39671" y="14632"/>
                                    <a:pt x="42719" y="22253"/>
                                    <a:pt x="42719" y="31397"/>
                                  </a:cubicBezTo>
                                  <a:cubicBezTo>
                                    <a:pt x="42719" y="39017"/>
                                    <a:pt x="41196" y="45113"/>
                                    <a:pt x="35099" y="51209"/>
                                  </a:cubicBezTo>
                                  <a:cubicBezTo>
                                    <a:pt x="30527" y="57305"/>
                                    <a:pt x="24431" y="60353"/>
                                    <a:pt x="15287" y="61877"/>
                                  </a:cubicBezTo>
                                  <a:cubicBezTo>
                                    <a:pt x="12240" y="62639"/>
                                    <a:pt x="8429" y="63401"/>
                                    <a:pt x="3655" y="63972"/>
                                  </a:cubicBezTo>
                                  <a:lnTo>
                                    <a:pt x="0" y="64172"/>
                                  </a:lnTo>
                                  <a:lnTo>
                                    <a:pt x="0" y="53981"/>
                                  </a:lnTo>
                                  <a:lnTo>
                                    <a:pt x="7667" y="51209"/>
                                  </a:lnTo>
                                  <a:cubicBezTo>
                                    <a:pt x="12239" y="46637"/>
                                    <a:pt x="13764" y="40541"/>
                                    <a:pt x="13764" y="31397"/>
                                  </a:cubicBezTo>
                                  <a:cubicBezTo>
                                    <a:pt x="13764" y="22253"/>
                                    <a:pt x="12239" y="16156"/>
                                    <a:pt x="7667" y="11585"/>
                                  </a:cubicBezTo>
                                  <a:lnTo>
                                    <a:pt x="0" y="881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3" name="Shape 11063"/>
                          <wps:cNvSpPr/>
                          <wps:spPr>
                            <a:xfrm>
                              <a:off x="2312480" y="3049"/>
                              <a:ext cx="62627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627" h="118967">
                                  <a:moveTo>
                                    <a:pt x="0" y="0"/>
                                  </a:moveTo>
                                  <a:lnTo>
                                    <a:pt x="56578" y="0"/>
                                  </a:lnTo>
                                  <a:lnTo>
                                    <a:pt x="62627" y="127"/>
                                  </a:lnTo>
                                  <a:lnTo>
                                    <a:pt x="62627" y="8426"/>
                                  </a:lnTo>
                                  <a:lnTo>
                                    <a:pt x="55054" y="6096"/>
                                  </a:lnTo>
                                  <a:lnTo>
                                    <a:pt x="44291" y="6096"/>
                                  </a:lnTo>
                                  <a:lnTo>
                                    <a:pt x="44291" y="57912"/>
                                  </a:lnTo>
                                  <a:lnTo>
                                    <a:pt x="50387" y="57912"/>
                                  </a:lnTo>
                                  <a:lnTo>
                                    <a:pt x="62627" y="56897"/>
                                  </a:lnTo>
                                  <a:lnTo>
                                    <a:pt x="62627" y="78391"/>
                                  </a:lnTo>
                                  <a:lnTo>
                                    <a:pt x="53435" y="65532"/>
                                  </a:lnTo>
                                  <a:lnTo>
                                    <a:pt x="44291" y="65532"/>
                                  </a:lnTo>
                                  <a:lnTo>
                                    <a:pt x="44291" y="99155"/>
                                  </a:lnTo>
                                  <a:cubicBezTo>
                                    <a:pt x="44291" y="105251"/>
                                    <a:pt x="45815" y="109823"/>
                                    <a:pt x="45815" y="111347"/>
                                  </a:cubicBezTo>
                                  <a:cubicBezTo>
                                    <a:pt x="47339" y="112871"/>
                                    <a:pt x="48863" y="114395"/>
                                    <a:pt x="50387" y="114395"/>
                                  </a:cubicBezTo>
                                  <a:cubicBezTo>
                                    <a:pt x="51911" y="115919"/>
                                    <a:pt x="56578" y="115919"/>
                                    <a:pt x="61151" y="115919"/>
                                  </a:cubicBezTo>
                                  <a:lnTo>
                                    <a:pt x="61151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191" y="115919"/>
                                    <a:pt x="9239" y="115919"/>
                                    <a:pt x="10763" y="114395"/>
                                  </a:cubicBezTo>
                                  <a:cubicBezTo>
                                    <a:pt x="13811" y="114395"/>
                                    <a:pt x="15335" y="112871"/>
                                    <a:pt x="15335" y="111347"/>
                                  </a:cubicBezTo>
                                  <a:cubicBezTo>
                                    <a:pt x="16859" y="109823"/>
                                    <a:pt x="16859" y="105251"/>
                                    <a:pt x="16859" y="99155"/>
                                  </a:cubicBezTo>
                                  <a:lnTo>
                                    <a:pt x="16859" y="19812"/>
                                  </a:lnTo>
                                  <a:cubicBezTo>
                                    <a:pt x="16859" y="13715"/>
                                    <a:pt x="16859" y="10668"/>
                                    <a:pt x="15335" y="7620"/>
                                  </a:cubicBezTo>
                                  <a:cubicBezTo>
                                    <a:pt x="15335" y="6096"/>
                                    <a:pt x="13811" y="4572"/>
                                    <a:pt x="10763" y="4572"/>
                                  </a:cubicBezTo>
                                  <a:cubicBezTo>
                                    <a:pt x="9239" y="3048"/>
                                    <a:pt x="6191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4" name="Shape 11064"/>
                          <wps:cNvSpPr/>
                          <wps:spPr>
                            <a:xfrm>
                              <a:off x="2375107" y="3176"/>
                              <a:ext cx="67199" cy="118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99" h="118840">
                                  <a:moveTo>
                                    <a:pt x="0" y="0"/>
                                  </a:moveTo>
                                  <a:lnTo>
                                    <a:pt x="12049" y="253"/>
                                  </a:lnTo>
                                  <a:cubicBezTo>
                                    <a:pt x="17192" y="635"/>
                                    <a:pt x="21384" y="1397"/>
                                    <a:pt x="24431" y="2921"/>
                                  </a:cubicBezTo>
                                  <a:cubicBezTo>
                                    <a:pt x="32052" y="4445"/>
                                    <a:pt x="36624" y="7493"/>
                                    <a:pt x="41196" y="13588"/>
                                  </a:cubicBezTo>
                                  <a:cubicBezTo>
                                    <a:pt x="45863" y="18161"/>
                                    <a:pt x="47387" y="25781"/>
                                    <a:pt x="47387" y="31876"/>
                                  </a:cubicBezTo>
                                  <a:cubicBezTo>
                                    <a:pt x="47387" y="41021"/>
                                    <a:pt x="44243" y="48640"/>
                                    <a:pt x="38148" y="54736"/>
                                  </a:cubicBezTo>
                                  <a:cubicBezTo>
                                    <a:pt x="35099" y="57785"/>
                                    <a:pt x="29004" y="60833"/>
                                    <a:pt x="21384" y="62357"/>
                                  </a:cubicBezTo>
                                  <a:lnTo>
                                    <a:pt x="50435" y="103600"/>
                                  </a:lnTo>
                                  <a:cubicBezTo>
                                    <a:pt x="53483" y="108172"/>
                                    <a:pt x="56531" y="111220"/>
                                    <a:pt x="58055" y="112744"/>
                                  </a:cubicBezTo>
                                  <a:cubicBezTo>
                                    <a:pt x="61103" y="114267"/>
                                    <a:pt x="64151" y="115792"/>
                                    <a:pt x="67199" y="115792"/>
                                  </a:cubicBezTo>
                                  <a:lnTo>
                                    <a:pt x="67199" y="118840"/>
                                  </a:lnTo>
                                  <a:lnTo>
                                    <a:pt x="29004" y="118840"/>
                                  </a:lnTo>
                                  <a:lnTo>
                                    <a:pt x="0" y="78263"/>
                                  </a:lnTo>
                                  <a:lnTo>
                                    <a:pt x="0" y="56770"/>
                                  </a:lnTo>
                                  <a:lnTo>
                                    <a:pt x="6143" y="56261"/>
                                  </a:lnTo>
                                  <a:cubicBezTo>
                                    <a:pt x="9192" y="54736"/>
                                    <a:pt x="13764" y="51688"/>
                                    <a:pt x="15287" y="48640"/>
                                  </a:cubicBezTo>
                                  <a:cubicBezTo>
                                    <a:pt x="18336" y="44069"/>
                                    <a:pt x="18336" y="39497"/>
                                    <a:pt x="18336" y="31876"/>
                                  </a:cubicBezTo>
                                  <a:cubicBezTo>
                                    <a:pt x="18336" y="24257"/>
                                    <a:pt x="16811" y="16636"/>
                                    <a:pt x="12240" y="12064"/>
                                  </a:cubicBezTo>
                                  <a:lnTo>
                                    <a:pt x="0" y="829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5" name="Shape 11065"/>
                          <wps:cNvSpPr/>
                          <wps:spPr>
                            <a:xfrm>
                              <a:off x="2449925" y="0"/>
                              <a:ext cx="64151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5063">
                                  <a:moveTo>
                                    <a:pt x="62579" y="1524"/>
                                  </a:moveTo>
                                  <a:lnTo>
                                    <a:pt x="64151" y="1715"/>
                                  </a:lnTo>
                                  <a:lnTo>
                                    <a:pt x="64151" y="6110"/>
                                  </a:lnTo>
                                  <a:lnTo>
                                    <a:pt x="64103" y="6096"/>
                                  </a:lnTo>
                                  <a:cubicBezTo>
                                    <a:pt x="53435" y="6096"/>
                                    <a:pt x="44291" y="12192"/>
                                    <a:pt x="39719" y="22860"/>
                                  </a:cubicBezTo>
                                  <a:cubicBezTo>
                                    <a:pt x="33623" y="32004"/>
                                    <a:pt x="32099" y="45720"/>
                                    <a:pt x="32099" y="62484"/>
                                  </a:cubicBezTo>
                                  <a:cubicBezTo>
                                    <a:pt x="32099" y="83915"/>
                                    <a:pt x="35147" y="99155"/>
                                    <a:pt x="42767" y="108299"/>
                                  </a:cubicBezTo>
                                  <a:cubicBezTo>
                                    <a:pt x="47339" y="115919"/>
                                    <a:pt x="54959" y="118967"/>
                                    <a:pt x="64103" y="118967"/>
                                  </a:cubicBezTo>
                                  <a:lnTo>
                                    <a:pt x="64151" y="118953"/>
                                  </a:lnTo>
                                  <a:lnTo>
                                    <a:pt x="64151" y="125054"/>
                                  </a:lnTo>
                                  <a:lnTo>
                                    <a:pt x="64103" y="125063"/>
                                  </a:lnTo>
                                  <a:cubicBezTo>
                                    <a:pt x="42767" y="125063"/>
                                    <a:pt x="26003" y="117443"/>
                                    <a:pt x="13716" y="103727"/>
                                  </a:cubicBezTo>
                                  <a:cubicBezTo>
                                    <a:pt x="4572" y="91536"/>
                                    <a:pt x="0" y="77819"/>
                                    <a:pt x="0" y="62484"/>
                                  </a:cubicBezTo>
                                  <a:cubicBezTo>
                                    <a:pt x="0" y="44196"/>
                                    <a:pt x="6096" y="28956"/>
                                    <a:pt x="18288" y="18288"/>
                                  </a:cubicBezTo>
                                  <a:cubicBezTo>
                                    <a:pt x="30575" y="6096"/>
                                    <a:pt x="45815" y="0"/>
                                    <a:pt x="62579" y="1524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6" name="Shape 11066"/>
                          <wps:cNvSpPr/>
                          <wps:spPr>
                            <a:xfrm>
                              <a:off x="2514076" y="1715"/>
                              <a:ext cx="64056" cy="1233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056" h="123338">
                                  <a:moveTo>
                                    <a:pt x="0" y="0"/>
                                  </a:moveTo>
                                  <a:lnTo>
                                    <a:pt x="24991" y="3047"/>
                                  </a:lnTo>
                                  <a:cubicBezTo>
                                    <a:pt x="32814" y="5904"/>
                                    <a:pt x="39672" y="10476"/>
                                    <a:pt x="45768" y="16573"/>
                                  </a:cubicBezTo>
                                  <a:cubicBezTo>
                                    <a:pt x="57960" y="27240"/>
                                    <a:pt x="64056" y="42480"/>
                                    <a:pt x="64056" y="60768"/>
                                  </a:cubicBezTo>
                                  <a:cubicBezTo>
                                    <a:pt x="64056" y="76104"/>
                                    <a:pt x="59484" y="89820"/>
                                    <a:pt x="50340" y="100488"/>
                                  </a:cubicBezTo>
                                  <a:cubicBezTo>
                                    <a:pt x="44244" y="108107"/>
                                    <a:pt x="37005" y="113823"/>
                                    <a:pt x="28611" y="117632"/>
                                  </a:cubicBezTo>
                                  <a:lnTo>
                                    <a:pt x="0" y="123338"/>
                                  </a:lnTo>
                                  <a:lnTo>
                                    <a:pt x="0" y="117238"/>
                                  </a:lnTo>
                                  <a:lnTo>
                                    <a:pt x="15288" y="112680"/>
                                  </a:lnTo>
                                  <a:cubicBezTo>
                                    <a:pt x="19860" y="108108"/>
                                    <a:pt x="24431" y="103536"/>
                                    <a:pt x="27480" y="94392"/>
                                  </a:cubicBezTo>
                                  <a:cubicBezTo>
                                    <a:pt x="30528" y="86771"/>
                                    <a:pt x="32052" y="76104"/>
                                    <a:pt x="32052" y="62292"/>
                                  </a:cubicBezTo>
                                  <a:cubicBezTo>
                                    <a:pt x="32052" y="45528"/>
                                    <a:pt x="30528" y="34861"/>
                                    <a:pt x="27480" y="25716"/>
                                  </a:cubicBezTo>
                                  <a:cubicBezTo>
                                    <a:pt x="24431" y="18097"/>
                                    <a:pt x="19860" y="13525"/>
                                    <a:pt x="15288" y="8952"/>
                                  </a:cubicBezTo>
                                  <a:lnTo>
                                    <a:pt x="0" y="439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7" name="Shape 11067"/>
                          <wps:cNvSpPr/>
                          <wps:spPr>
                            <a:xfrm>
                              <a:off x="2587371" y="3048"/>
                              <a:ext cx="128207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8207" h="122015">
                                  <a:moveTo>
                                    <a:pt x="0" y="0"/>
                                  </a:moveTo>
                                  <a:lnTo>
                                    <a:pt x="58007" y="0"/>
                                  </a:lnTo>
                                  <a:lnTo>
                                    <a:pt x="58007" y="3048"/>
                                  </a:lnTo>
                                  <a:lnTo>
                                    <a:pt x="56483" y="3048"/>
                                  </a:lnTo>
                                  <a:cubicBezTo>
                                    <a:pt x="50387" y="3048"/>
                                    <a:pt x="47339" y="3048"/>
                                    <a:pt x="45815" y="4572"/>
                                  </a:cubicBezTo>
                                  <a:cubicBezTo>
                                    <a:pt x="44196" y="6096"/>
                                    <a:pt x="42672" y="7620"/>
                                    <a:pt x="42672" y="9144"/>
                                  </a:cubicBezTo>
                                  <a:cubicBezTo>
                                    <a:pt x="42672" y="9144"/>
                                    <a:pt x="42672" y="10668"/>
                                    <a:pt x="44196" y="12192"/>
                                  </a:cubicBezTo>
                                  <a:cubicBezTo>
                                    <a:pt x="44196" y="13716"/>
                                    <a:pt x="45815" y="18288"/>
                                    <a:pt x="48863" y="24384"/>
                                  </a:cubicBezTo>
                                  <a:lnTo>
                                    <a:pt x="74771" y="83915"/>
                                  </a:lnTo>
                                  <a:lnTo>
                                    <a:pt x="97727" y="30480"/>
                                  </a:lnTo>
                                  <a:cubicBezTo>
                                    <a:pt x="100774" y="24384"/>
                                    <a:pt x="102298" y="19812"/>
                                    <a:pt x="103822" y="18288"/>
                                  </a:cubicBezTo>
                                  <a:cubicBezTo>
                                    <a:pt x="103822" y="15240"/>
                                    <a:pt x="103822" y="13716"/>
                                    <a:pt x="103822" y="12192"/>
                                  </a:cubicBezTo>
                                  <a:cubicBezTo>
                                    <a:pt x="103822" y="10668"/>
                                    <a:pt x="103822" y="9144"/>
                                    <a:pt x="102298" y="7620"/>
                                  </a:cubicBezTo>
                                  <a:cubicBezTo>
                                    <a:pt x="102298" y="6096"/>
                                    <a:pt x="100774" y="4572"/>
                                    <a:pt x="99251" y="4572"/>
                                  </a:cubicBezTo>
                                  <a:cubicBezTo>
                                    <a:pt x="96107" y="3048"/>
                                    <a:pt x="93059" y="3048"/>
                                    <a:pt x="88487" y="3048"/>
                                  </a:cubicBezTo>
                                  <a:lnTo>
                                    <a:pt x="88487" y="0"/>
                                  </a:lnTo>
                                  <a:lnTo>
                                    <a:pt x="128207" y="0"/>
                                  </a:lnTo>
                                  <a:lnTo>
                                    <a:pt x="128207" y="3048"/>
                                  </a:lnTo>
                                  <a:cubicBezTo>
                                    <a:pt x="123635" y="3048"/>
                                    <a:pt x="119063" y="6096"/>
                                    <a:pt x="116015" y="9144"/>
                                  </a:cubicBezTo>
                                  <a:cubicBezTo>
                                    <a:pt x="114491" y="12192"/>
                                    <a:pt x="109918" y="19812"/>
                                    <a:pt x="105347" y="30480"/>
                                  </a:cubicBezTo>
                                  <a:lnTo>
                                    <a:pt x="64103" y="122015"/>
                                  </a:lnTo>
                                  <a:lnTo>
                                    <a:pt x="61055" y="122015"/>
                                  </a:lnTo>
                                  <a:lnTo>
                                    <a:pt x="19812" y="27432"/>
                                  </a:lnTo>
                                  <a:cubicBezTo>
                                    <a:pt x="15240" y="15240"/>
                                    <a:pt x="10668" y="9144"/>
                                    <a:pt x="9144" y="6096"/>
                                  </a:cubicBezTo>
                                  <a:cubicBezTo>
                                    <a:pt x="7620" y="4572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8" name="Shape 11068"/>
                          <wps:cNvSpPr/>
                          <wps:spPr>
                            <a:xfrm>
                              <a:off x="2723197" y="3049"/>
                              <a:ext cx="109918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9918" h="118967">
                                  <a:moveTo>
                                    <a:pt x="0" y="0"/>
                                  </a:moveTo>
                                  <a:lnTo>
                                    <a:pt x="100775" y="0"/>
                                  </a:lnTo>
                                  <a:lnTo>
                                    <a:pt x="100775" y="35052"/>
                                  </a:lnTo>
                                  <a:lnTo>
                                    <a:pt x="97727" y="35052"/>
                                  </a:lnTo>
                                  <a:cubicBezTo>
                                    <a:pt x="96203" y="25908"/>
                                    <a:pt x="93155" y="19812"/>
                                    <a:pt x="90107" y="16764"/>
                                  </a:cubicBezTo>
                                  <a:cubicBezTo>
                                    <a:pt x="87059" y="12192"/>
                                    <a:pt x="82487" y="9144"/>
                                    <a:pt x="76391" y="7620"/>
                                  </a:cubicBezTo>
                                  <a:cubicBezTo>
                                    <a:pt x="73343" y="7620"/>
                                    <a:pt x="67151" y="6096"/>
                                    <a:pt x="58007" y="6096"/>
                                  </a:cubicBezTo>
                                  <a:lnTo>
                                    <a:pt x="45815" y="6096"/>
                                  </a:lnTo>
                                  <a:lnTo>
                                    <a:pt x="45815" y="54864"/>
                                  </a:lnTo>
                                  <a:lnTo>
                                    <a:pt x="48863" y="54864"/>
                                  </a:lnTo>
                                  <a:cubicBezTo>
                                    <a:pt x="56483" y="54864"/>
                                    <a:pt x="61056" y="53339"/>
                                    <a:pt x="65627" y="48768"/>
                                  </a:cubicBezTo>
                                  <a:cubicBezTo>
                                    <a:pt x="68771" y="42672"/>
                                    <a:pt x="70295" y="36576"/>
                                    <a:pt x="71818" y="27432"/>
                                  </a:cubicBezTo>
                                  <a:lnTo>
                                    <a:pt x="74867" y="27432"/>
                                  </a:lnTo>
                                  <a:lnTo>
                                    <a:pt x="74867" y="90011"/>
                                  </a:lnTo>
                                  <a:lnTo>
                                    <a:pt x="71818" y="90011"/>
                                  </a:lnTo>
                                  <a:cubicBezTo>
                                    <a:pt x="70295" y="82391"/>
                                    <a:pt x="68771" y="77819"/>
                                    <a:pt x="67151" y="73247"/>
                                  </a:cubicBezTo>
                                  <a:cubicBezTo>
                                    <a:pt x="64103" y="68580"/>
                                    <a:pt x="62580" y="65532"/>
                                    <a:pt x="59531" y="64008"/>
                                  </a:cubicBezTo>
                                  <a:cubicBezTo>
                                    <a:pt x="56483" y="62484"/>
                                    <a:pt x="51912" y="62484"/>
                                    <a:pt x="45815" y="62484"/>
                                  </a:cubicBezTo>
                                  <a:lnTo>
                                    <a:pt x="45815" y="96107"/>
                                  </a:lnTo>
                                  <a:cubicBezTo>
                                    <a:pt x="45815" y="102203"/>
                                    <a:pt x="45815" y="106775"/>
                                    <a:pt x="47339" y="108299"/>
                                  </a:cubicBezTo>
                                  <a:cubicBezTo>
                                    <a:pt x="47339" y="109823"/>
                                    <a:pt x="48863" y="109823"/>
                                    <a:pt x="50387" y="111347"/>
                                  </a:cubicBezTo>
                                  <a:cubicBezTo>
                                    <a:pt x="51912" y="112871"/>
                                    <a:pt x="53436" y="112871"/>
                                    <a:pt x="58007" y="112871"/>
                                  </a:cubicBezTo>
                                  <a:lnTo>
                                    <a:pt x="64103" y="112871"/>
                                  </a:lnTo>
                                  <a:cubicBezTo>
                                    <a:pt x="76391" y="112871"/>
                                    <a:pt x="85535" y="109823"/>
                                    <a:pt x="91631" y="105251"/>
                                  </a:cubicBezTo>
                                  <a:cubicBezTo>
                                    <a:pt x="97727" y="100679"/>
                                    <a:pt x="103823" y="91535"/>
                                    <a:pt x="106871" y="80867"/>
                                  </a:cubicBezTo>
                                  <a:lnTo>
                                    <a:pt x="109918" y="80867"/>
                                  </a:lnTo>
                                  <a:lnTo>
                                    <a:pt x="103823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4395"/>
                                    <a:pt x="15335" y="112871"/>
                                    <a:pt x="16859" y="109823"/>
                                  </a:cubicBezTo>
                                  <a:cubicBezTo>
                                    <a:pt x="16859" y="108299"/>
                                    <a:pt x="16859" y="105251"/>
                                    <a:pt x="16859" y="99155"/>
                                  </a:cubicBezTo>
                                  <a:lnTo>
                                    <a:pt x="16859" y="19812"/>
                                  </a:lnTo>
                                  <a:cubicBezTo>
                                    <a:pt x="16859" y="15239"/>
                                    <a:pt x="16859" y="10668"/>
                                    <a:pt x="16859" y="10668"/>
                                  </a:cubicBezTo>
                                  <a:cubicBezTo>
                                    <a:pt x="16859" y="7620"/>
                                    <a:pt x="15335" y="6096"/>
                                    <a:pt x="13716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69" name="Shape 11069"/>
                          <wps:cNvSpPr/>
                          <wps:spPr>
                            <a:xfrm>
                              <a:off x="2846927" y="3049"/>
                              <a:ext cx="164878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4878" h="118967">
                                  <a:moveTo>
                                    <a:pt x="0" y="0"/>
                                  </a:moveTo>
                                  <a:lnTo>
                                    <a:pt x="50387" y="0"/>
                                  </a:lnTo>
                                  <a:lnTo>
                                    <a:pt x="83915" y="79343"/>
                                  </a:lnTo>
                                  <a:lnTo>
                                    <a:pt x="116015" y="0"/>
                                  </a:lnTo>
                                  <a:lnTo>
                                    <a:pt x="164878" y="0"/>
                                  </a:lnTo>
                                  <a:lnTo>
                                    <a:pt x="164878" y="3048"/>
                                  </a:lnTo>
                                  <a:lnTo>
                                    <a:pt x="161830" y="3048"/>
                                  </a:lnTo>
                                  <a:cubicBezTo>
                                    <a:pt x="157258" y="3048"/>
                                    <a:pt x="154115" y="3048"/>
                                    <a:pt x="152591" y="4572"/>
                                  </a:cubicBezTo>
                                  <a:cubicBezTo>
                                    <a:pt x="151067" y="6096"/>
                                    <a:pt x="149543" y="6096"/>
                                    <a:pt x="149543" y="9144"/>
                                  </a:cubicBezTo>
                                  <a:cubicBezTo>
                                    <a:pt x="148018" y="10668"/>
                                    <a:pt x="148018" y="13716"/>
                                    <a:pt x="148018" y="19812"/>
                                  </a:cubicBezTo>
                                  <a:lnTo>
                                    <a:pt x="148018" y="99155"/>
                                  </a:lnTo>
                                  <a:cubicBezTo>
                                    <a:pt x="148018" y="105251"/>
                                    <a:pt x="148018" y="108300"/>
                                    <a:pt x="149543" y="109824"/>
                                  </a:cubicBezTo>
                                  <a:cubicBezTo>
                                    <a:pt x="149543" y="111347"/>
                                    <a:pt x="151067" y="112871"/>
                                    <a:pt x="152591" y="114395"/>
                                  </a:cubicBezTo>
                                  <a:cubicBezTo>
                                    <a:pt x="155734" y="115919"/>
                                    <a:pt x="157258" y="115919"/>
                                    <a:pt x="161830" y="115919"/>
                                  </a:cubicBezTo>
                                  <a:lnTo>
                                    <a:pt x="164878" y="115919"/>
                                  </a:lnTo>
                                  <a:lnTo>
                                    <a:pt x="164878" y="118967"/>
                                  </a:lnTo>
                                  <a:lnTo>
                                    <a:pt x="102203" y="118967"/>
                                  </a:lnTo>
                                  <a:lnTo>
                                    <a:pt x="102203" y="115919"/>
                                  </a:lnTo>
                                  <a:lnTo>
                                    <a:pt x="106871" y="115919"/>
                                  </a:lnTo>
                                  <a:cubicBezTo>
                                    <a:pt x="109918" y="115919"/>
                                    <a:pt x="112967" y="115919"/>
                                    <a:pt x="114491" y="114395"/>
                                  </a:cubicBezTo>
                                  <a:cubicBezTo>
                                    <a:pt x="116015" y="114395"/>
                                    <a:pt x="117539" y="112871"/>
                                    <a:pt x="119063" y="109824"/>
                                  </a:cubicBezTo>
                                  <a:cubicBezTo>
                                    <a:pt x="119063" y="108300"/>
                                    <a:pt x="119063" y="105251"/>
                                    <a:pt x="119063" y="99155"/>
                                  </a:cubicBezTo>
                                  <a:lnTo>
                                    <a:pt x="119063" y="10668"/>
                                  </a:lnTo>
                                  <a:lnTo>
                                    <a:pt x="73247" y="118967"/>
                                  </a:lnTo>
                                  <a:lnTo>
                                    <a:pt x="71724" y="118967"/>
                                  </a:lnTo>
                                  <a:lnTo>
                                    <a:pt x="24384" y="10668"/>
                                  </a:lnTo>
                                  <a:lnTo>
                                    <a:pt x="24384" y="96107"/>
                                  </a:lnTo>
                                  <a:cubicBezTo>
                                    <a:pt x="24384" y="100679"/>
                                    <a:pt x="24384" y="105251"/>
                                    <a:pt x="24384" y="106775"/>
                                  </a:cubicBezTo>
                                  <a:cubicBezTo>
                                    <a:pt x="25908" y="109824"/>
                                    <a:pt x="27432" y="111347"/>
                                    <a:pt x="30480" y="112871"/>
                                  </a:cubicBezTo>
                                  <a:cubicBezTo>
                                    <a:pt x="32004" y="115919"/>
                                    <a:pt x="36576" y="115919"/>
                                    <a:pt x="41148" y="115919"/>
                                  </a:cubicBezTo>
                                  <a:lnTo>
                                    <a:pt x="41148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1524" y="115919"/>
                                  </a:lnTo>
                                  <a:cubicBezTo>
                                    <a:pt x="4572" y="115919"/>
                                    <a:pt x="7620" y="115919"/>
                                    <a:pt x="9144" y="114395"/>
                                  </a:cubicBezTo>
                                  <a:cubicBezTo>
                                    <a:pt x="12192" y="114395"/>
                                    <a:pt x="13716" y="112871"/>
                                    <a:pt x="15240" y="111347"/>
                                  </a:cubicBezTo>
                                  <a:cubicBezTo>
                                    <a:pt x="15240" y="109824"/>
                                    <a:pt x="16764" y="108300"/>
                                    <a:pt x="16764" y="105251"/>
                                  </a:cubicBezTo>
                                  <a:cubicBezTo>
                                    <a:pt x="16764" y="103727"/>
                                    <a:pt x="18288" y="100679"/>
                                    <a:pt x="18288" y="96107"/>
                                  </a:cubicBezTo>
                                  <a:lnTo>
                                    <a:pt x="18288" y="19812"/>
                                  </a:lnTo>
                                  <a:cubicBezTo>
                                    <a:pt x="18288" y="13716"/>
                                    <a:pt x="16764" y="10668"/>
                                    <a:pt x="16764" y="9144"/>
                                  </a:cubicBezTo>
                                  <a:cubicBezTo>
                                    <a:pt x="15240" y="7620"/>
                                    <a:pt x="15240" y="6096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70" name="Shape 11070"/>
                          <wps:cNvSpPr/>
                          <wps:spPr>
                            <a:xfrm>
                              <a:off x="3019425" y="3049"/>
                              <a:ext cx="109918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9918" h="118967">
                                  <a:moveTo>
                                    <a:pt x="0" y="0"/>
                                  </a:moveTo>
                                  <a:lnTo>
                                    <a:pt x="100775" y="0"/>
                                  </a:lnTo>
                                  <a:lnTo>
                                    <a:pt x="100775" y="35052"/>
                                  </a:lnTo>
                                  <a:lnTo>
                                    <a:pt x="97727" y="35052"/>
                                  </a:lnTo>
                                  <a:cubicBezTo>
                                    <a:pt x="96203" y="25908"/>
                                    <a:pt x="93155" y="19812"/>
                                    <a:pt x="90107" y="16764"/>
                                  </a:cubicBezTo>
                                  <a:cubicBezTo>
                                    <a:pt x="86963" y="12192"/>
                                    <a:pt x="82391" y="9144"/>
                                    <a:pt x="76295" y="7620"/>
                                  </a:cubicBezTo>
                                  <a:cubicBezTo>
                                    <a:pt x="73247" y="7620"/>
                                    <a:pt x="67151" y="6096"/>
                                    <a:pt x="58007" y="6096"/>
                                  </a:cubicBezTo>
                                  <a:lnTo>
                                    <a:pt x="45815" y="6096"/>
                                  </a:lnTo>
                                  <a:lnTo>
                                    <a:pt x="45815" y="54864"/>
                                  </a:lnTo>
                                  <a:lnTo>
                                    <a:pt x="48863" y="54864"/>
                                  </a:lnTo>
                                  <a:cubicBezTo>
                                    <a:pt x="56483" y="54864"/>
                                    <a:pt x="61056" y="53339"/>
                                    <a:pt x="64103" y="48768"/>
                                  </a:cubicBezTo>
                                  <a:cubicBezTo>
                                    <a:pt x="68675" y="42672"/>
                                    <a:pt x="70200" y="36576"/>
                                    <a:pt x="71724" y="27432"/>
                                  </a:cubicBezTo>
                                  <a:lnTo>
                                    <a:pt x="74771" y="27432"/>
                                  </a:lnTo>
                                  <a:lnTo>
                                    <a:pt x="74771" y="90011"/>
                                  </a:lnTo>
                                  <a:lnTo>
                                    <a:pt x="71724" y="90011"/>
                                  </a:lnTo>
                                  <a:cubicBezTo>
                                    <a:pt x="70200" y="82391"/>
                                    <a:pt x="68675" y="77819"/>
                                    <a:pt x="67151" y="73247"/>
                                  </a:cubicBezTo>
                                  <a:cubicBezTo>
                                    <a:pt x="64103" y="68580"/>
                                    <a:pt x="62580" y="65532"/>
                                    <a:pt x="59531" y="64008"/>
                                  </a:cubicBezTo>
                                  <a:cubicBezTo>
                                    <a:pt x="56483" y="62484"/>
                                    <a:pt x="51912" y="62484"/>
                                    <a:pt x="45815" y="62484"/>
                                  </a:cubicBezTo>
                                  <a:lnTo>
                                    <a:pt x="45815" y="96107"/>
                                  </a:lnTo>
                                  <a:cubicBezTo>
                                    <a:pt x="45815" y="102203"/>
                                    <a:pt x="45815" y="106775"/>
                                    <a:pt x="47339" y="108299"/>
                                  </a:cubicBezTo>
                                  <a:cubicBezTo>
                                    <a:pt x="47339" y="109823"/>
                                    <a:pt x="48863" y="109823"/>
                                    <a:pt x="50387" y="111347"/>
                                  </a:cubicBezTo>
                                  <a:cubicBezTo>
                                    <a:pt x="51912" y="112871"/>
                                    <a:pt x="53436" y="112871"/>
                                    <a:pt x="58007" y="112871"/>
                                  </a:cubicBezTo>
                                  <a:lnTo>
                                    <a:pt x="64103" y="112871"/>
                                  </a:lnTo>
                                  <a:cubicBezTo>
                                    <a:pt x="76295" y="112871"/>
                                    <a:pt x="83915" y="109823"/>
                                    <a:pt x="91631" y="105251"/>
                                  </a:cubicBezTo>
                                  <a:cubicBezTo>
                                    <a:pt x="97727" y="100679"/>
                                    <a:pt x="103823" y="91535"/>
                                    <a:pt x="105347" y="80867"/>
                                  </a:cubicBezTo>
                                  <a:lnTo>
                                    <a:pt x="109918" y="80867"/>
                                  </a:lnTo>
                                  <a:lnTo>
                                    <a:pt x="103823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lnTo>
                                    <a:pt x="4572" y="115919"/>
                                  </a:lnTo>
                                  <a:cubicBezTo>
                                    <a:pt x="7620" y="115919"/>
                                    <a:pt x="10668" y="115919"/>
                                    <a:pt x="12192" y="114395"/>
                                  </a:cubicBezTo>
                                  <a:cubicBezTo>
                                    <a:pt x="13716" y="114395"/>
                                    <a:pt x="15240" y="112871"/>
                                    <a:pt x="15240" y="109823"/>
                                  </a:cubicBezTo>
                                  <a:cubicBezTo>
                                    <a:pt x="16764" y="108299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812"/>
                                  </a:lnTo>
                                  <a:cubicBezTo>
                                    <a:pt x="16764" y="15239"/>
                                    <a:pt x="16764" y="10668"/>
                                    <a:pt x="16764" y="10668"/>
                                  </a:cubicBezTo>
                                  <a:cubicBezTo>
                                    <a:pt x="15240" y="7620"/>
                                    <a:pt x="15240" y="6096"/>
                                    <a:pt x="13716" y="4572"/>
                                  </a:cubicBezTo>
                                  <a:cubicBezTo>
                                    <a:pt x="10668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71" name="Shape 11071"/>
                          <wps:cNvSpPr/>
                          <wps:spPr>
                            <a:xfrm>
                              <a:off x="3143059" y="3048"/>
                              <a:ext cx="123634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634" h="122015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0774" y="74771"/>
                                  </a:lnTo>
                                  <a:lnTo>
                                    <a:pt x="100774" y="22860"/>
                                  </a:lnTo>
                                  <a:cubicBezTo>
                                    <a:pt x="100774" y="15240"/>
                                    <a:pt x="100774" y="10668"/>
                                    <a:pt x="97727" y="7620"/>
                                  </a:cubicBezTo>
                                  <a:cubicBezTo>
                                    <a:pt x="96202" y="4572"/>
                                    <a:pt x="90107" y="3048"/>
                                    <a:pt x="84010" y="3048"/>
                                  </a:cubicBezTo>
                                  <a:lnTo>
                                    <a:pt x="84010" y="0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23634" y="3048"/>
                                  </a:lnTo>
                                  <a:cubicBezTo>
                                    <a:pt x="119063" y="3048"/>
                                    <a:pt x="116014" y="4572"/>
                                    <a:pt x="112966" y="4572"/>
                                  </a:cubicBezTo>
                                  <a:cubicBezTo>
                                    <a:pt x="111442" y="6096"/>
                                    <a:pt x="109918" y="7620"/>
                                    <a:pt x="109918" y="10668"/>
                                  </a:cubicBezTo>
                                  <a:cubicBezTo>
                                    <a:pt x="108395" y="12192"/>
                                    <a:pt x="108395" y="16764"/>
                                    <a:pt x="108395" y="22860"/>
                                  </a:cubicBezTo>
                                  <a:lnTo>
                                    <a:pt x="108395" y="122015"/>
                                  </a:lnTo>
                                  <a:lnTo>
                                    <a:pt x="105346" y="122015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5251"/>
                                    <a:pt x="26003" y="109824"/>
                                    <a:pt x="29051" y="112871"/>
                                  </a:cubicBezTo>
                                  <a:cubicBezTo>
                                    <a:pt x="32099" y="114395"/>
                                    <a:pt x="35147" y="115919"/>
                                    <a:pt x="39719" y="115919"/>
                                  </a:cubicBezTo>
                                  <a:lnTo>
                                    <a:pt x="42767" y="115919"/>
                                  </a:lnTo>
                                  <a:lnTo>
                                    <a:pt x="42767" y="118967"/>
                                  </a:lnTo>
                                  <a:lnTo>
                                    <a:pt x="0" y="118967"/>
                                  </a:lnTo>
                                  <a:lnTo>
                                    <a:pt x="0" y="115919"/>
                                  </a:lnTo>
                                  <a:cubicBezTo>
                                    <a:pt x="6096" y="115919"/>
                                    <a:pt x="10668" y="114395"/>
                                    <a:pt x="13716" y="112871"/>
                                  </a:cubicBezTo>
                                  <a:cubicBezTo>
                                    <a:pt x="15240" y="109824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3716"/>
                                  </a:lnTo>
                                  <a:lnTo>
                                    <a:pt x="15240" y="10668"/>
                                  </a:lnTo>
                                  <a:cubicBezTo>
                                    <a:pt x="12192" y="7620"/>
                                    <a:pt x="9144" y="6096"/>
                                    <a:pt x="7620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72" name="Shape 11072"/>
                          <wps:cNvSpPr/>
                          <wps:spPr>
                            <a:xfrm>
                              <a:off x="3280505" y="3048"/>
                              <a:ext cx="108395" cy="11896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18967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2004"/>
                                  </a:lnTo>
                                  <a:lnTo>
                                    <a:pt x="105347" y="32004"/>
                                  </a:lnTo>
                                  <a:cubicBezTo>
                                    <a:pt x="102298" y="24384"/>
                                    <a:pt x="100774" y="19812"/>
                                    <a:pt x="97727" y="15240"/>
                                  </a:cubicBezTo>
                                  <a:cubicBezTo>
                                    <a:pt x="96203" y="12192"/>
                                    <a:pt x="93154" y="10668"/>
                                    <a:pt x="88487" y="7620"/>
                                  </a:cubicBezTo>
                                  <a:cubicBezTo>
                                    <a:pt x="86963" y="7620"/>
                                    <a:pt x="82391" y="6096"/>
                                    <a:pt x="76295" y="6096"/>
                                  </a:cubicBezTo>
                                  <a:lnTo>
                                    <a:pt x="68675" y="6096"/>
                                  </a:lnTo>
                                  <a:lnTo>
                                    <a:pt x="68675" y="99155"/>
                                  </a:lnTo>
                                  <a:cubicBezTo>
                                    <a:pt x="68675" y="105251"/>
                                    <a:pt x="68675" y="108300"/>
                                    <a:pt x="68675" y="109824"/>
                                  </a:cubicBezTo>
                                  <a:cubicBezTo>
                                    <a:pt x="70199" y="111347"/>
                                    <a:pt x="71723" y="112871"/>
                                    <a:pt x="73247" y="114395"/>
                                  </a:cubicBezTo>
                                  <a:cubicBezTo>
                                    <a:pt x="74771" y="115919"/>
                                    <a:pt x="77819" y="115919"/>
                                    <a:pt x="80867" y="115919"/>
                                  </a:cubicBezTo>
                                  <a:lnTo>
                                    <a:pt x="85439" y="115919"/>
                                  </a:lnTo>
                                  <a:lnTo>
                                    <a:pt x="85439" y="118967"/>
                                  </a:lnTo>
                                  <a:lnTo>
                                    <a:pt x="22860" y="118967"/>
                                  </a:lnTo>
                                  <a:lnTo>
                                    <a:pt x="22860" y="115919"/>
                                  </a:lnTo>
                                  <a:lnTo>
                                    <a:pt x="25908" y="115919"/>
                                  </a:lnTo>
                                  <a:cubicBezTo>
                                    <a:pt x="28956" y="115919"/>
                                    <a:pt x="32004" y="115919"/>
                                    <a:pt x="35052" y="114395"/>
                                  </a:cubicBezTo>
                                  <a:cubicBezTo>
                                    <a:pt x="36576" y="114395"/>
                                    <a:pt x="36576" y="112871"/>
                                    <a:pt x="38100" y="109824"/>
                                  </a:cubicBezTo>
                                  <a:cubicBezTo>
                                    <a:pt x="38100" y="108300"/>
                                    <a:pt x="39624" y="105251"/>
                                    <a:pt x="39624" y="99155"/>
                                  </a:cubicBezTo>
                                  <a:lnTo>
                                    <a:pt x="39624" y="6096"/>
                                  </a:lnTo>
                                  <a:lnTo>
                                    <a:pt x="30480" y="6096"/>
                                  </a:lnTo>
                                  <a:cubicBezTo>
                                    <a:pt x="22860" y="6096"/>
                                    <a:pt x="16764" y="7620"/>
                                    <a:pt x="12192" y="12192"/>
                                  </a:cubicBezTo>
                                  <a:cubicBezTo>
                                    <a:pt x="7620" y="16764"/>
                                    <a:pt x="4572" y="22860"/>
                                    <a:pt x="3048" y="32004"/>
                                  </a:cubicBezTo>
                                  <a:lnTo>
                                    <a:pt x="0" y="320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1073" name="Shape 11073"/>
                          <wps:cNvSpPr/>
                          <wps:spPr>
                            <a:xfrm>
                              <a:off x="3407188" y="0"/>
                              <a:ext cx="84011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1" h="125063">
                                  <a:moveTo>
                                    <a:pt x="36671" y="0"/>
                                  </a:moveTo>
                                  <a:cubicBezTo>
                                    <a:pt x="41244" y="0"/>
                                    <a:pt x="45815" y="0"/>
                                    <a:pt x="48863" y="1524"/>
                                  </a:cubicBezTo>
                                  <a:cubicBezTo>
                                    <a:pt x="51912" y="1524"/>
                                    <a:pt x="54959" y="3048"/>
                                    <a:pt x="59531" y="4572"/>
                                  </a:cubicBezTo>
                                  <a:cubicBezTo>
                                    <a:pt x="62580" y="7620"/>
                                    <a:pt x="65627" y="7620"/>
                                    <a:pt x="67151" y="7620"/>
                                  </a:cubicBezTo>
                                  <a:cubicBezTo>
                                    <a:pt x="68675" y="7620"/>
                                    <a:pt x="70200" y="7620"/>
                                    <a:pt x="70200" y="6096"/>
                                  </a:cubicBezTo>
                                  <a:cubicBezTo>
                                    <a:pt x="71724" y="6096"/>
                                    <a:pt x="73343" y="3048"/>
                                    <a:pt x="73343" y="0"/>
                                  </a:cubicBezTo>
                                  <a:lnTo>
                                    <a:pt x="76391" y="0"/>
                                  </a:lnTo>
                                  <a:lnTo>
                                    <a:pt x="76391" y="39624"/>
                                  </a:lnTo>
                                  <a:lnTo>
                                    <a:pt x="73343" y="39624"/>
                                  </a:lnTo>
                                  <a:cubicBezTo>
                                    <a:pt x="71724" y="30480"/>
                                    <a:pt x="67151" y="21336"/>
                                    <a:pt x="61056" y="15240"/>
                                  </a:cubicBezTo>
                                  <a:cubicBezTo>
                                    <a:pt x="53436" y="9144"/>
                                    <a:pt x="47339" y="6096"/>
                                    <a:pt x="39719" y="6096"/>
                                  </a:cubicBezTo>
                                  <a:cubicBezTo>
                                    <a:pt x="33624" y="6096"/>
                                    <a:pt x="27527" y="7620"/>
                                    <a:pt x="24480" y="10668"/>
                                  </a:cubicBezTo>
                                  <a:cubicBezTo>
                                    <a:pt x="21431" y="13716"/>
                                    <a:pt x="19907" y="18288"/>
                                    <a:pt x="19907" y="22860"/>
                                  </a:cubicBezTo>
                                  <a:cubicBezTo>
                                    <a:pt x="19907" y="24384"/>
                                    <a:pt x="19907" y="27432"/>
                                    <a:pt x="21431" y="28956"/>
                                  </a:cubicBezTo>
                                  <a:cubicBezTo>
                                    <a:pt x="22956" y="32004"/>
                                    <a:pt x="26003" y="35052"/>
                                    <a:pt x="29051" y="38100"/>
                                  </a:cubicBezTo>
                                  <a:cubicBezTo>
                                    <a:pt x="32100" y="39624"/>
                                    <a:pt x="38195" y="42672"/>
                                    <a:pt x="48863" y="48768"/>
                                  </a:cubicBezTo>
                                  <a:cubicBezTo>
                                    <a:pt x="62580" y="54864"/>
                                    <a:pt x="71724" y="60960"/>
                                    <a:pt x="77915" y="67056"/>
                                  </a:cubicBezTo>
                                  <a:cubicBezTo>
                                    <a:pt x="82487" y="73247"/>
                                    <a:pt x="84011" y="80867"/>
                                    <a:pt x="84011" y="88488"/>
                                  </a:cubicBezTo>
                                  <a:cubicBezTo>
                                    <a:pt x="84011" y="99155"/>
                                    <a:pt x="80963" y="106775"/>
                                    <a:pt x="73343" y="114395"/>
                                  </a:cubicBezTo>
                                  <a:cubicBezTo>
                                    <a:pt x="65627" y="122015"/>
                                    <a:pt x="54959" y="125063"/>
                                    <a:pt x="42768" y="125063"/>
                                  </a:cubicBezTo>
                                  <a:cubicBezTo>
                                    <a:pt x="39719" y="125063"/>
                                    <a:pt x="35147" y="125063"/>
                                    <a:pt x="32100" y="125063"/>
                                  </a:cubicBezTo>
                                  <a:cubicBezTo>
                                    <a:pt x="29051" y="123539"/>
                                    <a:pt x="24480" y="122015"/>
                                    <a:pt x="19907" y="120491"/>
                                  </a:cubicBezTo>
                                  <a:cubicBezTo>
                                    <a:pt x="16764" y="118967"/>
                                    <a:pt x="13716" y="118967"/>
                                    <a:pt x="12192" y="118967"/>
                                  </a:cubicBezTo>
                                  <a:cubicBezTo>
                                    <a:pt x="10668" y="118967"/>
                                    <a:pt x="9144" y="118967"/>
                                    <a:pt x="7620" y="120491"/>
                                  </a:cubicBezTo>
                                  <a:cubicBezTo>
                                    <a:pt x="6096" y="120491"/>
                                    <a:pt x="4572" y="123539"/>
                                    <a:pt x="3048" y="125063"/>
                                  </a:cubicBezTo>
                                  <a:lnTo>
                                    <a:pt x="0" y="125063"/>
                                  </a:lnTo>
                                  <a:lnTo>
                                    <a:pt x="0" y="79343"/>
                                  </a:lnTo>
                                  <a:lnTo>
                                    <a:pt x="3048" y="79343"/>
                                  </a:lnTo>
                                  <a:cubicBezTo>
                                    <a:pt x="6096" y="93059"/>
                                    <a:pt x="10668" y="102203"/>
                                    <a:pt x="18288" y="109824"/>
                                  </a:cubicBezTo>
                                  <a:cubicBezTo>
                                    <a:pt x="26003" y="115919"/>
                                    <a:pt x="33624" y="118967"/>
                                    <a:pt x="42768" y="118967"/>
                                  </a:cubicBezTo>
                                  <a:cubicBezTo>
                                    <a:pt x="48863" y="118967"/>
                                    <a:pt x="54959" y="117443"/>
                                    <a:pt x="58007" y="114395"/>
                                  </a:cubicBezTo>
                                  <a:cubicBezTo>
                                    <a:pt x="62580" y="109824"/>
                                    <a:pt x="64103" y="106775"/>
                                    <a:pt x="64103" y="100679"/>
                                  </a:cubicBezTo>
                                  <a:cubicBezTo>
                                    <a:pt x="64103" y="99155"/>
                                    <a:pt x="64103" y="96107"/>
                                    <a:pt x="62580" y="93059"/>
                                  </a:cubicBezTo>
                                  <a:cubicBezTo>
                                    <a:pt x="61056" y="90012"/>
                                    <a:pt x="58007" y="88488"/>
                                    <a:pt x="54959" y="85439"/>
                                  </a:cubicBezTo>
                                  <a:cubicBezTo>
                                    <a:pt x="51912" y="82391"/>
                                    <a:pt x="45815" y="79343"/>
                                    <a:pt x="38195" y="76295"/>
                                  </a:cubicBezTo>
                                  <a:cubicBezTo>
                                    <a:pt x="27527" y="70104"/>
                                    <a:pt x="19907" y="65532"/>
                                    <a:pt x="15240" y="62484"/>
                                  </a:cubicBezTo>
                                  <a:cubicBezTo>
                                    <a:pt x="10668" y="57912"/>
                                    <a:pt x="6096" y="54864"/>
                                    <a:pt x="4572" y="50292"/>
                                  </a:cubicBezTo>
                                  <a:cubicBezTo>
                                    <a:pt x="1524" y="45720"/>
                                    <a:pt x="0" y="39624"/>
                                    <a:pt x="0" y="35052"/>
                                  </a:cubicBezTo>
                                  <a:cubicBezTo>
                                    <a:pt x="0" y="24384"/>
                                    <a:pt x="3048" y="16764"/>
                                    <a:pt x="10668" y="9144"/>
                                  </a:cubicBezTo>
                                  <a:cubicBezTo>
                                    <a:pt x="18288" y="3048"/>
                                    <a:pt x="26003" y="0"/>
                                    <a:pt x="3667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46" name="Shape 96046"/>
                          <wps:cNvSpPr/>
                          <wps:spPr>
                            <a:xfrm>
                              <a:off x="0" y="141351"/>
                              <a:ext cx="3506724" cy="198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06724" h="19813">
                                  <a:moveTo>
                                    <a:pt x="0" y="0"/>
                                  </a:moveTo>
                                  <a:lnTo>
                                    <a:pt x="3506724" y="0"/>
                                  </a:lnTo>
                                  <a:lnTo>
                                    <a:pt x="3506724" y="19813"/>
                                  </a:lnTo>
                                  <a:lnTo>
                                    <a:pt x="0" y="19813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380" style="width:276.12pt;height:12.6901pt;mso-position-horizontal-relative:char;mso-position-vertical-relative:line" coordsize="35067,1611">
                  <v:shape id="Shape 11034" style="position:absolute;width:389;height:1150;left:71;top:97;" coordsize="38910,115090" path="m38910,0l38910,16993l36671,19231c33623,25327,30575,32947,28956,42091c30575,39043,33623,39043,35147,37519l38910,36981l38910,46418l36671,45139c33623,45139,30575,46663,27432,48187c27432,57331,25908,63522,25908,66570c25908,74190,27432,83334,28956,90954c30575,98575,32099,103146,35147,106194l38910,107699l38910,115090l19812,109242c13716,104670,9144,100099,4572,90954c1524,83334,0,75714,0,66570c0,52759,3048,40567,9144,28375c15240,16183,24384,7039,36671,943l38910,0x">
                    <v:stroke weight="0pt" endcap="flat" joinstyle="miter" miterlimit="10" on="false" color="#000000" opacity="0"/>
                    <v:fill on="true" color="#ff4d4f"/>
                  </v:shape>
                  <v:shape id="Shape 11035" style="position:absolute;width:389;height:793;left:460;top:457;" coordsize="38910,79343" path="m6906,0c16050,0,23670,3049,29766,10668c35862,16764,38910,25908,38910,36671c38910,44292,37386,51912,34338,58007c31290,65628,26718,70200,20622,74771c14526,77819,8430,79343,810,79343l0,79095l0,71704l3858,73247c5382,73247,8430,71724,9954,68676c13002,65628,13002,59531,13002,50388c13002,33624,11478,21337,8430,15240l0,10423l0,987l6906,0x">
                    <v:stroke weight="0pt" endcap="flat" joinstyle="miter" miterlimit="10" on="false" color="#000000" opacity="0"/>
                    <v:fill on="true" color="#ff4d4f"/>
                  </v:shape>
                  <v:shape id="Shape 11036" style="position:absolute;width:389;height:267;left:460;top:0;" coordsize="38910,26718" path="m38910,0l38910,3048c28242,4572,20622,9144,13002,13716l0,26718l0,9725l17193,2477c24051,762,31290,0,38910,0x">
                    <v:stroke weight="0pt" endcap="flat" joinstyle="miter" miterlimit="10" on="false" color="#000000" opacity="0"/>
                    <v:fill on="true" color="#ff4d4f"/>
                  </v:shape>
                  <v:shape id="Shape 11037" style="position:absolute;width:289;height:289;left:1033;top:961;" coordsize="28956,28956" path="m15240,0c18288,0,22860,0,24384,3048c27432,6096,28956,10668,28956,13716c28956,18288,27432,21336,24384,24384c22860,27432,18288,28956,15240,28956c10668,28956,7620,27432,4572,24384c1524,21336,0,18288,0,13716c0,10668,1524,6096,4572,3048c7620,0,10668,0,15240,0x">
                    <v:stroke weight="0pt" endcap="flat" joinstyle="miter" miterlimit="10" on="false" color="#000000" opacity="0"/>
                    <v:fill on="true" color="#ff4d4f"/>
                  </v:shape>
                  <v:shape id="Shape 11038" style="position:absolute;width:526;height:971;left:1445;top:249;" coordsize="52626,97110" path="m52626,0l52626,18059l35052,57486l52626,57486l52626,63582l32004,63582l25908,75774c24384,78822,24384,81870,24384,84918c24384,87966,24384,91014,27432,92539c28956,92539,33528,94062,39624,94062l39624,97110l0,97110l0,94062c4572,94062,7620,92539,10668,89490c13716,86442,16764,80346,19812,71202l52626,0x">
                    <v:stroke weight="0pt" endcap="flat" joinstyle="miter" miterlimit="10" on="false" color="#000000" opacity="0"/>
                    <v:fill on="true" color="#ff4d4f"/>
                  </v:shape>
                  <v:shape id="Shape 11039" style="position:absolute;width:740;height:1220;left:1972;top:0;" coordsize="74057,122016" path="m11478,0l13002,0l55769,99156c60341,108300,63389,114395,66437,115919c67961,117444,71009,118968,74057,118968l74057,122016l16050,122016l16050,118968l19098,118968c23670,118968,26718,118968,28242,117444c29766,115919,31290,114395,31290,112871c31290,112871,29766,111347,29766,109824c29766,109824,29766,106776,28242,103728l20622,88488l0,88488l0,82392l17574,82392l810,41149l0,42965l0,24905l11478,0x">
                    <v:stroke weight="0pt" endcap="flat" joinstyle="miter" miterlimit="10" on="false" color="#000000" opacity="0"/>
                    <v:fill on="true" color="#ff4d4f"/>
                  </v:shape>
                  <v:shape id="Shape 11040" style="position:absolute;width:840;height:1250;left:2865;top:0;" coordsize="84011,125063" path="m36671,0c39719,0,44291,0,47339,1524c50387,1524,53435,3048,58007,4572c62579,7620,64103,7620,67151,7620c68771,7620,68771,7620,70295,6096c70295,6096,71818,3048,73343,0l74867,0l76390,39624l73343,39624c70295,30480,67151,21336,59531,15240c53435,9144,45815,6096,38195,6096c32099,6096,27527,7620,24479,10668c19907,13716,18383,18288,18383,22860c18383,24384,19907,27432,19907,28956c21431,32004,24479,35052,29051,38100c32099,39624,38195,42672,47339,48768c62579,54864,71818,60960,76390,67056c80963,73247,84011,80867,84011,88488c84011,99155,79439,106775,71818,114395c64103,122015,53435,125063,42767,125063c38195,125063,35147,125063,32099,125063c27527,123539,24479,122015,18383,120491c15335,118967,13716,118967,12192,118967c10668,118967,9144,118967,6096,120491c4572,120491,3048,123539,3048,125063l0,125063l0,79343l3048,79343c4572,93059,10668,102203,18383,109824c24479,115919,33623,118967,41243,118967c48863,118967,53435,117443,58007,114395c61055,109824,62579,106775,62579,100679c62579,99155,62579,96107,61055,93059c59531,90012,58007,88488,53435,85439c50387,82391,45815,79343,38195,76295c27527,70104,18383,65532,13716,62484c9144,57912,6096,54864,3048,50292c0,45720,0,39624,0,35052c0,24384,3048,16764,10668,9144c16859,3048,26003,0,36671,0x">
                    <v:stroke weight="0pt" endcap="flat" joinstyle="miter" miterlimit="10" on="false" color="#000000" opacity="0"/>
                    <v:fill on="true" color="#ff4d4f"/>
                  </v:shape>
                  <v:shape id="Shape 11041" style="position:absolute;width:840;height:1250;left:3903;top:0;" coordsize="84011,125063" path="m38195,0c41243,0,45815,0,48863,1524c51911,1524,54959,3048,59531,4572c62579,7620,65627,7620,67151,7620c68675,7620,70295,7620,71818,6096c71818,6096,73342,3048,73342,0l76390,0l77914,39624l73342,39624c71818,30480,67151,21336,61055,15240c53435,9144,47339,6096,39719,6096c33623,6096,29051,7620,24479,10668c21431,13716,19907,18288,19907,22860c19907,24384,19907,27432,21431,28956c22955,32004,26003,35052,29051,38100c32099,39624,38195,42672,48863,48768c62579,54864,71818,60960,77914,67056c82486,73247,84011,80867,84011,88488c84011,99155,80963,106775,73342,114395c65627,122015,54959,125063,42767,125063c39719,125063,35147,125063,32099,125063c29051,123539,24479,122015,19907,120491c16764,118967,13716,118967,12192,118967c10668,118967,9144,118967,7620,120491c6096,120491,4572,123539,3048,125063l0,125063l0,79343l3048,79343c6096,93059,10668,102203,18383,109824c26003,115919,33623,118967,42767,118967c48863,118967,54959,117443,58007,114395c62579,109824,64103,106775,64103,100679c64103,99155,64103,96107,62579,93059c61055,90012,58007,88488,54959,85439c51911,82391,47339,79343,38195,76295c27527,70104,19907,65532,15240,62484c10668,57912,6096,54864,4572,50292c1524,45720,0,39624,0,35052c0,24384,4572,16764,10668,9144c18383,3048,27527,0,38195,0x">
                    <v:stroke weight="0pt" endcap="flat" joinstyle="miter" miterlimit="10" on="false" color="#000000" opacity="0"/>
                    <v:fill on="true" color="#ff4d4f"/>
                  </v:shape>
                  <v:shape id="Shape 11042" style="position:absolute;width:1251;height:1220;left:4895;top:30;" coordsize="125158,122015" path="m0,0l62579,0l62579,3048l59531,3048c54959,3048,51911,3048,50387,4572c48863,4572,47339,6096,45815,7620c45815,10668,45815,13716,45815,21336l45815,79343c45815,90012,45815,97631,47339,100679c48863,105251,51911,108300,54959,109824c59531,112871,64103,112871,70199,112871c76295,112871,82486,111347,87058,108300c91630,106775,94679,102203,96202,97631c99251,91536,100774,82391,100774,70200l100774,21336c100774,15240,99251,12192,97727,9144c97727,7620,96202,6096,94679,4572c91630,3048,87058,3048,82486,3048l82486,0l125158,0l125158,3048l122111,3048c119063,3048,116014,3048,112967,4572c111442,6096,109918,7620,108395,10668c108395,12192,106870,16764,106870,21336l106870,67056c106870,80867,106870,91536,105346,97631c102298,103727,97727,109824,91630,114395c84011,120491,74771,122015,61055,122015c51911,122015,42767,120491,38195,118967c30575,114395,24479,109824,21336,103727c18288,97631,16764,90012,16764,79343l16764,21336c16764,13716,15240,9144,15240,7620c13716,6096,13716,4572,10668,4572c9144,3048,6096,3048,0,3048l0,0x">
                    <v:stroke weight="0pt" endcap="flat" joinstyle="miter" miterlimit="10" on="false" color="#000000" opacity="0"/>
                    <v:fill on="true" color="#ff4d4f"/>
                  </v:shape>
                  <v:shape id="Shape 11043" style="position:absolute;width:1633;height:1189;left:6239;top:30;" coordsize="163354,118967" path="m0,0l48863,0l82391,79343l114490,0l163354,0l163354,3048l160306,3048c155734,3048,154210,3048,151067,4572c149543,6096,148019,6096,148019,9144c146494,10668,146494,13716,146494,19812l146494,99155c146494,105251,146494,108300,148019,109824c148019,111347,149543,112871,152591,114395c154210,115919,157258,115919,160306,115919l163354,115919l163354,118967l100679,118967l100679,115919l105346,115919c108394,115919,111443,115919,112967,114395c114490,114395,116014,112871,117538,109824c117538,108300,117538,105251,117538,99155l117538,10668l71723,118967l70199,118967l22860,10668l22860,96107c22860,100679,22860,105251,22860,106775c24384,109824,25908,111347,28956,112871c30480,115919,35052,115919,41148,115919l41148,118967l0,118967l0,115919c3048,115919,6096,115919,7620,114395c10668,114395,12192,112871,13716,111347c13716,109824,15240,108300,16764,105251c16764,103727,16764,100679,16764,96107l16764,19812c16764,13716,15240,10668,15240,9144c15240,7620,13716,6096,10668,4572c9144,3048,6096,3048,3048,3048l0,3048l0,0x">
                    <v:stroke weight="0pt" endcap="flat" joinstyle="miter" miterlimit="10" on="false" color="#000000" opacity="0"/>
                    <v:fill on="true" color="#ff4d4f"/>
                  </v:shape>
                  <v:shape id="Shape 11044" style="position:absolute;width:580;height:1189;left:7964;top:30;" coordsize="58007,118967" path="m0,0l51911,0l58007,625l58007,9651l47339,6096l44291,6096l44291,57912c45815,57912,47339,57912,48863,57912l58007,54587l58007,64778l44291,65532l44291,99155c44291,105251,44291,109823,45815,111347c45815,112871,47339,114395,48863,114395l58007,115538l58007,118967l0,118967l0,115919c4572,115919,9144,115919,10668,114395c12192,114395,13716,112871,15240,111347c15240,109823,16764,105251,16764,99155l16764,19812c16764,13715,15240,10668,15240,7620c13716,6096,12192,4572,10668,4572c9144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11045" style="position:absolute;width:30;height:34;left:8544;top:1185;" coordsize="3048,3429" path="m0,0l3048,381l3048,3429l0,3429l0,0x">
                    <v:stroke weight="0pt" endcap="flat" joinstyle="miter" miterlimit="10" on="false" color="#000000" opacity="0"/>
                    <v:fill on="true" color="#ff4d4f"/>
                  </v:shape>
                  <v:shape id="Shape 11046" style="position:absolute;width:427;height:641;left:8544;top:36;" coordsize="42768,64153" path="m0,0l16204,1661c22503,3185,27480,5471,30575,8519c38195,14615,42768,22235,42768,31379c42768,38999,39719,45095,35147,51191c30575,57287,24384,60335,15240,61859c12192,62621,8382,63383,3620,63954l0,64153l0,53962l7620,51191c10668,46619,13716,40523,13716,31379c13716,22235,10668,16139,7620,11567l0,9027l0,0x">
                    <v:stroke weight="0pt" endcap="flat" joinstyle="miter" miterlimit="10" on="false" color="#000000" opacity="0"/>
                    <v:fill on="true" color="#ff4d4f"/>
                  </v:shape>
                  <v:shape id="Shape 11047" style="position:absolute;width:1083;height:1189;left:9033;top:30;" coordsize="108395,118967" path="m0,0l108395,0l108395,32004l103823,32004c102298,24384,100774,19812,97727,15240c96203,12192,93154,10668,88583,7620c87059,7620,82391,6096,76295,6096l68675,6096l68675,99155c68675,105251,68675,108300,68675,109824c70199,111347,71723,112871,73247,114395c74771,115919,77819,115919,80867,115919l85439,115919l85439,118967l22860,118967l22860,115919l25908,115919c28956,115919,32004,115919,35147,114395c36671,114395,36671,112871,38195,109824c38195,108300,39719,105251,39719,99155l39719,6096l30480,6096c22860,6096,16764,7620,12192,12192c7620,16764,4572,22860,3048,32004l0,32004l0,0x">
                    <v:stroke weight="0pt" endcap="flat" joinstyle="miter" miterlimit="10" on="false" color="#000000" opacity="0"/>
                    <v:fill on="true" color="#ff4d4f"/>
                  </v:shape>
                  <v:shape id="Shape 11048" style="position:absolute;width:625;height:1189;left:10239;top:30;" coordsize="62579,118967" path="m0,0l62579,0l62579,3048l59531,3048c56483,3048,53435,3048,50387,4572c48863,6096,48863,6096,47339,9144c47339,10668,45815,13716,45815,19812l45815,99155c45815,105251,45815,108300,47339,109824c47339,111347,48863,112871,51911,114395c53435,115919,56483,115919,59531,115919l62579,115919l62579,118967l0,118967l0,115919l4572,115919c7620,115919,10668,115919,12192,114395c13716,114395,15240,112871,16764,109824c16764,108300,16764,105251,16764,99155l16764,19812c16764,13716,16764,10668,16764,9144c15240,7620,13716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11049" style="position:absolute;width:641;height:1235;left:10941;top:15;" coordsize="64151,123523" path="m64151,0l64151,4580l50209,8948c46196,11805,42767,15996,39719,21330c35147,30474,32099,44190,32099,60954c32099,82385,36671,97625,42767,106769c45815,110579,48887,113246,52340,114960l64151,117427l64151,123523l35540,118008c27146,114389,19907,109055,13811,102197c4667,90005,0,76289,0,60954c0,42666,6191,27425,18383,16758c24479,10661,31337,6090,38969,3232l64151,0x">
                    <v:stroke weight="0pt" endcap="flat" joinstyle="miter" miterlimit="10" on="false" color="#000000" opacity="0"/>
                    <v:fill on="true" color="#ff4d4f"/>
                  </v:shape>
                  <v:shape id="Shape 11050" style="position:absolute;width:641;height:1250;left:11582;top:0;" coordsize="64151,125063" path="m48,1524c18336,0,33576,6096,45863,18288c58055,28956,64151,44196,64151,62484c64151,77819,59579,91536,50435,102203c38148,117443,21384,125063,48,125063l0,125054l0,118957l48,118967c6144,118967,12240,117443,15288,114395c21384,109824,24432,105251,27480,96107c30528,88487,32052,77819,32052,64008c32052,47244,30528,36576,27480,27432c24432,19812,21384,15240,16812,10668c12240,7620,6144,6096,48,6096l0,6110l0,1530l48,1524x">
                    <v:stroke weight="0pt" endcap="flat" joinstyle="miter" miterlimit="10" on="false" color="#000000" opacity="0"/>
                    <v:fill on="true" color="#ff4d4f"/>
                  </v:shape>
                  <v:shape id="Shape 11051" style="position:absolute;width:1251;height:1220;left:12331;top:30;" coordsize="125158,122015" path="m0,0l42767,0l102298,74771l102298,22860c102298,15240,100774,10668,99251,7620c96202,4572,91630,3048,85534,3048l85534,0l125158,0l125158,3048c119063,3048,116014,4572,114490,4572c112966,6096,111442,7620,109918,10668c109918,12192,108395,16764,108395,22860l108395,122015l105346,122015l24479,22860l24479,99155c24479,105251,26003,109824,29051,112871c32099,114395,36671,115919,39719,115919l42767,115919l42767,118967l0,118967l0,115919c7620,115919,12192,114395,13716,112871c16764,109824,18288,105251,18288,99155l18288,13716l15240,10668c12192,7620,10668,6096,9144,4572c6096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11052" style="position:absolute;width:839;height:1250;left:13736;top:0;" coordsize="83915,125063" path="m38100,0c41243,0,45815,0,48863,1524c51911,1524,54959,3048,59531,4572c62580,7620,65627,7620,67151,7620c68675,7620,70199,7620,71724,6096c71724,6096,73247,3048,73247,0l76295,0l77819,39624l73247,39624c71724,30480,67151,21336,61055,15240c54959,9144,47339,6096,39624,6096c33528,6096,28956,7620,24384,10668c21336,13716,19812,18288,19812,22860c19812,24384,19812,27432,21336,28956c22860,32004,25908,35052,28956,38100c32004,39624,38100,42672,48863,48768c62580,54864,71724,60960,77819,67056c82391,73247,83915,80867,83915,88488c83915,99155,80867,106775,73247,114395c65627,122015,54959,125063,42767,125063c39624,125063,35052,125063,32004,125063c28956,123539,24384,122015,19812,120491c16764,118967,15240,118967,12192,118967c10668,118967,9144,118967,7620,120491c6096,120491,4572,123539,3048,125063l0,125063l0,79343l3048,79343c6096,93059,10668,102203,18288,109824c25908,115919,33528,118967,42767,118967c48863,118967,54959,117443,58007,114395c62580,109824,64103,106775,64103,100679c64103,99155,64103,96107,62580,93059c61055,90012,58007,88488,54959,85439c51911,82391,47339,79343,38100,76295c27432,70104,19812,65532,15240,62484c10668,57912,6096,54864,4572,50292c1524,45720,0,39624,0,35052c0,24384,4572,16764,10668,9144c18288,3048,27432,0,38100,0x">
                    <v:stroke weight="0pt" endcap="flat" joinstyle="miter" miterlimit="10" on="false" color="#000000" opacity="0"/>
                    <v:fill on="true" color="#ff4d4f"/>
                  </v:shape>
                  <v:shape id="Shape 11053" style="position:absolute;width:527;height:962;left:15185;top:257;" coordsize="52721,96223" path="m52721,0l52721,16966l35147,56599l52721,56599l52721,62695l32099,62695l26003,74887c24479,77935,24479,80983,24479,84031c24479,87078,24479,90126,27527,91651c29051,91651,33623,93175,39719,93175l39719,96223l0,96223l0,93175c4667,93175,7715,91651,10763,88602c13811,85554,16859,79459,21431,70314l52721,0x">
                    <v:stroke weight="0pt" endcap="flat" joinstyle="miter" miterlimit="10" on="false" color="#000000" opacity="0"/>
                    <v:fill on="true" color="#ff4d4f"/>
                  </v:shape>
                  <v:shape id="Shape 11054" style="position:absolute;width:740;height:1220;left:15712;top:0;" coordsize="74057,122016" path="m11478,0l13002,0l55769,99156c60341,108300,63389,114395,66437,115919c67961,117444,71009,118968,74057,118968l74057,122016l16050,122016l16050,118968l19098,118968c23669,118968,26718,118968,28242,117444c29766,115919,31290,114395,31290,112871c31290,112871,31290,111347,29766,109824c29766,109824,29766,106776,28242,103728l20622,88488l0,88488l0,82392l17574,82392l714,41149l0,42759l0,25793l11478,0x">
                    <v:stroke weight="0pt" endcap="flat" joinstyle="miter" miterlimit="10" on="false" color="#000000" opacity="0"/>
                    <v:fill on="true" color="#ff4d4f"/>
                  </v:shape>
                  <v:shape id="Shape 11055" style="position:absolute;width:1251;height:1220;left:16529;top:30;" coordsize="125158,122015" path="m0,0l42767,0l102298,74771l102298,22860c102298,15240,100774,10668,99251,7620c96202,4572,91630,3048,85534,3048l85534,0l125158,0l125158,3048c119063,3048,116014,4572,114490,4572c112966,6096,111442,7620,109918,10668c109918,12192,108395,16764,108395,22860l108395,122015l105346,122015l24384,22860l24384,99155c24384,105251,26003,109824,29051,112871c32099,114395,36671,115919,39719,115919l42767,115919l42767,118967l0,118967l0,115919c6096,115919,10668,114395,13716,112871c16764,109824,18288,105251,18288,99155l18288,13716l15240,10668c12192,7620,10668,6096,9144,4572c6096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11056" style="position:absolute;width:671;height:1189;left:17873;top:30;" coordsize="67104,118967" path="m0,0l53435,0l67104,1783l67104,10620l65627,9144c62579,7620,54959,6096,45720,6096l45720,100679c45720,105251,45720,108299,45720,109824c45720,109824,47244,111347,48768,111347c50387,112871,51911,112871,54959,112871l67104,110679l67104,118967l53435,118967l0,118967l0,115919l3048,115919c6096,115919,9144,115919,10668,114395c13716,112871,15240,112871,15240,109824c15240,108299,16764,105251,16764,99155l16764,19812c16764,13716,15240,10668,15240,9144c15240,7620,13716,6096,10668,4572c9144,3048,6096,3048,3048,3048l0,3048l0,0x">
                    <v:stroke weight="0pt" endcap="flat" joinstyle="miter" miterlimit="10" on="false" color="#000000" opacity="0"/>
                    <v:fill on="true" color="#ff4d4f"/>
                  </v:shape>
                  <v:shape id="Shape 11057" style="position:absolute;width:534;height:1171;left:18544;top:48;" coordsize="53483,117184" path="m0,0l21384,2789c32052,8885,39767,14981,44339,25649c50435,34793,53483,45461,53483,57653c53483,66797,51959,74513,48911,82132c45863,88228,42815,94324,38243,98896c33575,103468,29004,108041,24431,109565c18336,112613,10716,115660,3096,117184l0,117184l0,108896l1572,108612c5381,106897,8430,104231,10716,100420c18336,92801,21384,77560,21384,59177c21384,43937,18336,31745,13764,22601l0,8837l0,0x">
                    <v:stroke weight="0pt" endcap="flat" joinstyle="miter" miterlimit="10" on="false" color="#000000" opacity="0"/>
                    <v:fill on="true" color="#ff4d4f"/>
                  </v:shape>
                  <v:shape id="Shape 11058" style="position:absolute;width:625;height:1189;left:19690;top:30;" coordsize="62579,118967" path="m0,0l62579,0l62579,3048l59531,3048c54959,3048,53435,3048,50387,4572c48863,6096,47339,6096,47339,9144c45815,10668,45815,13716,45815,19812l45815,99155c45815,105251,45815,108300,47339,109824c47339,111347,48863,112871,50387,114395c53435,115919,54959,115919,59531,115919l62579,115919l62579,118967l0,118967l0,115919l4572,115919c7620,115919,10668,115919,12192,114395c13716,114395,15240,112871,16764,109824c16764,108300,16764,105251,16764,99155l16764,19812c16764,13716,16764,10668,16764,9144c15240,7620,13716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11059" style="position:absolute;width:1648;height:1189;left:20361;top:30;" coordsize="164878,118967" path="m0,0l48863,0l82486,79343l116015,0l164878,0l164878,3048l160306,3048c157258,3048,154210,3048,151162,4572c151162,6096,149638,6096,148114,9144c148114,10668,148114,13716,148114,19812l148114,99155c148114,105251,148114,108300,148114,109824c149638,111347,149638,112871,152686,114395c154210,115919,157258,115919,160306,115919l164878,115919l164878,118967l100774,118967l100774,115919l105346,115919c108395,115919,111442,115919,114490,114395c116015,114395,116015,112871,117539,109824c117539,108300,119158,105251,119158,99155l119158,10668l71818,118967l70295,118967l22955,10668l22955,96107c22955,100679,22955,105251,24479,106775c24479,109824,26003,111347,29051,112871c32099,115919,35147,115919,41243,115919l41243,118967l0,118967l0,115919l1524,115919c3048,115919,6096,115919,9144,114395c10668,114395,12192,112871,13811,111347c15335,109824,15335,108300,16859,105251c16859,103727,16859,100679,16859,96107l16859,19812c16859,13716,16859,10668,15335,9144c15335,7620,13811,6096,12192,4572c9144,3048,7620,3048,3048,3048l0,3048l0,0x">
                    <v:stroke weight="0pt" endcap="flat" joinstyle="miter" miterlimit="10" on="false" color="#000000" opacity="0"/>
                    <v:fill on="true" color="#ff4d4f"/>
                  </v:shape>
                  <v:shape id="Shape 11060" style="position:absolute;width:579;height:1189;left:22087;top:30;" coordsize="57960,118967" path="m0,0l51816,0l57960,607l57960,9420l48768,6096l44196,6096l44196,57912c45720,57912,47244,57912,48768,57912l57960,54588l57960,64779l44196,65532l44196,99155c44196,105251,44196,109823,45720,111347c45720,112871,47244,114395,50292,114395l57960,115481l57960,118967l0,118967l0,115919c6096,115919,9144,115919,10668,114395c13716,114395,15240,112871,15240,111347c16764,109823,16764,105251,16764,99155l16764,19812c16764,13715,16764,10668,15240,7620c15240,6096,13716,4572,10668,4572c9144,3048,6096,3048,0,3048l0,0x">
                    <v:stroke weight="0pt" endcap="flat" joinstyle="miter" miterlimit="10" on="false" color="#000000" opacity="0"/>
                    <v:fill on="true" color="#ff4d4f"/>
                  </v:shape>
                  <v:shape id="Shape 11061" style="position:absolute;width:30;height:34;left:22667;top:1185;" coordsize="3096,3487" path="m0,0l3096,439l3096,3487l0,3487l0,0x">
                    <v:stroke weight="0pt" endcap="flat" joinstyle="miter" miterlimit="10" on="false" color="#000000" opacity="0"/>
                    <v:fill on="true" color="#ff4d4f"/>
                  </v:shape>
                  <v:shape id="Shape 11062" style="position:absolute;width:427;height:641;left:22667;top:36;" coordsize="42719,64172" path="m0,0l16990,1679c23289,3203,28242,5489,32052,8537c39671,14632,42719,22253,42719,31397c42719,39017,41196,45113,35099,51209c30527,57305,24431,60353,15287,61877c12240,62639,8429,63401,3655,63972l0,64172l0,53981l7667,51209c12239,46637,13764,40541,13764,31397c13764,22253,12239,16156,7667,11585l0,8813l0,0x">
                    <v:stroke weight="0pt" endcap="flat" joinstyle="miter" miterlimit="10" on="false" color="#000000" opacity="0"/>
                    <v:fill on="true" color="#ff4d4f"/>
                  </v:shape>
                  <v:shape id="Shape 11063" style="position:absolute;width:626;height:1189;left:23124;top:30;" coordsize="62627,118967" path="m0,0l56578,0l62627,127l62627,8426l55054,6096l44291,6096l44291,57912l50387,57912l62627,56897l62627,78391l53435,65532l44291,65532l44291,99155c44291,105251,45815,109823,45815,111347c47339,112871,48863,114395,50387,114395c51911,115919,56578,115919,61151,115919l61151,118967l0,118967l0,115919c6191,115919,9239,115919,10763,114395c13811,114395,15335,112871,15335,111347c16859,109823,16859,105251,16859,99155l16859,19812c16859,13715,16859,10668,15335,7620c15335,6096,13811,4572,10763,4572c9239,3048,6191,3048,0,3048l0,0x">
                    <v:stroke weight="0pt" endcap="flat" joinstyle="miter" miterlimit="10" on="false" color="#000000" opacity="0"/>
                    <v:fill on="true" color="#ff4d4f"/>
                  </v:shape>
                  <v:shape id="Shape 11064" style="position:absolute;width:671;height:1188;left:23751;top:31;" coordsize="67199,118840" path="m0,0l12049,253c17192,635,21384,1397,24431,2921c32052,4445,36624,7493,41196,13588c45863,18161,47387,25781,47387,31876c47387,41021,44243,48640,38148,54736c35099,57785,29004,60833,21384,62357l50435,103600c53483,108172,56531,111220,58055,112744c61103,114267,64151,115792,67199,115792l67199,118840l29004,118840l0,78263l0,56770l6143,56261c9192,54736,13764,51688,15287,48640c18336,44069,18336,39497,18336,31876c18336,24257,16811,16636,12240,12064l0,8299l0,0x">
                    <v:stroke weight="0pt" endcap="flat" joinstyle="miter" miterlimit="10" on="false" color="#000000" opacity="0"/>
                    <v:fill on="true" color="#ff4d4f"/>
                  </v:shape>
                  <v:shape id="Shape 11065" style="position:absolute;width:641;height:1250;left:24499;top:0;" coordsize="64151,125063" path="m62579,1524l64151,1715l64151,6110l64103,6096c53435,6096,44291,12192,39719,22860c33623,32004,32099,45720,32099,62484c32099,83915,35147,99155,42767,108299c47339,115919,54959,118967,64103,118967l64151,118953l64151,125054l64103,125063c42767,125063,26003,117443,13716,103727c4572,91536,0,77819,0,62484c0,44196,6096,28956,18288,18288c30575,6096,45815,0,62579,1524x">
                    <v:stroke weight="0pt" endcap="flat" joinstyle="miter" miterlimit="10" on="false" color="#000000" opacity="0"/>
                    <v:fill on="true" color="#ff4d4f"/>
                  </v:shape>
                  <v:shape id="Shape 11066" style="position:absolute;width:640;height:1233;left:25140;top:17;" coordsize="64056,123338" path="m0,0l24991,3047c32814,5904,39672,10476,45768,16573c57960,27240,64056,42480,64056,60768c64056,76104,59484,89820,50340,100488c44244,108107,37005,113823,28611,117632l0,123338l0,117238l15288,112680c19860,108108,24431,103536,27480,94392c30528,86771,32052,76104,32052,62292c32052,45528,30528,34861,27480,25716c24431,18097,19860,13525,15288,8952l0,4394l0,0x">
                    <v:stroke weight="0pt" endcap="flat" joinstyle="miter" miterlimit="10" on="false" color="#000000" opacity="0"/>
                    <v:fill on="true" color="#ff4d4f"/>
                  </v:shape>
                  <v:shape id="Shape 11067" style="position:absolute;width:1282;height:1220;left:25873;top:30;" coordsize="128207,122015" path="m0,0l58007,0l58007,3048l56483,3048c50387,3048,47339,3048,45815,4572c44196,6096,42672,7620,42672,9144c42672,9144,42672,10668,44196,12192c44196,13716,45815,18288,48863,24384l74771,83915l97727,30480c100774,24384,102298,19812,103822,18288c103822,15240,103822,13716,103822,12192c103822,10668,103822,9144,102298,7620c102298,6096,100774,4572,99251,4572c96107,3048,93059,3048,88487,3048l88487,0l128207,0l128207,3048c123635,3048,119063,6096,116015,9144c114491,12192,109918,19812,105347,30480l64103,122015l61055,122015l19812,27432c15240,15240,10668,9144,9144,6096c7620,4572,4572,3048,0,3048l0,0x">
                    <v:stroke weight="0pt" endcap="flat" joinstyle="miter" miterlimit="10" on="false" color="#000000" opacity="0"/>
                    <v:fill on="true" color="#ff4d4f"/>
                  </v:shape>
                  <v:shape id="Shape 11068" style="position:absolute;width:1099;height:1189;left:27231;top:30;" coordsize="109918,118967" path="m0,0l100775,0l100775,35052l97727,35052c96203,25908,93155,19812,90107,16764c87059,12192,82487,9144,76391,7620c73343,7620,67151,6096,58007,6096l45815,6096l45815,54864l48863,54864c56483,54864,61056,53339,65627,48768c68771,42672,70295,36576,71818,27432l74867,27432l74867,90011l71818,90011c70295,82391,68771,77819,67151,73247c64103,68580,62580,65532,59531,64008c56483,62484,51912,62484,45815,62484l45815,96107c45815,102203,45815,106775,47339,108299c47339,109823,48863,109823,50387,111347c51912,112871,53436,112871,58007,112871l64103,112871c76391,112871,85535,109823,91631,105251c97727,100679,103823,91535,106871,80867l109918,80867l103823,118967l0,118967l0,115919l4572,115919c7620,115919,10668,115919,12192,114395c13716,114395,15335,112871,16859,109823c16859,108299,16859,105251,16859,99155l16859,19812c16859,15239,16859,10668,16859,10668c16859,7620,15335,6096,13716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11069" style="position:absolute;width:1648;height:1189;left:28469;top:30;" coordsize="164878,118967" path="m0,0l50387,0l83915,79343l116015,0l164878,0l164878,3048l161830,3048c157258,3048,154115,3048,152591,4572c151067,6096,149543,6096,149543,9144c148018,10668,148018,13716,148018,19812l148018,99155c148018,105251,148018,108300,149543,109824c149543,111347,151067,112871,152591,114395c155734,115919,157258,115919,161830,115919l164878,115919l164878,118967l102203,118967l102203,115919l106871,115919c109918,115919,112967,115919,114491,114395c116015,114395,117539,112871,119063,109824c119063,108300,119063,105251,119063,99155l119063,10668l73247,118967l71724,118967l24384,10668l24384,96107c24384,100679,24384,105251,24384,106775c25908,109824,27432,111347,30480,112871c32004,115919,36576,115919,41148,115919l41148,118967l0,118967l0,115919l1524,115919c4572,115919,7620,115919,9144,114395c12192,114395,13716,112871,15240,111347c15240,109824,16764,108300,16764,105251c16764,103727,18288,100679,18288,96107l18288,19812c18288,13716,16764,10668,16764,9144c15240,7620,15240,6096,12192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11070" style="position:absolute;width:1099;height:1189;left:30194;top:30;" coordsize="109918,118967" path="m0,0l100775,0l100775,35052l97727,35052c96203,25908,93155,19812,90107,16764c86963,12192,82391,9144,76295,7620c73247,7620,67151,6096,58007,6096l45815,6096l45815,54864l48863,54864c56483,54864,61056,53339,64103,48768c68675,42672,70200,36576,71724,27432l74771,27432l74771,90011l71724,90011c70200,82391,68675,77819,67151,73247c64103,68580,62580,65532,59531,64008c56483,62484,51912,62484,45815,62484l45815,96107c45815,102203,45815,106775,47339,108299c47339,109823,48863,109823,50387,111347c51912,112871,53436,112871,58007,112871l64103,112871c76295,112871,83915,109823,91631,105251c97727,100679,103823,91535,105347,80867l109918,80867l103823,118967l0,118967l0,115919l4572,115919c7620,115919,10668,115919,12192,114395c13716,114395,15240,112871,15240,109823c16764,108299,16764,105251,16764,99155l16764,19812c16764,15239,16764,10668,16764,10668c15240,7620,15240,6096,13716,4572c10668,3048,7620,3048,4572,3048l0,3048l0,0x">
                    <v:stroke weight="0pt" endcap="flat" joinstyle="miter" miterlimit="10" on="false" color="#000000" opacity="0"/>
                    <v:fill on="true" color="#ff4d4f"/>
                  </v:shape>
                  <v:shape id="Shape 11071" style="position:absolute;width:1236;height:1220;left:31430;top:30;" coordsize="123634,122015" path="m0,0l42767,0l100774,74771l100774,22860c100774,15240,100774,10668,97727,7620c96202,4572,90107,3048,84010,3048l84010,0l123634,0l123634,3048c119063,3048,116014,4572,112966,4572c111442,6096,109918,7620,109918,10668c108395,12192,108395,16764,108395,22860l108395,122015l105346,122015l24479,22860l24479,99155c24479,105251,26003,109824,29051,112871c32099,114395,35147,115919,39719,115919l42767,115919l42767,118967l0,118967l0,115919c6096,115919,10668,114395,13716,112871c15240,109824,16764,105251,16764,99155l16764,13716l15240,10668c12192,7620,9144,6096,7620,4572c6096,3048,3048,3048,0,3048l0,0x">
                    <v:stroke weight="0pt" endcap="flat" joinstyle="miter" miterlimit="10" on="false" color="#000000" opacity="0"/>
                    <v:fill on="true" color="#ff4d4f"/>
                  </v:shape>
                  <v:shape id="Shape 11072" style="position:absolute;width:1083;height:1189;left:32805;top:30;" coordsize="108395,118967" path="m0,0l108395,0l108395,32004l105347,32004c102298,24384,100774,19812,97727,15240c96203,12192,93154,10668,88487,7620c86963,7620,82391,6096,76295,6096l68675,6096l68675,99155c68675,105251,68675,108300,68675,109824c70199,111347,71723,112871,73247,114395c74771,115919,77819,115919,80867,115919l85439,115919l85439,118967l22860,118967l22860,115919l25908,115919c28956,115919,32004,115919,35052,114395c36576,114395,36576,112871,38100,109824c38100,108300,39624,105251,39624,99155l39624,6096l30480,6096c22860,6096,16764,7620,12192,12192c7620,16764,4572,22860,3048,32004l0,32004l0,0x">
                    <v:stroke weight="0pt" endcap="flat" joinstyle="miter" miterlimit="10" on="false" color="#000000" opacity="0"/>
                    <v:fill on="true" color="#ff4d4f"/>
                  </v:shape>
                  <v:shape id="Shape 11073" style="position:absolute;width:840;height:1250;left:34071;top:0;" coordsize="84011,125063" path="m36671,0c41244,0,45815,0,48863,1524c51912,1524,54959,3048,59531,4572c62580,7620,65627,7620,67151,7620c68675,7620,70200,7620,70200,6096c71724,6096,73343,3048,73343,0l76391,0l76391,39624l73343,39624c71724,30480,67151,21336,61056,15240c53436,9144,47339,6096,39719,6096c33624,6096,27527,7620,24480,10668c21431,13716,19907,18288,19907,22860c19907,24384,19907,27432,21431,28956c22956,32004,26003,35052,29051,38100c32100,39624,38195,42672,48863,48768c62580,54864,71724,60960,77915,67056c82487,73247,84011,80867,84011,88488c84011,99155,80963,106775,73343,114395c65627,122015,54959,125063,42768,125063c39719,125063,35147,125063,32100,125063c29051,123539,24480,122015,19907,120491c16764,118967,13716,118967,12192,118967c10668,118967,9144,118967,7620,120491c6096,120491,4572,123539,3048,125063l0,125063l0,79343l3048,79343c6096,93059,10668,102203,18288,109824c26003,115919,33624,118967,42768,118967c48863,118967,54959,117443,58007,114395c62580,109824,64103,106775,64103,100679c64103,99155,64103,96107,62580,93059c61056,90012,58007,88488,54959,85439c51912,82391,45815,79343,38195,76295c27527,70104,19907,65532,15240,62484c10668,57912,6096,54864,4572,50292c1524,45720,0,39624,0,35052c0,24384,3048,16764,10668,9144c18288,3048,26003,0,36671,0x">
                    <v:stroke weight="0pt" endcap="flat" joinstyle="miter" miterlimit="10" on="false" color="#000000" opacity="0"/>
                    <v:fill on="true" color="#ff4d4f"/>
                  </v:shape>
                  <v:shape id="Shape 96047" style="position:absolute;width:35067;height:198;left:0;top:1413;" coordsize="3506724,19813" path="m0,0l3506724,0l3506724,19813l0,19813l0,0">
                    <v:stroke weight="0pt" endcap="flat" joinstyle="miter" miterlimit="10" on="false" color="#000000" opacity="0"/>
                    <v:fill on="true" color="#ff4d4f"/>
                  </v:shape>
                </v:group>
              </w:pict>
            </mc:Fallback>
          </mc:AlternateContent>
        </w:r>
      </w:ins>
    </w:p>
    <w:p w14:paraId="5F8071D8" w14:textId="77777777" w:rsidR="00030F3E" w:rsidRDefault="00B51CFB">
      <w:pPr>
        <w:spacing w:after="0"/>
        <w:ind w:left="-2"/>
        <w:rPr>
          <w:ins w:id="49" w:author="Other Author" w:date="2024-07-17T21:10:00Z" w16du:dateUtc="2024-07-17T15:40:00Z"/>
        </w:rPr>
      </w:pPr>
      <w:ins w:id="50" w:author="Other Author" w:date="2024-07-17T21:10:00Z" w16du:dateUtc="2024-07-17T15:40:00Z">
        <w:r>
          <w:rPr>
            <w:noProof/>
          </w:rPr>
          <w:drawing>
            <wp:inline distT="0" distB="0" distL="0" distR="0" wp14:anchorId="3CB663B9" wp14:editId="3C1C7EA8">
              <wp:extent cx="5096257" cy="2033016"/>
              <wp:effectExtent l="0" t="0" r="0" b="0"/>
              <wp:docPr id="95804" name="Picture 9580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04" name="Picture 95804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96257" cy="203301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9C42C2" w14:textId="77777777" w:rsidR="00030F3E" w:rsidRDefault="00B51CFB">
      <w:pPr>
        <w:spacing w:after="11080"/>
        <w:ind w:left="-1440" w:right="333"/>
        <w:rPr>
          <w:ins w:id="51" w:author="Other Author" w:date="2024-07-17T21:10:00Z" w16du:dateUtc="2024-07-17T15:40:00Z"/>
        </w:rPr>
      </w:pPr>
      <w:ins w:id="52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C33D3B1" wp14:editId="5B4CECEA">
                  <wp:simplePos x="0" y="0"/>
                  <wp:positionH relativeFrom="page">
                    <wp:posOffset>2749296</wp:posOffset>
                  </wp:positionH>
                  <wp:positionV relativeFrom="page">
                    <wp:posOffset>9477851</wp:posOffset>
                  </wp:positionV>
                  <wp:extent cx="2406396" cy="159925"/>
                  <wp:effectExtent l="0" t="0" r="0" b="0"/>
                  <wp:wrapTopAndBottom/>
                  <wp:docPr id="95165" name="Group 9516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406396" cy="159925"/>
                            <a:chOff x="0" y="0"/>
                            <a:chExt cx="2406396" cy="159925"/>
                          </a:xfrm>
                        </wpg:grpSpPr>
                        <wps:wsp>
                          <wps:cNvPr id="12744" name="Shape 12744"/>
                          <wps:cNvSpPr/>
                          <wps:spPr>
                            <a:xfrm>
                              <a:off x="11811" y="0"/>
                              <a:ext cx="65627" cy="122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627" h="122110">
                                  <a:moveTo>
                                    <a:pt x="44196" y="0"/>
                                  </a:moveTo>
                                  <a:lnTo>
                                    <a:pt x="47244" y="0"/>
                                  </a:lnTo>
                                  <a:lnTo>
                                    <a:pt x="47244" y="97727"/>
                                  </a:lnTo>
                                  <a:cubicBezTo>
                                    <a:pt x="47244" y="105346"/>
                                    <a:pt x="47244" y="109919"/>
                                    <a:pt x="48863" y="111443"/>
                                  </a:cubicBezTo>
                                  <a:cubicBezTo>
                                    <a:pt x="48863" y="114491"/>
                                    <a:pt x="50387" y="116015"/>
                                    <a:pt x="51911" y="117539"/>
                                  </a:cubicBezTo>
                                  <a:cubicBezTo>
                                    <a:pt x="54959" y="119063"/>
                                    <a:pt x="58007" y="119063"/>
                                    <a:pt x="62579" y="119063"/>
                                  </a:cubicBezTo>
                                  <a:lnTo>
                                    <a:pt x="65627" y="119063"/>
                                  </a:lnTo>
                                  <a:lnTo>
                                    <a:pt x="65627" y="122110"/>
                                  </a:lnTo>
                                  <a:lnTo>
                                    <a:pt x="1524" y="122110"/>
                                  </a:lnTo>
                                  <a:lnTo>
                                    <a:pt x="1524" y="119063"/>
                                  </a:lnTo>
                                  <a:lnTo>
                                    <a:pt x="4572" y="119063"/>
                                  </a:lnTo>
                                  <a:cubicBezTo>
                                    <a:pt x="10668" y="119063"/>
                                    <a:pt x="13716" y="119063"/>
                                    <a:pt x="15240" y="117539"/>
                                  </a:cubicBezTo>
                                  <a:cubicBezTo>
                                    <a:pt x="18288" y="116015"/>
                                    <a:pt x="19812" y="114491"/>
                                    <a:pt x="19812" y="112967"/>
                                  </a:cubicBezTo>
                                  <a:cubicBezTo>
                                    <a:pt x="21336" y="109919"/>
                                    <a:pt x="21336" y="105346"/>
                                    <a:pt x="21336" y="97727"/>
                                  </a:cubicBezTo>
                                  <a:lnTo>
                                    <a:pt x="21336" y="35147"/>
                                  </a:lnTo>
                                  <a:cubicBezTo>
                                    <a:pt x="21336" y="30575"/>
                                    <a:pt x="21336" y="26003"/>
                                    <a:pt x="21336" y="24479"/>
                                  </a:cubicBezTo>
                                  <a:cubicBezTo>
                                    <a:pt x="19812" y="24479"/>
                                    <a:pt x="19812" y="22955"/>
                                    <a:pt x="18288" y="21431"/>
                                  </a:cubicBezTo>
                                  <a:cubicBezTo>
                                    <a:pt x="16764" y="21431"/>
                                    <a:pt x="15240" y="19907"/>
                                    <a:pt x="12192" y="19907"/>
                                  </a:cubicBezTo>
                                  <a:cubicBezTo>
                                    <a:pt x="9144" y="19907"/>
                                    <a:pt x="6096" y="21431"/>
                                    <a:pt x="1524" y="22955"/>
                                  </a:cubicBezTo>
                                  <a:lnTo>
                                    <a:pt x="0" y="19907"/>
                                  </a:lnTo>
                                  <a:lnTo>
                                    <a:pt x="4419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5" name="Shape 12745"/>
                          <wps:cNvSpPr/>
                          <wps:spPr>
                            <a:xfrm>
                              <a:off x="110966" y="94679"/>
                              <a:ext cx="29051" cy="3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30480">
                                  <a:moveTo>
                                    <a:pt x="13811" y="0"/>
                                  </a:moveTo>
                                  <a:cubicBezTo>
                                    <a:pt x="18383" y="0"/>
                                    <a:pt x="21431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5240"/>
                                  </a:cubicBezTo>
                                  <a:cubicBezTo>
                                    <a:pt x="29051" y="19812"/>
                                    <a:pt x="27527" y="22860"/>
                                    <a:pt x="24479" y="25908"/>
                                  </a:cubicBezTo>
                                  <a:cubicBezTo>
                                    <a:pt x="21431" y="28956"/>
                                    <a:pt x="18383" y="30480"/>
                                    <a:pt x="13811" y="30480"/>
                                  </a:cubicBezTo>
                                  <a:cubicBezTo>
                                    <a:pt x="10763" y="30480"/>
                                    <a:pt x="6096" y="28956"/>
                                    <a:pt x="4572" y="25908"/>
                                  </a:cubicBezTo>
                                  <a:cubicBezTo>
                                    <a:pt x="1524" y="22860"/>
                                    <a:pt x="0" y="19812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6096" y="1524"/>
                                    <a:pt x="10763" y="0"/>
                                    <a:pt x="138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6" name="Shape 12746"/>
                          <wps:cNvSpPr/>
                          <wps:spPr>
                            <a:xfrm>
                              <a:off x="110966" y="36672"/>
                              <a:ext cx="29051" cy="3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30480">
                                  <a:moveTo>
                                    <a:pt x="13811" y="0"/>
                                  </a:moveTo>
                                  <a:cubicBezTo>
                                    <a:pt x="18383" y="0"/>
                                    <a:pt x="21431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5240"/>
                                  </a:cubicBezTo>
                                  <a:cubicBezTo>
                                    <a:pt x="29051" y="19812"/>
                                    <a:pt x="27527" y="22860"/>
                                    <a:pt x="24479" y="25908"/>
                                  </a:cubicBezTo>
                                  <a:cubicBezTo>
                                    <a:pt x="21431" y="28956"/>
                                    <a:pt x="18383" y="30480"/>
                                    <a:pt x="13811" y="30480"/>
                                  </a:cubicBezTo>
                                  <a:cubicBezTo>
                                    <a:pt x="10763" y="30480"/>
                                    <a:pt x="7715" y="28956"/>
                                    <a:pt x="4572" y="25908"/>
                                  </a:cubicBezTo>
                                  <a:cubicBezTo>
                                    <a:pt x="1524" y="22860"/>
                                    <a:pt x="0" y="19812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6096" y="1524"/>
                                    <a:pt x="10763" y="0"/>
                                    <a:pt x="138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7" name="Shape 12747"/>
                          <wps:cNvSpPr/>
                          <wps:spPr>
                            <a:xfrm>
                              <a:off x="202597" y="1524"/>
                              <a:ext cx="67199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99" h="120586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67199" y="2425"/>
                                  </a:lnTo>
                                  <a:lnTo>
                                    <a:pt x="67199" y="10794"/>
                                  </a:lnTo>
                                  <a:lnTo>
                                    <a:pt x="67151" y="10763"/>
                                  </a:lnTo>
                                  <a:cubicBezTo>
                                    <a:pt x="62579" y="7715"/>
                                    <a:pt x="54959" y="7715"/>
                                    <a:pt x="45815" y="7715"/>
                                  </a:cubicBezTo>
                                  <a:lnTo>
                                    <a:pt x="45815" y="100774"/>
                                  </a:lnTo>
                                  <a:cubicBezTo>
                                    <a:pt x="45815" y="106870"/>
                                    <a:pt x="45815" y="109918"/>
                                    <a:pt x="45815" y="109918"/>
                                  </a:cubicBezTo>
                                  <a:cubicBezTo>
                                    <a:pt x="47339" y="111443"/>
                                    <a:pt x="47339" y="112967"/>
                                    <a:pt x="48863" y="112967"/>
                                  </a:cubicBezTo>
                                  <a:cubicBezTo>
                                    <a:pt x="50387" y="114491"/>
                                    <a:pt x="51911" y="114491"/>
                                    <a:pt x="54959" y="114491"/>
                                  </a:cubicBezTo>
                                  <a:lnTo>
                                    <a:pt x="67199" y="112281"/>
                                  </a:lnTo>
                                  <a:lnTo>
                                    <a:pt x="67199" y="119335"/>
                                  </a:lnTo>
                                  <a:lnTo>
                                    <a:pt x="53435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lnTo>
                                    <a:pt x="3048" y="117539"/>
                                  </a:lnTo>
                                  <a:cubicBezTo>
                                    <a:pt x="7620" y="117539"/>
                                    <a:pt x="9144" y="117539"/>
                                    <a:pt x="12192" y="116015"/>
                                  </a:cubicBezTo>
                                  <a:cubicBezTo>
                                    <a:pt x="13716" y="114491"/>
                                    <a:pt x="15240" y="112967"/>
                                    <a:pt x="15240" y="111443"/>
                                  </a:cubicBezTo>
                                  <a:cubicBezTo>
                                    <a:pt x="16764" y="109918"/>
                                    <a:pt x="16764" y="106870"/>
                                    <a:pt x="16764" y="100774"/>
                                  </a:cubicBezTo>
                                  <a:lnTo>
                                    <a:pt x="16764" y="21431"/>
                                  </a:lnTo>
                                  <a:cubicBezTo>
                                    <a:pt x="16764" y="15335"/>
                                    <a:pt x="16764" y="10763"/>
                                    <a:pt x="15240" y="9239"/>
                                  </a:cubicBezTo>
                                  <a:cubicBezTo>
                                    <a:pt x="15240" y="7715"/>
                                    <a:pt x="13716" y="6191"/>
                                    <a:pt x="12192" y="6191"/>
                                  </a:cubicBezTo>
                                  <a:cubicBezTo>
                                    <a:pt x="9144" y="4667"/>
                                    <a:pt x="7620" y="4667"/>
                                    <a:pt x="3048" y="4667"/>
                                  </a:cubicBezTo>
                                  <a:lnTo>
                                    <a:pt x="0" y="46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8" name="Shape 12748"/>
                          <wps:cNvSpPr/>
                          <wps:spPr>
                            <a:xfrm>
                              <a:off x="269796" y="3949"/>
                              <a:ext cx="53387" cy="1169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387" h="116911">
                                  <a:moveTo>
                                    <a:pt x="0" y="0"/>
                                  </a:moveTo>
                                  <a:lnTo>
                                    <a:pt x="21384" y="3766"/>
                                  </a:lnTo>
                                  <a:cubicBezTo>
                                    <a:pt x="32052" y="8338"/>
                                    <a:pt x="39671" y="15959"/>
                                    <a:pt x="45768" y="25102"/>
                                  </a:cubicBezTo>
                                  <a:cubicBezTo>
                                    <a:pt x="50340" y="35771"/>
                                    <a:pt x="53387" y="46438"/>
                                    <a:pt x="53387" y="58631"/>
                                  </a:cubicBezTo>
                                  <a:cubicBezTo>
                                    <a:pt x="53387" y="66250"/>
                                    <a:pt x="51864" y="75395"/>
                                    <a:pt x="48815" y="81490"/>
                                  </a:cubicBezTo>
                                  <a:cubicBezTo>
                                    <a:pt x="47291" y="89205"/>
                                    <a:pt x="42719" y="95302"/>
                                    <a:pt x="39671" y="99874"/>
                                  </a:cubicBezTo>
                                  <a:cubicBezTo>
                                    <a:pt x="35099" y="104446"/>
                                    <a:pt x="29003" y="107493"/>
                                    <a:pt x="24431" y="110542"/>
                                  </a:cubicBezTo>
                                  <a:cubicBezTo>
                                    <a:pt x="18240" y="113590"/>
                                    <a:pt x="12144" y="115114"/>
                                    <a:pt x="3000" y="116638"/>
                                  </a:cubicBezTo>
                                  <a:lnTo>
                                    <a:pt x="0" y="116911"/>
                                  </a:lnTo>
                                  <a:lnTo>
                                    <a:pt x="0" y="109856"/>
                                  </a:lnTo>
                                  <a:lnTo>
                                    <a:pt x="1476" y="109589"/>
                                  </a:lnTo>
                                  <a:cubicBezTo>
                                    <a:pt x="5286" y="107875"/>
                                    <a:pt x="8334" y="105208"/>
                                    <a:pt x="10620" y="101398"/>
                                  </a:cubicBezTo>
                                  <a:cubicBezTo>
                                    <a:pt x="18240" y="92254"/>
                                    <a:pt x="21384" y="78443"/>
                                    <a:pt x="21384" y="58631"/>
                                  </a:cubicBezTo>
                                  <a:cubicBezTo>
                                    <a:pt x="21384" y="43390"/>
                                    <a:pt x="19764" y="31199"/>
                                    <a:pt x="13668" y="22054"/>
                                  </a:cubicBezTo>
                                  <a:cubicBezTo>
                                    <a:pt x="12144" y="19007"/>
                                    <a:pt x="10239" y="15959"/>
                                    <a:pt x="7953" y="13482"/>
                                  </a:cubicBezTo>
                                  <a:lnTo>
                                    <a:pt x="0" y="836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9" name="Shape 12749"/>
                          <wps:cNvSpPr/>
                          <wps:spPr>
                            <a:xfrm>
                              <a:off x="335375" y="26539"/>
                              <a:ext cx="51911" cy="9557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95572">
                                  <a:moveTo>
                                    <a:pt x="51911" y="0"/>
                                  </a:moveTo>
                                  <a:lnTo>
                                    <a:pt x="51911" y="16346"/>
                                  </a:lnTo>
                                  <a:lnTo>
                                    <a:pt x="33623" y="54329"/>
                                  </a:lnTo>
                                  <a:lnTo>
                                    <a:pt x="51911" y="54329"/>
                                  </a:lnTo>
                                  <a:lnTo>
                                    <a:pt x="51911" y="61949"/>
                                  </a:lnTo>
                                  <a:lnTo>
                                    <a:pt x="30575" y="61949"/>
                                  </a:lnTo>
                                  <a:lnTo>
                                    <a:pt x="26003" y="72712"/>
                                  </a:lnTo>
                                  <a:cubicBezTo>
                                    <a:pt x="24479" y="77284"/>
                                    <a:pt x="24479" y="80332"/>
                                    <a:pt x="24479" y="83380"/>
                                  </a:cubicBezTo>
                                  <a:cubicBezTo>
                                    <a:pt x="24479" y="86428"/>
                                    <a:pt x="24479" y="89476"/>
                                    <a:pt x="27527" y="91000"/>
                                  </a:cubicBezTo>
                                  <a:cubicBezTo>
                                    <a:pt x="29051" y="91000"/>
                                    <a:pt x="33623" y="92524"/>
                                    <a:pt x="39719" y="92524"/>
                                  </a:cubicBezTo>
                                  <a:lnTo>
                                    <a:pt x="39719" y="95572"/>
                                  </a:lnTo>
                                  <a:lnTo>
                                    <a:pt x="0" y="95572"/>
                                  </a:lnTo>
                                  <a:lnTo>
                                    <a:pt x="0" y="92524"/>
                                  </a:lnTo>
                                  <a:cubicBezTo>
                                    <a:pt x="4572" y="92524"/>
                                    <a:pt x="7620" y="89476"/>
                                    <a:pt x="10668" y="86428"/>
                                  </a:cubicBezTo>
                                  <a:cubicBezTo>
                                    <a:pt x="12192" y="84904"/>
                                    <a:pt x="16859" y="78808"/>
                                    <a:pt x="19907" y="69664"/>
                                  </a:cubicBezTo>
                                  <a:lnTo>
                                    <a:pt x="5191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0" name="Shape 12750"/>
                          <wps:cNvSpPr/>
                          <wps:spPr>
                            <a:xfrm>
                              <a:off x="387286" y="0"/>
                              <a:ext cx="74771" cy="1221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22111">
                                  <a:moveTo>
                                    <a:pt x="12192" y="0"/>
                                  </a:moveTo>
                                  <a:lnTo>
                                    <a:pt x="13716" y="0"/>
                                  </a:lnTo>
                                  <a:lnTo>
                                    <a:pt x="56483" y="97727"/>
                                  </a:lnTo>
                                  <a:cubicBezTo>
                                    <a:pt x="61055" y="106871"/>
                                    <a:pt x="64103" y="112967"/>
                                    <a:pt x="67151" y="116015"/>
                                  </a:cubicBezTo>
                                  <a:cubicBezTo>
                                    <a:pt x="68675" y="117539"/>
                                    <a:pt x="71723" y="119063"/>
                                    <a:pt x="74771" y="119063"/>
                                  </a:cubicBezTo>
                                  <a:lnTo>
                                    <a:pt x="74771" y="122111"/>
                                  </a:lnTo>
                                  <a:lnTo>
                                    <a:pt x="16764" y="122111"/>
                                  </a:lnTo>
                                  <a:lnTo>
                                    <a:pt x="16764" y="119063"/>
                                  </a:lnTo>
                                  <a:lnTo>
                                    <a:pt x="19907" y="119063"/>
                                  </a:lnTo>
                                  <a:cubicBezTo>
                                    <a:pt x="24479" y="119063"/>
                                    <a:pt x="27527" y="119063"/>
                                    <a:pt x="29051" y="117539"/>
                                  </a:cubicBezTo>
                                  <a:cubicBezTo>
                                    <a:pt x="30575" y="116015"/>
                                    <a:pt x="32099" y="114491"/>
                                    <a:pt x="32099" y="112967"/>
                                  </a:cubicBezTo>
                                  <a:cubicBezTo>
                                    <a:pt x="32099" y="111443"/>
                                    <a:pt x="30575" y="111443"/>
                                    <a:pt x="30575" y="109919"/>
                                  </a:cubicBezTo>
                                  <a:cubicBezTo>
                                    <a:pt x="30575" y="109919"/>
                                    <a:pt x="30575" y="106871"/>
                                    <a:pt x="27527" y="103823"/>
                                  </a:cubicBezTo>
                                  <a:lnTo>
                                    <a:pt x="21431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0868"/>
                                  </a:lnTo>
                                  <a:lnTo>
                                    <a:pt x="18288" y="80868"/>
                                  </a:lnTo>
                                  <a:lnTo>
                                    <a:pt x="1524" y="39719"/>
                                  </a:lnTo>
                                  <a:lnTo>
                                    <a:pt x="0" y="42884"/>
                                  </a:lnTo>
                                  <a:lnTo>
                                    <a:pt x="0" y="26539"/>
                                  </a:lnTo>
                                  <a:lnTo>
                                    <a:pt x="1219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1" name="Shape 12751"/>
                          <wps:cNvSpPr/>
                          <wps:spPr>
                            <a:xfrm>
                              <a:off x="474345" y="1525"/>
                              <a:ext cx="106870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6870" h="120586">
                                  <a:moveTo>
                                    <a:pt x="0" y="0"/>
                                  </a:moveTo>
                                  <a:lnTo>
                                    <a:pt x="106870" y="0"/>
                                  </a:lnTo>
                                  <a:lnTo>
                                    <a:pt x="106870" y="33624"/>
                                  </a:lnTo>
                                  <a:lnTo>
                                    <a:pt x="103727" y="33624"/>
                                  </a:lnTo>
                                  <a:cubicBezTo>
                                    <a:pt x="102203" y="26003"/>
                                    <a:pt x="100679" y="19907"/>
                                    <a:pt x="97631" y="16859"/>
                                  </a:cubicBezTo>
                                  <a:cubicBezTo>
                                    <a:pt x="96107" y="13812"/>
                                    <a:pt x="93059" y="10763"/>
                                    <a:pt x="88487" y="9239"/>
                                  </a:cubicBezTo>
                                  <a:cubicBezTo>
                                    <a:pt x="85439" y="7715"/>
                                    <a:pt x="82391" y="7715"/>
                                    <a:pt x="76295" y="7715"/>
                                  </a:cubicBezTo>
                                  <a:lnTo>
                                    <a:pt x="67151" y="7715"/>
                                  </a:lnTo>
                                  <a:lnTo>
                                    <a:pt x="67151" y="100774"/>
                                  </a:lnTo>
                                  <a:cubicBezTo>
                                    <a:pt x="67151" y="106870"/>
                                    <a:pt x="68675" y="109919"/>
                                    <a:pt x="68675" y="111443"/>
                                  </a:cubicBezTo>
                                  <a:cubicBezTo>
                                    <a:pt x="68675" y="112967"/>
                                    <a:pt x="70199" y="114491"/>
                                    <a:pt x="73247" y="116015"/>
                                  </a:cubicBezTo>
                                  <a:cubicBezTo>
                                    <a:pt x="74771" y="117539"/>
                                    <a:pt x="77819" y="117539"/>
                                    <a:pt x="80867" y="117539"/>
                                  </a:cubicBezTo>
                                  <a:lnTo>
                                    <a:pt x="85439" y="117539"/>
                                  </a:lnTo>
                                  <a:lnTo>
                                    <a:pt x="85439" y="120586"/>
                                  </a:lnTo>
                                  <a:lnTo>
                                    <a:pt x="21336" y="120586"/>
                                  </a:lnTo>
                                  <a:lnTo>
                                    <a:pt x="21336" y="117539"/>
                                  </a:lnTo>
                                  <a:lnTo>
                                    <a:pt x="25908" y="117539"/>
                                  </a:lnTo>
                                  <a:cubicBezTo>
                                    <a:pt x="28956" y="117539"/>
                                    <a:pt x="32004" y="117539"/>
                                    <a:pt x="33528" y="116015"/>
                                  </a:cubicBezTo>
                                  <a:cubicBezTo>
                                    <a:pt x="35052" y="114491"/>
                                    <a:pt x="36576" y="112967"/>
                                    <a:pt x="38100" y="111443"/>
                                  </a:cubicBezTo>
                                  <a:cubicBezTo>
                                    <a:pt x="38100" y="109919"/>
                                    <a:pt x="38100" y="106870"/>
                                    <a:pt x="38100" y="100774"/>
                                  </a:cubicBezTo>
                                  <a:lnTo>
                                    <a:pt x="38100" y="7715"/>
                                  </a:lnTo>
                                  <a:lnTo>
                                    <a:pt x="30480" y="7715"/>
                                  </a:lnTo>
                                  <a:cubicBezTo>
                                    <a:pt x="21336" y="7715"/>
                                    <a:pt x="16764" y="9239"/>
                                    <a:pt x="12192" y="12288"/>
                                  </a:cubicBezTo>
                                  <a:cubicBezTo>
                                    <a:pt x="7620" y="16859"/>
                                    <a:pt x="4572" y="24479"/>
                                    <a:pt x="3048" y="33624"/>
                                  </a:cubicBezTo>
                                  <a:lnTo>
                                    <a:pt x="0" y="336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2" name="Shape 12752"/>
                          <wps:cNvSpPr/>
                          <wps:spPr>
                            <a:xfrm>
                              <a:off x="593408" y="26585"/>
                              <a:ext cx="51864" cy="955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864" h="95526">
                                  <a:moveTo>
                                    <a:pt x="51864" y="0"/>
                                  </a:moveTo>
                                  <a:lnTo>
                                    <a:pt x="51864" y="13241"/>
                                  </a:lnTo>
                                  <a:lnTo>
                                    <a:pt x="33528" y="54283"/>
                                  </a:lnTo>
                                  <a:lnTo>
                                    <a:pt x="51864" y="54283"/>
                                  </a:lnTo>
                                  <a:lnTo>
                                    <a:pt x="51864" y="61902"/>
                                  </a:lnTo>
                                  <a:lnTo>
                                    <a:pt x="30480" y="61902"/>
                                  </a:lnTo>
                                  <a:lnTo>
                                    <a:pt x="25908" y="72665"/>
                                  </a:lnTo>
                                  <a:cubicBezTo>
                                    <a:pt x="24384" y="77238"/>
                                    <a:pt x="22860" y="80286"/>
                                    <a:pt x="22860" y="83334"/>
                                  </a:cubicBezTo>
                                  <a:cubicBezTo>
                                    <a:pt x="22860" y="86382"/>
                                    <a:pt x="24384" y="89429"/>
                                    <a:pt x="27432" y="90953"/>
                                  </a:cubicBezTo>
                                  <a:cubicBezTo>
                                    <a:pt x="28956" y="90953"/>
                                    <a:pt x="33528" y="92477"/>
                                    <a:pt x="39624" y="92477"/>
                                  </a:cubicBezTo>
                                  <a:lnTo>
                                    <a:pt x="39624" y="95526"/>
                                  </a:lnTo>
                                  <a:lnTo>
                                    <a:pt x="0" y="95526"/>
                                  </a:lnTo>
                                  <a:lnTo>
                                    <a:pt x="0" y="92477"/>
                                  </a:lnTo>
                                  <a:cubicBezTo>
                                    <a:pt x="3048" y="92477"/>
                                    <a:pt x="7620" y="89429"/>
                                    <a:pt x="10668" y="86382"/>
                                  </a:cubicBezTo>
                                  <a:cubicBezTo>
                                    <a:pt x="12192" y="84858"/>
                                    <a:pt x="16764" y="78762"/>
                                    <a:pt x="19812" y="69617"/>
                                  </a:cubicBezTo>
                                  <a:lnTo>
                                    <a:pt x="5186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3" name="Shape 12753"/>
                          <wps:cNvSpPr/>
                          <wps:spPr>
                            <a:xfrm>
                              <a:off x="645271" y="0"/>
                              <a:ext cx="74819" cy="1221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19" h="122111">
                                  <a:moveTo>
                                    <a:pt x="12240" y="0"/>
                                  </a:moveTo>
                                  <a:lnTo>
                                    <a:pt x="13764" y="0"/>
                                  </a:lnTo>
                                  <a:lnTo>
                                    <a:pt x="56531" y="97727"/>
                                  </a:lnTo>
                                  <a:cubicBezTo>
                                    <a:pt x="61103" y="106871"/>
                                    <a:pt x="64151" y="112967"/>
                                    <a:pt x="67199" y="116015"/>
                                  </a:cubicBezTo>
                                  <a:cubicBezTo>
                                    <a:pt x="68723" y="117539"/>
                                    <a:pt x="71771" y="119063"/>
                                    <a:pt x="74819" y="119063"/>
                                  </a:cubicBezTo>
                                  <a:lnTo>
                                    <a:pt x="74819" y="122111"/>
                                  </a:lnTo>
                                  <a:lnTo>
                                    <a:pt x="16812" y="122111"/>
                                  </a:lnTo>
                                  <a:lnTo>
                                    <a:pt x="16812" y="119063"/>
                                  </a:lnTo>
                                  <a:lnTo>
                                    <a:pt x="19860" y="119063"/>
                                  </a:lnTo>
                                  <a:cubicBezTo>
                                    <a:pt x="24431" y="119063"/>
                                    <a:pt x="27480" y="119063"/>
                                    <a:pt x="29004" y="117539"/>
                                  </a:cubicBezTo>
                                  <a:cubicBezTo>
                                    <a:pt x="30528" y="116015"/>
                                    <a:pt x="30528" y="114491"/>
                                    <a:pt x="30528" y="112967"/>
                                  </a:cubicBezTo>
                                  <a:cubicBezTo>
                                    <a:pt x="30528" y="111443"/>
                                    <a:pt x="30528" y="111443"/>
                                    <a:pt x="30528" y="109919"/>
                                  </a:cubicBezTo>
                                  <a:cubicBezTo>
                                    <a:pt x="30528" y="109919"/>
                                    <a:pt x="29004" y="106871"/>
                                    <a:pt x="27480" y="103823"/>
                                  </a:cubicBezTo>
                                  <a:lnTo>
                                    <a:pt x="21384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0868"/>
                                  </a:lnTo>
                                  <a:lnTo>
                                    <a:pt x="18336" y="80868"/>
                                  </a:lnTo>
                                  <a:lnTo>
                                    <a:pt x="48" y="39719"/>
                                  </a:lnTo>
                                  <a:lnTo>
                                    <a:pt x="0" y="39826"/>
                                  </a:lnTo>
                                  <a:lnTo>
                                    <a:pt x="0" y="26585"/>
                                  </a:lnTo>
                                  <a:lnTo>
                                    <a:pt x="1224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4" name="Shape 12754"/>
                          <wps:cNvSpPr/>
                          <wps:spPr>
                            <a:xfrm>
                              <a:off x="779621" y="0"/>
                              <a:ext cx="114491" cy="1251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4491" h="125158">
                                  <a:moveTo>
                                    <a:pt x="65627" y="0"/>
                                  </a:moveTo>
                                  <a:cubicBezTo>
                                    <a:pt x="74771" y="0"/>
                                    <a:pt x="83915" y="1524"/>
                                    <a:pt x="93155" y="4572"/>
                                  </a:cubicBezTo>
                                  <a:cubicBezTo>
                                    <a:pt x="97727" y="7715"/>
                                    <a:pt x="102299" y="7715"/>
                                    <a:pt x="103823" y="7715"/>
                                  </a:cubicBezTo>
                                  <a:cubicBezTo>
                                    <a:pt x="105347" y="7715"/>
                                    <a:pt x="106871" y="7715"/>
                                    <a:pt x="108395" y="6191"/>
                                  </a:cubicBezTo>
                                  <a:cubicBezTo>
                                    <a:pt x="109919" y="4572"/>
                                    <a:pt x="109919" y="3048"/>
                                    <a:pt x="111443" y="0"/>
                                  </a:cubicBezTo>
                                  <a:lnTo>
                                    <a:pt x="114491" y="0"/>
                                  </a:lnTo>
                                  <a:lnTo>
                                    <a:pt x="114491" y="41243"/>
                                  </a:lnTo>
                                  <a:lnTo>
                                    <a:pt x="111443" y="41243"/>
                                  </a:lnTo>
                                  <a:cubicBezTo>
                                    <a:pt x="108395" y="30575"/>
                                    <a:pt x="103823" y="21431"/>
                                    <a:pt x="96203" y="15335"/>
                                  </a:cubicBezTo>
                                  <a:cubicBezTo>
                                    <a:pt x="88488" y="10763"/>
                                    <a:pt x="80868" y="7715"/>
                                    <a:pt x="71724" y="7715"/>
                                  </a:cubicBezTo>
                                  <a:cubicBezTo>
                                    <a:pt x="64103" y="7715"/>
                                    <a:pt x="58007" y="9239"/>
                                    <a:pt x="51912" y="13812"/>
                                  </a:cubicBezTo>
                                  <a:cubicBezTo>
                                    <a:pt x="45815" y="18383"/>
                                    <a:pt x="41244" y="24479"/>
                                    <a:pt x="38195" y="30575"/>
                                  </a:cubicBezTo>
                                  <a:cubicBezTo>
                                    <a:pt x="33624" y="39719"/>
                                    <a:pt x="32004" y="48863"/>
                                    <a:pt x="32004" y="61055"/>
                                  </a:cubicBezTo>
                                  <a:cubicBezTo>
                                    <a:pt x="32004" y="71724"/>
                                    <a:pt x="33624" y="80867"/>
                                    <a:pt x="36671" y="90012"/>
                                  </a:cubicBezTo>
                                  <a:cubicBezTo>
                                    <a:pt x="38195" y="99251"/>
                                    <a:pt x="42768" y="105346"/>
                                    <a:pt x="48863" y="109919"/>
                                  </a:cubicBezTo>
                                  <a:cubicBezTo>
                                    <a:pt x="54959" y="114491"/>
                                    <a:pt x="62580" y="116015"/>
                                    <a:pt x="71724" y="116015"/>
                                  </a:cubicBezTo>
                                  <a:cubicBezTo>
                                    <a:pt x="79344" y="116015"/>
                                    <a:pt x="85439" y="114491"/>
                                    <a:pt x="91631" y="111443"/>
                                  </a:cubicBezTo>
                                  <a:cubicBezTo>
                                    <a:pt x="99251" y="108394"/>
                                    <a:pt x="105347" y="102298"/>
                                    <a:pt x="111443" y="94679"/>
                                  </a:cubicBezTo>
                                  <a:lnTo>
                                    <a:pt x="111443" y="105346"/>
                                  </a:lnTo>
                                  <a:cubicBezTo>
                                    <a:pt x="105347" y="111443"/>
                                    <a:pt x="97727" y="117539"/>
                                    <a:pt x="91631" y="120586"/>
                                  </a:cubicBezTo>
                                  <a:cubicBezTo>
                                    <a:pt x="83915" y="123634"/>
                                    <a:pt x="74771" y="125158"/>
                                    <a:pt x="65627" y="125158"/>
                                  </a:cubicBezTo>
                                  <a:cubicBezTo>
                                    <a:pt x="53436" y="125158"/>
                                    <a:pt x="41244" y="122110"/>
                                    <a:pt x="32004" y="117539"/>
                                  </a:cubicBezTo>
                                  <a:cubicBezTo>
                                    <a:pt x="21336" y="112967"/>
                                    <a:pt x="13716" y="105346"/>
                                    <a:pt x="7620" y="94679"/>
                                  </a:cubicBezTo>
                                  <a:cubicBezTo>
                                    <a:pt x="3048" y="85439"/>
                                    <a:pt x="0" y="74771"/>
                                    <a:pt x="0" y="64103"/>
                                  </a:cubicBezTo>
                                  <a:cubicBezTo>
                                    <a:pt x="0" y="53436"/>
                                    <a:pt x="3048" y="42767"/>
                                    <a:pt x="9144" y="32100"/>
                                  </a:cubicBezTo>
                                  <a:cubicBezTo>
                                    <a:pt x="15240" y="21431"/>
                                    <a:pt x="22860" y="13812"/>
                                    <a:pt x="33624" y="7715"/>
                                  </a:cubicBezTo>
                                  <a:cubicBezTo>
                                    <a:pt x="44291" y="1524"/>
                                    <a:pt x="54959" y="0"/>
                                    <a:pt x="6562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5" name="Shape 12755"/>
                          <wps:cNvSpPr/>
                          <wps:spPr>
                            <a:xfrm>
                              <a:off x="909352" y="1525"/>
                              <a:ext cx="134303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4303" h="120586">
                                  <a:moveTo>
                                    <a:pt x="0" y="0"/>
                                  </a:moveTo>
                                  <a:lnTo>
                                    <a:pt x="64103" y="0"/>
                                  </a:lnTo>
                                  <a:lnTo>
                                    <a:pt x="64103" y="4667"/>
                                  </a:lnTo>
                                  <a:lnTo>
                                    <a:pt x="59531" y="4667"/>
                                  </a:lnTo>
                                  <a:cubicBezTo>
                                    <a:pt x="56483" y="4667"/>
                                    <a:pt x="53436" y="4667"/>
                                    <a:pt x="51912" y="6191"/>
                                  </a:cubicBezTo>
                                  <a:cubicBezTo>
                                    <a:pt x="50387" y="6191"/>
                                    <a:pt x="48863" y="7715"/>
                                    <a:pt x="47339" y="10763"/>
                                  </a:cubicBezTo>
                                  <a:cubicBezTo>
                                    <a:pt x="47339" y="10763"/>
                                    <a:pt x="45815" y="15335"/>
                                    <a:pt x="45815" y="21431"/>
                                  </a:cubicBezTo>
                                  <a:lnTo>
                                    <a:pt x="45815" y="54959"/>
                                  </a:lnTo>
                                  <a:lnTo>
                                    <a:pt x="88583" y="54959"/>
                                  </a:lnTo>
                                  <a:lnTo>
                                    <a:pt x="88583" y="21431"/>
                                  </a:lnTo>
                                  <a:cubicBezTo>
                                    <a:pt x="88583" y="15335"/>
                                    <a:pt x="88583" y="10763"/>
                                    <a:pt x="88583" y="9239"/>
                                  </a:cubicBezTo>
                                  <a:cubicBezTo>
                                    <a:pt x="87059" y="7715"/>
                                    <a:pt x="85535" y="6191"/>
                                    <a:pt x="84011" y="6191"/>
                                  </a:cubicBezTo>
                                  <a:cubicBezTo>
                                    <a:pt x="82487" y="4667"/>
                                    <a:pt x="79439" y="4667"/>
                                    <a:pt x="76295" y="4667"/>
                                  </a:cubicBezTo>
                                  <a:lnTo>
                                    <a:pt x="71724" y="4667"/>
                                  </a:lnTo>
                                  <a:lnTo>
                                    <a:pt x="71724" y="0"/>
                                  </a:lnTo>
                                  <a:lnTo>
                                    <a:pt x="134303" y="0"/>
                                  </a:lnTo>
                                  <a:lnTo>
                                    <a:pt x="134303" y="4667"/>
                                  </a:lnTo>
                                  <a:lnTo>
                                    <a:pt x="131255" y="4667"/>
                                  </a:lnTo>
                                  <a:cubicBezTo>
                                    <a:pt x="126683" y="4667"/>
                                    <a:pt x="125159" y="4667"/>
                                    <a:pt x="122111" y="6191"/>
                                  </a:cubicBezTo>
                                  <a:cubicBezTo>
                                    <a:pt x="120587" y="6191"/>
                                    <a:pt x="119063" y="7715"/>
                                    <a:pt x="119063" y="10763"/>
                                  </a:cubicBezTo>
                                  <a:cubicBezTo>
                                    <a:pt x="117539" y="10763"/>
                                    <a:pt x="117539" y="15335"/>
                                    <a:pt x="117539" y="21431"/>
                                  </a:cubicBezTo>
                                  <a:lnTo>
                                    <a:pt x="117539" y="100774"/>
                                  </a:lnTo>
                                  <a:cubicBezTo>
                                    <a:pt x="117539" y="106870"/>
                                    <a:pt x="117539" y="109918"/>
                                    <a:pt x="119063" y="111442"/>
                                  </a:cubicBezTo>
                                  <a:cubicBezTo>
                                    <a:pt x="119063" y="112967"/>
                                    <a:pt x="120587" y="114491"/>
                                    <a:pt x="123635" y="116015"/>
                                  </a:cubicBezTo>
                                  <a:cubicBezTo>
                                    <a:pt x="125159" y="117539"/>
                                    <a:pt x="128207" y="117539"/>
                                    <a:pt x="131255" y="117539"/>
                                  </a:cubicBezTo>
                                  <a:lnTo>
                                    <a:pt x="134303" y="117539"/>
                                  </a:lnTo>
                                  <a:lnTo>
                                    <a:pt x="134303" y="120586"/>
                                  </a:lnTo>
                                  <a:lnTo>
                                    <a:pt x="71724" y="120586"/>
                                  </a:lnTo>
                                  <a:lnTo>
                                    <a:pt x="71724" y="117539"/>
                                  </a:lnTo>
                                  <a:lnTo>
                                    <a:pt x="76295" y="117539"/>
                                  </a:lnTo>
                                  <a:cubicBezTo>
                                    <a:pt x="79439" y="117539"/>
                                    <a:pt x="82487" y="117539"/>
                                    <a:pt x="84011" y="116015"/>
                                  </a:cubicBezTo>
                                  <a:cubicBezTo>
                                    <a:pt x="85535" y="114491"/>
                                    <a:pt x="87059" y="112967"/>
                                    <a:pt x="88583" y="111442"/>
                                  </a:cubicBezTo>
                                  <a:cubicBezTo>
                                    <a:pt x="88583" y="109918"/>
                                    <a:pt x="88583" y="106870"/>
                                    <a:pt x="88583" y="100774"/>
                                  </a:cubicBezTo>
                                  <a:lnTo>
                                    <a:pt x="88583" y="62579"/>
                                  </a:lnTo>
                                  <a:lnTo>
                                    <a:pt x="45815" y="62579"/>
                                  </a:lnTo>
                                  <a:lnTo>
                                    <a:pt x="45815" y="100774"/>
                                  </a:lnTo>
                                  <a:cubicBezTo>
                                    <a:pt x="45815" y="106870"/>
                                    <a:pt x="47339" y="109918"/>
                                    <a:pt x="47339" y="111442"/>
                                  </a:cubicBezTo>
                                  <a:cubicBezTo>
                                    <a:pt x="48863" y="112967"/>
                                    <a:pt x="48863" y="114491"/>
                                    <a:pt x="51912" y="116015"/>
                                  </a:cubicBezTo>
                                  <a:cubicBezTo>
                                    <a:pt x="53436" y="117539"/>
                                    <a:pt x="56483" y="117539"/>
                                    <a:pt x="59531" y="117539"/>
                                  </a:cubicBezTo>
                                  <a:lnTo>
                                    <a:pt x="64103" y="117539"/>
                                  </a:lnTo>
                                  <a:lnTo>
                                    <a:pt x="64103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lnTo>
                                    <a:pt x="4572" y="117539"/>
                                  </a:lnTo>
                                  <a:cubicBezTo>
                                    <a:pt x="7620" y="117539"/>
                                    <a:pt x="10668" y="117539"/>
                                    <a:pt x="13716" y="116015"/>
                                  </a:cubicBezTo>
                                  <a:cubicBezTo>
                                    <a:pt x="15240" y="114491"/>
                                    <a:pt x="15240" y="112967"/>
                                    <a:pt x="16764" y="111442"/>
                                  </a:cubicBezTo>
                                  <a:cubicBezTo>
                                    <a:pt x="16764" y="109918"/>
                                    <a:pt x="18288" y="106870"/>
                                    <a:pt x="18288" y="100774"/>
                                  </a:cubicBezTo>
                                  <a:lnTo>
                                    <a:pt x="18288" y="21431"/>
                                  </a:lnTo>
                                  <a:cubicBezTo>
                                    <a:pt x="18288" y="15335"/>
                                    <a:pt x="16764" y="10763"/>
                                    <a:pt x="16764" y="9239"/>
                                  </a:cubicBezTo>
                                  <a:cubicBezTo>
                                    <a:pt x="16764" y="7715"/>
                                    <a:pt x="15240" y="6191"/>
                                    <a:pt x="12192" y="6191"/>
                                  </a:cubicBezTo>
                                  <a:cubicBezTo>
                                    <a:pt x="10668" y="4667"/>
                                    <a:pt x="7620" y="4667"/>
                                    <a:pt x="4572" y="4667"/>
                                  </a:cubicBezTo>
                                  <a:lnTo>
                                    <a:pt x="0" y="46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6" name="Shape 12756"/>
                          <wps:cNvSpPr/>
                          <wps:spPr>
                            <a:xfrm>
                              <a:off x="1051370" y="24930"/>
                              <a:ext cx="52625" cy="9718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25" h="97181">
                                  <a:moveTo>
                                    <a:pt x="52625" y="0"/>
                                  </a:moveTo>
                                  <a:lnTo>
                                    <a:pt x="52625" y="16601"/>
                                  </a:lnTo>
                                  <a:lnTo>
                                    <a:pt x="35052" y="55938"/>
                                  </a:lnTo>
                                  <a:lnTo>
                                    <a:pt x="52625" y="55938"/>
                                  </a:lnTo>
                                  <a:lnTo>
                                    <a:pt x="52625" y="63557"/>
                                  </a:lnTo>
                                  <a:lnTo>
                                    <a:pt x="30480" y="63557"/>
                                  </a:lnTo>
                                  <a:lnTo>
                                    <a:pt x="25908" y="74320"/>
                                  </a:lnTo>
                                  <a:cubicBezTo>
                                    <a:pt x="24384" y="78893"/>
                                    <a:pt x="24384" y="81941"/>
                                    <a:pt x="24384" y="84989"/>
                                  </a:cubicBezTo>
                                  <a:cubicBezTo>
                                    <a:pt x="24384" y="88036"/>
                                    <a:pt x="24384" y="91084"/>
                                    <a:pt x="27432" y="92608"/>
                                  </a:cubicBezTo>
                                  <a:cubicBezTo>
                                    <a:pt x="28956" y="92608"/>
                                    <a:pt x="33528" y="94132"/>
                                    <a:pt x="39624" y="94132"/>
                                  </a:cubicBezTo>
                                  <a:lnTo>
                                    <a:pt x="39624" y="97181"/>
                                  </a:lnTo>
                                  <a:lnTo>
                                    <a:pt x="0" y="97181"/>
                                  </a:lnTo>
                                  <a:lnTo>
                                    <a:pt x="0" y="94132"/>
                                  </a:lnTo>
                                  <a:cubicBezTo>
                                    <a:pt x="4572" y="94132"/>
                                    <a:pt x="7620" y="91084"/>
                                    <a:pt x="10668" y="88036"/>
                                  </a:cubicBezTo>
                                  <a:cubicBezTo>
                                    <a:pt x="13716" y="86513"/>
                                    <a:pt x="16764" y="80417"/>
                                    <a:pt x="19812" y="71272"/>
                                  </a:cubicBezTo>
                                  <a:lnTo>
                                    <a:pt x="5262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7" name="Shape 12757"/>
                          <wps:cNvSpPr/>
                          <wps:spPr>
                            <a:xfrm>
                              <a:off x="1103995" y="0"/>
                              <a:ext cx="74057" cy="1221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057" h="122111">
                                  <a:moveTo>
                                    <a:pt x="11478" y="0"/>
                                  </a:moveTo>
                                  <a:lnTo>
                                    <a:pt x="13002" y="0"/>
                                  </a:lnTo>
                                  <a:lnTo>
                                    <a:pt x="55674" y="97727"/>
                                  </a:lnTo>
                                  <a:cubicBezTo>
                                    <a:pt x="60341" y="106871"/>
                                    <a:pt x="63389" y="112967"/>
                                    <a:pt x="66437" y="116015"/>
                                  </a:cubicBezTo>
                                  <a:cubicBezTo>
                                    <a:pt x="67961" y="117539"/>
                                    <a:pt x="71009" y="119063"/>
                                    <a:pt x="74057" y="119063"/>
                                  </a:cubicBezTo>
                                  <a:lnTo>
                                    <a:pt x="74057" y="122111"/>
                                  </a:lnTo>
                                  <a:lnTo>
                                    <a:pt x="16050" y="122111"/>
                                  </a:lnTo>
                                  <a:lnTo>
                                    <a:pt x="16050" y="119063"/>
                                  </a:lnTo>
                                  <a:lnTo>
                                    <a:pt x="19098" y="119063"/>
                                  </a:lnTo>
                                  <a:cubicBezTo>
                                    <a:pt x="23669" y="119063"/>
                                    <a:pt x="26718" y="119063"/>
                                    <a:pt x="28242" y="117539"/>
                                  </a:cubicBezTo>
                                  <a:cubicBezTo>
                                    <a:pt x="29766" y="116015"/>
                                    <a:pt x="31290" y="114491"/>
                                    <a:pt x="31290" y="112967"/>
                                  </a:cubicBezTo>
                                  <a:cubicBezTo>
                                    <a:pt x="31290" y="111443"/>
                                    <a:pt x="29766" y="111443"/>
                                    <a:pt x="29766" y="109919"/>
                                  </a:cubicBezTo>
                                  <a:cubicBezTo>
                                    <a:pt x="29766" y="109919"/>
                                    <a:pt x="29766" y="106871"/>
                                    <a:pt x="26718" y="103823"/>
                                  </a:cubicBezTo>
                                  <a:lnTo>
                                    <a:pt x="20622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0868"/>
                                  </a:lnTo>
                                  <a:lnTo>
                                    <a:pt x="17574" y="80868"/>
                                  </a:lnTo>
                                  <a:lnTo>
                                    <a:pt x="810" y="39719"/>
                                  </a:lnTo>
                                  <a:lnTo>
                                    <a:pt x="0" y="41532"/>
                                  </a:lnTo>
                                  <a:lnTo>
                                    <a:pt x="0" y="24930"/>
                                  </a:lnTo>
                                  <a:lnTo>
                                    <a:pt x="1147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8" name="Shape 12758"/>
                          <wps:cNvSpPr/>
                          <wps:spPr>
                            <a:xfrm>
                              <a:off x="1187196" y="1524"/>
                              <a:ext cx="62579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20586">
                                  <a:moveTo>
                                    <a:pt x="0" y="0"/>
                                  </a:moveTo>
                                  <a:lnTo>
                                    <a:pt x="54959" y="0"/>
                                  </a:lnTo>
                                  <a:lnTo>
                                    <a:pt x="62579" y="374"/>
                                  </a:lnTo>
                                  <a:lnTo>
                                    <a:pt x="62579" y="10327"/>
                                  </a:lnTo>
                                  <a:lnTo>
                                    <a:pt x="53435" y="7715"/>
                                  </a:lnTo>
                                  <a:lnTo>
                                    <a:pt x="44291" y="7715"/>
                                  </a:lnTo>
                                  <a:lnTo>
                                    <a:pt x="44291" y="59531"/>
                                  </a:lnTo>
                                  <a:lnTo>
                                    <a:pt x="48863" y="59531"/>
                                  </a:lnTo>
                                  <a:lnTo>
                                    <a:pt x="62579" y="58388"/>
                                  </a:lnTo>
                                  <a:lnTo>
                                    <a:pt x="62579" y="80388"/>
                                  </a:lnTo>
                                  <a:lnTo>
                                    <a:pt x="51911" y="65627"/>
                                  </a:lnTo>
                                  <a:lnTo>
                                    <a:pt x="44291" y="65627"/>
                                  </a:lnTo>
                                  <a:lnTo>
                                    <a:pt x="44291" y="99251"/>
                                  </a:lnTo>
                                  <a:cubicBezTo>
                                    <a:pt x="44291" y="106870"/>
                                    <a:pt x="44291" y="109918"/>
                                    <a:pt x="45815" y="111442"/>
                                  </a:cubicBezTo>
                                  <a:cubicBezTo>
                                    <a:pt x="45815" y="112966"/>
                                    <a:pt x="47339" y="114490"/>
                                    <a:pt x="50387" y="116015"/>
                                  </a:cubicBezTo>
                                  <a:cubicBezTo>
                                    <a:pt x="51911" y="117539"/>
                                    <a:pt x="54959" y="117539"/>
                                    <a:pt x="61055" y="117539"/>
                                  </a:cubicBezTo>
                                  <a:lnTo>
                                    <a:pt x="61055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cubicBezTo>
                                    <a:pt x="4572" y="117539"/>
                                    <a:pt x="9144" y="117539"/>
                                    <a:pt x="10668" y="116015"/>
                                  </a:cubicBezTo>
                                  <a:cubicBezTo>
                                    <a:pt x="12192" y="114490"/>
                                    <a:pt x="13716" y="112966"/>
                                    <a:pt x="15240" y="111442"/>
                                  </a:cubicBezTo>
                                  <a:cubicBezTo>
                                    <a:pt x="15240" y="109918"/>
                                    <a:pt x="16764" y="106870"/>
                                    <a:pt x="16764" y="99251"/>
                                  </a:cubicBezTo>
                                  <a:lnTo>
                                    <a:pt x="16764" y="21431"/>
                                  </a:lnTo>
                                  <a:cubicBezTo>
                                    <a:pt x="16764" y="15335"/>
                                    <a:pt x="15240" y="10763"/>
                                    <a:pt x="15240" y="9239"/>
                                  </a:cubicBezTo>
                                  <a:cubicBezTo>
                                    <a:pt x="13716" y="7715"/>
                                    <a:pt x="12192" y="6191"/>
                                    <a:pt x="10668" y="4667"/>
                                  </a:cubicBezTo>
                                  <a:cubicBezTo>
                                    <a:pt x="9144" y="4667"/>
                                    <a:pt x="4572" y="4667"/>
                                    <a:pt x="0" y="4667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59" name="Shape 12759"/>
                          <wps:cNvSpPr/>
                          <wps:spPr>
                            <a:xfrm>
                              <a:off x="1249775" y="1898"/>
                              <a:ext cx="65627" cy="1202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627" h="120213">
                                  <a:moveTo>
                                    <a:pt x="0" y="0"/>
                                  </a:moveTo>
                                  <a:lnTo>
                                    <a:pt x="11811" y="579"/>
                                  </a:lnTo>
                                  <a:cubicBezTo>
                                    <a:pt x="17145" y="1150"/>
                                    <a:pt x="21336" y="1912"/>
                                    <a:pt x="24384" y="2674"/>
                                  </a:cubicBezTo>
                                  <a:cubicBezTo>
                                    <a:pt x="32099" y="5817"/>
                                    <a:pt x="36671" y="8865"/>
                                    <a:pt x="41243" y="14961"/>
                                  </a:cubicBezTo>
                                  <a:cubicBezTo>
                                    <a:pt x="45815" y="19534"/>
                                    <a:pt x="47339" y="25629"/>
                                    <a:pt x="47339" y="33249"/>
                                  </a:cubicBezTo>
                                  <a:cubicBezTo>
                                    <a:pt x="47339" y="42394"/>
                                    <a:pt x="44291" y="50013"/>
                                    <a:pt x="38195" y="54585"/>
                                  </a:cubicBezTo>
                                  <a:cubicBezTo>
                                    <a:pt x="33623" y="59158"/>
                                    <a:pt x="27527" y="62206"/>
                                    <a:pt x="21336" y="63729"/>
                                  </a:cubicBezTo>
                                  <a:lnTo>
                                    <a:pt x="50387" y="104973"/>
                                  </a:lnTo>
                                  <a:cubicBezTo>
                                    <a:pt x="53435" y="109544"/>
                                    <a:pt x="56483" y="112592"/>
                                    <a:pt x="58007" y="114116"/>
                                  </a:cubicBezTo>
                                  <a:cubicBezTo>
                                    <a:pt x="59531" y="115641"/>
                                    <a:pt x="62579" y="117165"/>
                                    <a:pt x="65627" y="117165"/>
                                  </a:cubicBezTo>
                                  <a:lnTo>
                                    <a:pt x="65627" y="120213"/>
                                  </a:lnTo>
                                  <a:lnTo>
                                    <a:pt x="29051" y="120213"/>
                                  </a:lnTo>
                                  <a:lnTo>
                                    <a:pt x="0" y="80014"/>
                                  </a:lnTo>
                                  <a:lnTo>
                                    <a:pt x="0" y="58014"/>
                                  </a:lnTo>
                                  <a:lnTo>
                                    <a:pt x="4572" y="57634"/>
                                  </a:lnTo>
                                  <a:cubicBezTo>
                                    <a:pt x="9144" y="56110"/>
                                    <a:pt x="12192" y="53061"/>
                                    <a:pt x="15240" y="48489"/>
                                  </a:cubicBezTo>
                                  <a:cubicBezTo>
                                    <a:pt x="16764" y="45441"/>
                                    <a:pt x="18288" y="39346"/>
                                    <a:pt x="18288" y="33249"/>
                                  </a:cubicBezTo>
                                  <a:cubicBezTo>
                                    <a:pt x="18288" y="24106"/>
                                    <a:pt x="16764" y="18010"/>
                                    <a:pt x="12192" y="13437"/>
                                  </a:cubicBezTo>
                                  <a:lnTo>
                                    <a:pt x="0" y="995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0" name="Shape 12760"/>
                          <wps:cNvSpPr/>
                          <wps:spPr>
                            <a:xfrm>
                              <a:off x="1323022" y="1525"/>
                              <a:ext cx="108395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20586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3624"/>
                                  </a:lnTo>
                                  <a:lnTo>
                                    <a:pt x="105347" y="33624"/>
                                  </a:lnTo>
                                  <a:cubicBezTo>
                                    <a:pt x="103823" y="26003"/>
                                    <a:pt x="100774" y="19907"/>
                                    <a:pt x="99251" y="16859"/>
                                  </a:cubicBezTo>
                                  <a:cubicBezTo>
                                    <a:pt x="96203" y="13812"/>
                                    <a:pt x="93154" y="10763"/>
                                    <a:pt x="90107" y="9239"/>
                                  </a:cubicBezTo>
                                  <a:cubicBezTo>
                                    <a:pt x="87059" y="7715"/>
                                    <a:pt x="84010" y="7715"/>
                                    <a:pt x="77915" y="7715"/>
                                  </a:cubicBezTo>
                                  <a:lnTo>
                                    <a:pt x="68675" y="7715"/>
                                  </a:lnTo>
                                  <a:lnTo>
                                    <a:pt x="68675" y="100774"/>
                                  </a:lnTo>
                                  <a:cubicBezTo>
                                    <a:pt x="68675" y="106870"/>
                                    <a:pt x="68675" y="109919"/>
                                    <a:pt x="70295" y="111443"/>
                                  </a:cubicBezTo>
                                  <a:cubicBezTo>
                                    <a:pt x="70295" y="112967"/>
                                    <a:pt x="71818" y="114491"/>
                                    <a:pt x="73342" y="116015"/>
                                  </a:cubicBezTo>
                                  <a:cubicBezTo>
                                    <a:pt x="76391" y="117539"/>
                                    <a:pt x="77915" y="117539"/>
                                    <a:pt x="82486" y="117539"/>
                                  </a:cubicBezTo>
                                  <a:lnTo>
                                    <a:pt x="85535" y="117539"/>
                                  </a:lnTo>
                                  <a:lnTo>
                                    <a:pt x="85535" y="120586"/>
                                  </a:lnTo>
                                  <a:lnTo>
                                    <a:pt x="22955" y="120586"/>
                                  </a:lnTo>
                                  <a:lnTo>
                                    <a:pt x="22955" y="117539"/>
                                  </a:lnTo>
                                  <a:lnTo>
                                    <a:pt x="27527" y="117539"/>
                                  </a:lnTo>
                                  <a:cubicBezTo>
                                    <a:pt x="30575" y="117539"/>
                                    <a:pt x="33623" y="117539"/>
                                    <a:pt x="35147" y="116015"/>
                                  </a:cubicBezTo>
                                  <a:cubicBezTo>
                                    <a:pt x="36671" y="114491"/>
                                    <a:pt x="38195" y="112967"/>
                                    <a:pt x="38195" y="111443"/>
                                  </a:cubicBezTo>
                                  <a:cubicBezTo>
                                    <a:pt x="39719" y="109919"/>
                                    <a:pt x="39719" y="106870"/>
                                    <a:pt x="39719" y="100774"/>
                                  </a:cubicBezTo>
                                  <a:lnTo>
                                    <a:pt x="39719" y="7715"/>
                                  </a:lnTo>
                                  <a:lnTo>
                                    <a:pt x="30575" y="7715"/>
                                  </a:lnTo>
                                  <a:cubicBezTo>
                                    <a:pt x="22955" y="7715"/>
                                    <a:pt x="16859" y="9239"/>
                                    <a:pt x="13811" y="12288"/>
                                  </a:cubicBezTo>
                                  <a:cubicBezTo>
                                    <a:pt x="7620" y="16859"/>
                                    <a:pt x="4572" y="24479"/>
                                    <a:pt x="3048" y="33624"/>
                                  </a:cubicBezTo>
                                  <a:lnTo>
                                    <a:pt x="0" y="336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1" name="Shape 12761"/>
                          <wps:cNvSpPr/>
                          <wps:spPr>
                            <a:xfrm>
                              <a:off x="1490948" y="1524"/>
                              <a:ext cx="67199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99" h="120586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67199" y="1329"/>
                                  </a:lnTo>
                                  <a:lnTo>
                                    <a:pt x="67199" y="10792"/>
                                  </a:lnTo>
                                  <a:lnTo>
                                    <a:pt x="67151" y="10763"/>
                                  </a:lnTo>
                                  <a:cubicBezTo>
                                    <a:pt x="62579" y="7715"/>
                                    <a:pt x="56483" y="7715"/>
                                    <a:pt x="45815" y="7715"/>
                                  </a:cubicBezTo>
                                  <a:lnTo>
                                    <a:pt x="45815" y="100774"/>
                                  </a:lnTo>
                                  <a:cubicBezTo>
                                    <a:pt x="45815" y="106870"/>
                                    <a:pt x="45815" y="109918"/>
                                    <a:pt x="47339" y="109918"/>
                                  </a:cubicBezTo>
                                  <a:cubicBezTo>
                                    <a:pt x="47339" y="111443"/>
                                    <a:pt x="47339" y="112967"/>
                                    <a:pt x="48863" y="112967"/>
                                  </a:cubicBezTo>
                                  <a:cubicBezTo>
                                    <a:pt x="50387" y="114491"/>
                                    <a:pt x="53435" y="114491"/>
                                    <a:pt x="56483" y="114491"/>
                                  </a:cubicBezTo>
                                  <a:lnTo>
                                    <a:pt x="67199" y="112350"/>
                                  </a:lnTo>
                                  <a:lnTo>
                                    <a:pt x="67199" y="119335"/>
                                  </a:lnTo>
                                  <a:lnTo>
                                    <a:pt x="53435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lnTo>
                                    <a:pt x="4572" y="117539"/>
                                  </a:lnTo>
                                  <a:cubicBezTo>
                                    <a:pt x="7620" y="117539"/>
                                    <a:pt x="10668" y="117539"/>
                                    <a:pt x="12192" y="116015"/>
                                  </a:cubicBezTo>
                                  <a:cubicBezTo>
                                    <a:pt x="13716" y="114491"/>
                                    <a:pt x="15240" y="112967"/>
                                    <a:pt x="16764" y="111443"/>
                                  </a:cubicBezTo>
                                  <a:cubicBezTo>
                                    <a:pt x="16764" y="109918"/>
                                    <a:pt x="16764" y="106870"/>
                                    <a:pt x="16764" y="100774"/>
                                  </a:cubicBezTo>
                                  <a:lnTo>
                                    <a:pt x="16764" y="21431"/>
                                  </a:lnTo>
                                  <a:cubicBezTo>
                                    <a:pt x="16764" y="15335"/>
                                    <a:pt x="16764" y="10763"/>
                                    <a:pt x="15240" y="9239"/>
                                  </a:cubicBezTo>
                                  <a:cubicBezTo>
                                    <a:pt x="15240" y="7715"/>
                                    <a:pt x="13716" y="6191"/>
                                    <a:pt x="12192" y="6191"/>
                                  </a:cubicBezTo>
                                  <a:cubicBezTo>
                                    <a:pt x="10668" y="4667"/>
                                    <a:pt x="7620" y="4667"/>
                                    <a:pt x="4572" y="4667"/>
                                  </a:cubicBezTo>
                                  <a:lnTo>
                                    <a:pt x="0" y="46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2" name="Shape 12762"/>
                          <wps:cNvSpPr/>
                          <wps:spPr>
                            <a:xfrm>
                              <a:off x="1558147" y="2853"/>
                              <a:ext cx="53387" cy="11800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387" h="118007">
                                  <a:moveTo>
                                    <a:pt x="0" y="0"/>
                                  </a:moveTo>
                                  <a:lnTo>
                                    <a:pt x="6096" y="588"/>
                                  </a:lnTo>
                                  <a:cubicBezTo>
                                    <a:pt x="11835" y="1743"/>
                                    <a:pt x="16811" y="3291"/>
                                    <a:pt x="21384" y="4862"/>
                                  </a:cubicBezTo>
                                  <a:cubicBezTo>
                                    <a:pt x="32052" y="9434"/>
                                    <a:pt x="39672" y="17055"/>
                                    <a:pt x="45767" y="26198"/>
                                  </a:cubicBezTo>
                                  <a:cubicBezTo>
                                    <a:pt x="51864" y="36867"/>
                                    <a:pt x="53387" y="47534"/>
                                    <a:pt x="53387" y="59727"/>
                                  </a:cubicBezTo>
                                  <a:cubicBezTo>
                                    <a:pt x="53387" y="67346"/>
                                    <a:pt x="53387" y="76491"/>
                                    <a:pt x="50340" y="82586"/>
                                  </a:cubicBezTo>
                                  <a:cubicBezTo>
                                    <a:pt x="47292" y="90301"/>
                                    <a:pt x="44243" y="96398"/>
                                    <a:pt x="39672" y="100970"/>
                                  </a:cubicBezTo>
                                  <a:cubicBezTo>
                                    <a:pt x="35099" y="105542"/>
                                    <a:pt x="30528" y="108589"/>
                                    <a:pt x="24431" y="111638"/>
                                  </a:cubicBezTo>
                                  <a:cubicBezTo>
                                    <a:pt x="18335" y="114686"/>
                                    <a:pt x="12240" y="116210"/>
                                    <a:pt x="3000" y="117734"/>
                                  </a:cubicBezTo>
                                  <a:lnTo>
                                    <a:pt x="0" y="118007"/>
                                  </a:lnTo>
                                  <a:lnTo>
                                    <a:pt x="0" y="111021"/>
                                  </a:lnTo>
                                  <a:lnTo>
                                    <a:pt x="1679" y="110685"/>
                                  </a:lnTo>
                                  <a:cubicBezTo>
                                    <a:pt x="5310" y="108971"/>
                                    <a:pt x="8382" y="106304"/>
                                    <a:pt x="10716" y="102494"/>
                                  </a:cubicBezTo>
                                  <a:cubicBezTo>
                                    <a:pt x="18335" y="93350"/>
                                    <a:pt x="21384" y="79539"/>
                                    <a:pt x="21384" y="59727"/>
                                  </a:cubicBezTo>
                                  <a:cubicBezTo>
                                    <a:pt x="21384" y="44486"/>
                                    <a:pt x="19860" y="32295"/>
                                    <a:pt x="15287" y="23151"/>
                                  </a:cubicBezTo>
                                  <a:cubicBezTo>
                                    <a:pt x="13002" y="20103"/>
                                    <a:pt x="10692" y="17055"/>
                                    <a:pt x="8191" y="14578"/>
                                  </a:cubicBezTo>
                                  <a:lnTo>
                                    <a:pt x="0" y="946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3" name="Shape 12763"/>
                          <wps:cNvSpPr/>
                          <wps:spPr>
                            <a:xfrm>
                              <a:off x="1625346" y="1524"/>
                              <a:ext cx="64103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03" h="120586">
                                  <a:moveTo>
                                    <a:pt x="0" y="0"/>
                                  </a:moveTo>
                                  <a:lnTo>
                                    <a:pt x="64103" y="0"/>
                                  </a:lnTo>
                                  <a:lnTo>
                                    <a:pt x="64103" y="4667"/>
                                  </a:lnTo>
                                  <a:lnTo>
                                    <a:pt x="59531" y="4667"/>
                                  </a:lnTo>
                                  <a:cubicBezTo>
                                    <a:pt x="56483" y="4667"/>
                                    <a:pt x="53340" y="4667"/>
                                    <a:pt x="50292" y="6191"/>
                                  </a:cubicBezTo>
                                  <a:cubicBezTo>
                                    <a:pt x="48768" y="6191"/>
                                    <a:pt x="48768" y="7715"/>
                                    <a:pt x="47244" y="10764"/>
                                  </a:cubicBezTo>
                                  <a:cubicBezTo>
                                    <a:pt x="47244" y="10764"/>
                                    <a:pt x="45720" y="15335"/>
                                    <a:pt x="45720" y="21431"/>
                                  </a:cubicBezTo>
                                  <a:lnTo>
                                    <a:pt x="45720" y="100774"/>
                                  </a:lnTo>
                                  <a:cubicBezTo>
                                    <a:pt x="45720" y="106870"/>
                                    <a:pt x="47244" y="109919"/>
                                    <a:pt x="47244" y="111443"/>
                                  </a:cubicBezTo>
                                  <a:cubicBezTo>
                                    <a:pt x="48768" y="112967"/>
                                    <a:pt x="48768" y="114491"/>
                                    <a:pt x="51816" y="116015"/>
                                  </a:cubicBezTo>
                                  <a:cubicBezTo>
                                    <a:pt x="53340" y="117539"/>
                                    <a:pt x="56483" y="117539"/>
                                    <a:pt x="59531" y="117539"/>
                                  </a:cubicBezTo>
                                  <a:lnTo>
                                    <a:pt x="64103" y="117539"/>
                                  </a:lnTo>
                                  <a:lnTo>
                                    <a:pt x="64103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lnTo>
                                    <a:pt x="4572" y="117539"/>
                                  </a:lnTo>
                                  <a:cubicBezTo>
                                    <a:pt x="7620" y="117539"/>
                                    <a:pt x="10668" y="117539"/>
                                    <a:pt x="13716" y="116015"/>
                                  </a:cubicBezTo>
                                  <a:cubicBezTo>
                                    <a:pt x="15240" y="114491"/>
                                    <a:pt x="15240" y="112967"/>
                                    <a:pt x="16764" y="111443"/>
                                  </a:cubicBezTo>
                                  <a:cubicBezTo>
                                    <a:pt x="16764" y="109919"/>
                                    <a:pt x="16764" y="106870"/>
                                    <a:pt x="16764" y="100774"/>
                                  </a:cubicBezTo>
                                  <a:lnTo>
                                    <a:pt x="16764" y="21431"/>
                                  </a:lnTo>
                                  <a:cubicBezTo>
                                    <a:pt x="16764" y="15335"/>
                                    <a:pt x="16764" y="10764"/>
                                    <a:pt x="16764" y="9239"/>
                                  </a:cubicBezTo>
                                  <a:cubicBezTo>
                                    <a:pt x="15240" y="7715"/>
                                    <a:pt x="15240" y="6191"/>
                                    <a:pt x="12192" y="6191"/>
                                  </a:cubicBezTo>
                                  <a:cubicBezTo>
                                    <a:pt x="10668" y="4667"/>
                                    <a:pt x="7620" y="4667"/>
                                    <a:pt x="4572" y="4667"/>
                                  </a:cubicBezTo>
                                  <a:lnTo>
                                    <a:pt x="0" y="46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4" name="Shape 12764"/>
                          <wps:cNvSpPr/>
                          <wps:spPr>
                            <a:xfrm>
                              <a:off x="1690973" y="26585"/>
                              <a:ext cx="51864" cy="955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864" h="95526">
                                  <a:moveTo>
                                    <a:pt x="51864" y="0"/>
                                  </a:moveTo>
                                  <a:lnTo>
                                    <a:pt x="51864" y="16383"/>
                                  </a:lnTo>
                                  <a:lnTo>
                                    <a:pt x="33528" y="54283"/>
                                  </a:lnTo>
                                  <a:lnTo>
                                    <a:pt x="51864" y="54283"/>
                                  </a:lnTo>
                                  <a:lnTo>
                                    <a:pt x="51864" y="61902"/>
                                  </a:lnTo>
                                  <a:lnTo>
                                    <a:pt x="30480" y="61902"/>
                                  </a:lnTo>
                                  <a:lnTo>
                                    <a:pt x="25908" y="72665"/>
                                  </a:lnTo>
                                  <a:cubicBezTo>
                                    <a:pt x="24384" y="77238"/>
                                    <a:pt x="24384" y="80286"/>
                                    <a:pt x="24384" y="83334"/>
                                  </a:cubicBezTo>
                                  <a:cubicBezTo>
                                    <a:pt x="24384" y="86382"/>
                                    <a:pt x="24384" y="89429"/>
                                    <a:pt x="27432" y="90953"/>
                                  </a:cubicBezTo>
                                  <a:cubicBezTo>
                                    <a:pt x="28956" y="90953"/>
                                    <a:pt x="33528" y="92477"/>
                                    <a:pt x="39624" y="92477"/>
                                  </a:cubicBezTo>
                                  <a:lnTo>
                                    <a:pt x="39624" y="95526"/>
                                  </a:lnTo>
                                  <a:lnTo>
                                    <a:pt x="0" y="95526"/>
                                  </a:lnTo>
                                  <a:lnTo>
                                    <a:pt x="0" y="92477"/>
                                  </a:lnTo>
                                  <a:cubicBezTo>
                                    <a:pt x="4572" y="92477"/>
                                    <a:pt x="7620" y="89429"/>
                                    <a:pt x="10668" y="86382"/>
                                  </a:cubicBezTo>
                                  <a:cubicBezTo>
                                    <a:pt x="13716" y="84858"/>
                                    <a:pt x="16764" y="78762"/>
                                    <a:pt x="19812" y="69617"/>
                                  </a:cubicBezTo>
                                  <a:lnTo>
                                    <a:pt x="5186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5" name="Shape 12765"/>
                          <wps:cNvSpPr/>
                          <wps:spPr>
                            <a:xfrm>
                              <a:off x="1742837" y="0"/>
                              <a:ext cx="74819" cy="1221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19" h="122111">
                                  <a:moveTo>
                                    <a:pt x="12240" y="0"/>
                                  </a:moveTo>
                                  <a:lnTo>
                                    <a:pt x="13764" y="0"/>
                                  </a:lnTo>
                                  <a:lnTo>
                                    <a:pt x="56531" y="97727"/>
                                  </a:lnTo>
                                  <a:cubicBezTo>
                                    <a:pt x="61103" y="106871"/>
                                    <a:pt x="64151" y="112967"/>
                                    <a:pt x="67199" y="116015"/>
                                  </a:cubicBezTo>
                                  <a:cubicBezTo>
                                    <a:pt x="68723" y="117539"/>
                                    <a:pt x="71771" y="119063"/>
                                    <a:pt x="74819" y="119063"/>
                                  </a:cubicBezTo>
                                  <a:lnTo>
                                    <a:pt x="74819" y="122111"/>
                                  </a:lnTo>
                                  <a:lnTo>
                                    <a:pt x="16812" y="122111"/>
                                  </a:lnTo>
                                  <a:lnTo>
                                    <a:pt x="16812" y="119063"/>
                                  </a:lnTo>
                                  <a:lnTo>
                                    <a:pt x="19860" y="119063"/>
                                  </a:lnTo>
                                  <a:cubicBezTo>
                                    <a:pt x="24431" y="119063"/>
                                    <a:pt x="27480" y="119063"/>
                                    <a:pt x="29004" y="117539"/>
                                  </a:cubicBezTo>
                                  <a:cubicBezTo>
                                    <a:pt x="30528" y="116015"/>
                                    <a:pt x="32052" y="114491"/>
                                    <a:pt x="32052" y="112967"/>
                                  </a:cubicBezTo>
                                  <a:cubicBezTo>
                                    <a:pt x="32052" y="111443"/>
                                    <a:pt x="30528" y="111443"/>
                                    <a:pt x="30528" y="109919"/>
                                  </a:cubicBezTo>
                                  <a:cubicBezTo>
                                    <a:pt x="30528" y="109919"/>
                                    <a:pt x="30528" y="106871"/>
                                    <a:pt x="27480" y="103823"/>
                                  </a:cubicBezTo>
                                  <a:lnTo>
                                    <a:pt x="21384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0868"/>
                                  </a:lnTo>
                                  <a:lnTo>
                                    <a:pt x="18336" y="80868"/>
                                  </a:lnTo>
                                  <a:lnTo>
                                    <a:pt x="1572" y="39719"/>
                                  </a:lnTo>
                                  <a:lnTo>
                                    <a:pt x="0" y="42968"/>
                                  </a:lnTo>
                                  <a:lnTo>
                                    <a:pt x="0" y="26585"/>
                                  </a:lnTo>
                                  <a:lnTo>
                                    <a:pt x="1224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6" name="Shape 12766"/>
                          <wps:cNvSpPr/>
                          <wps:spPr>
                            <a:xfrm>
                              <a:off x="1829848" y="0"/>
                              <a:ext cx="132779" cy="1251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2779" h="125158">
                                  <a:moveTo>
                                    <a:pt x="67151" y="0"/>
                                  </a:moveTo>
                                  <a:cubicBezTo>
                                    <a:pt x="73247" y="0"/>
                                    <a:pt x="79343" y="0"/>
                                    <a:pt x="84010" y="0"/>
                                  </a:cubicBezTo>
                                  <a:cubicBezTo>
                                    <a:pt x="85535" y="1524"/>
                                    <a:pt x="90107" y="3048"/>
                                    <a:pt x="96203" y="4572"/>
                                  </a:cubicBezTo>
                                  <a:cubicBezTo>
                                    <a:pt x="102298" y="7715"/>
                                    <a:pt x="105347" y="7715"/>
                                    <a:pt x="106871" y="7715"/>
                                  </a:cubicBezTo>
                                  <a:cubicBezTo>
                                    <a:pt x="108395" y="7715"/>
                                    <a:pt x="109918" y="7715"/>
                                    <a:pt x="111442" y="6191"/>
                                  </a:cubicBezTo>
                                  <a:cubicBezTo>
                                    <a:pt x="112967" y="4572"/>
                                    <a:pt x="112967" y="3048"/>
                                    <a:pt x="114491" y="0"/>
                                  </a:cubicBezTo>
                                  <a:lnTo>
                                    <a:pt x="117539" y="0"/>
                                  </a:lnTo>
                                  <a:lnTo>
                                    <a:pt x="117539" y="41243"/>
                                  </a:lnTo>
                                  <a:lnTo>
                                    <a:pt x="114491" y="41243"/>
                                  </a:lnTo>
                                  <a:cubicBezTo>
                                    <a:pt x="111442" y="30575"/>
                                    <a:pt x="105347" y="21431"/>
                                    <a:pt x="97727" y="15335"/>
                                  </a:cubicBezTo>
                                  <a:cubicBezTo>
                                    <a:pt x="88583" y="9239"/>
                                    <a:pt x="80867" y="6191"/>
                                    <a:pt x="71723" y="6191"/>
                                  </a:cubicBezTo>
                                  <a:cubicBezTo>
                                    <a:pt x="62579" y="6191"/>
                                    <a:pt x="54959" y="9239"/>
                                    <a:pt x="48863" y="13812"/>
                                  </a:cubicBezTo>
                                  <a:cubicBezTo>
                                    <a:pt x="42767" y="18383"/>
                                    <a:pt x="38195" y="26003"/>
                                    <a:pt x="36671" y="35147"/>
                                  </a:cubicBezTo>
                                  <a:cubicBezTo>
                                    <a:pt x="33623" y="44291"/>
                                    <a:pt x="32099" y="53436"/>
                                    <a:pt x="32099" y="62579"/>
                                  </a:cubicBezTo>
                                  <a:cubicBezTo>
                                    <a:pt x="32099" y="74771"/>
                                    <a:pt x="33623" y="83915"/>
                                    <a:pt x="36671" y="93155"/>
                                  </a:cubicBezTo>
                                  <a:cubicBezTo>
                                    <a:pt x="39719" y="102298"/>
                                    <a:pt x="42767" y="108394"/>
                                    <a:pt x="48863" y="112967"/>
                                  </a:cubicBezTo>
                                  <a:cubicBezTo>
                                    <a:pt x="54959" y="116015"/>
                                    <a:pt x="62579" y="119063"/>
                                    <a:pt x="71723" y="119063"/>
                                  </a:cubicBezTo>
                                  <a:cubicBezTo>
                                    <a:pt x="73247" y="119063"/>
                                    <a:pt x="76295" y="117539"/>
                                    <a:pt x="79343" y="117539"/>
                                  </a:cubicBezTo>
                                  <a:cubicBezTo>
                                    <a:pt x="82391" y="117539"/>
                                    <a:pt x="85535" y="116015"/>
                                    <a:pt x="90107" y="114491"/>
                                  </a:cubicBezTo>
                                  <a:lnTo>
                                    <a:pt x="90107" y="90012"/>
                                  </a:lnTo>
                                  <a:cubicBezTo>
                                    <a:pt x="90107" y="85439"/>
                                    <a:pt x="88583" y="82391"/>
                                    <a:pt x="88583" y="80867"/>
                                  </a:cubicBezTo>
                                  <a:cubicBezTo>
                                    <a:pt x="88583" y="79343"/>
                                    <a:pt x="87059" y="77819"/>
                                    <a:pt x="84010" y="76295"/>
                                  </a:cubicBezTo>
                                  <a:cubicBezTo>
                                    <a:pt x="82391" y="76295"/>
                                    <a:pt x="79343" y="74771"/>
                                    <a:pt x="76295" y="74771"/>
                                  </a:cubicBezTo>
                                  <a:lnTo>
                                    <a:pt x="73247" y="74771"/>
                                  </a:lnTo>
                                  <a:lnTo>
                                    <a:pt x="73247" y="71724"/>
                                  </a:lnTo>
                                  <a:lnTo>
                                    <a:pt x="132779" y="71724"/>
                                  </a:lnTo>
                                  <a:lnTo>
                                    <a:pt x="132779" y="74771"/>
                                  </a:lnTo>
                                  <a:cubicBezTo>
                                    <a:pt x="128207" y="74771"/>
                                    <a:pt x="125159" y="76295"/>
                                    <a:pt x="123635" y="76295"/>
                                  </a:cubicBezTo>
                                  <a:cubicBezTo>
                                    <a:pt x="120586" y="77819"/>
                                    <a:pt x="120586" y="79343"/>
                                    <a:pt x="119063" y="80867"/>
                                  </a:cubicBezTo>
                                  <a:cubicBezTo>
                                    <a:pt x="119063" y="82391"/>
                                    <a:pt x="117539" y="85439"/>
                                    <a:pt x="117539" y="90012"/>
                                  </a:cubicBezTo>
                                  <a:lnTo>
                                    <a:pt x="117539" y="114491"/>
                                  </a:lnTo>
                                  <a:cubicBezTo>
                                    <a:pt x="109918" y="117539"/>
                                    <a:pt x="102298" y="120586"/>
                                    <a:pt x="94679" y="122110"/>
                                  </a:cubicBezTo>
                                  <a:cubicBezTo>
                                    <a:pt x="85535" y="123634"/>
                                    <a:pt x="77819" y="125158"/>
                                    <a:pt x="68675" y="125158"/>
                                  </a:cubicBezTo>
                                  <a:cubicBezTo>
                                    <a:pt x="56483" y="125158"/>
                                    <a:pt x="47339" y="123634"/>
                                    <a:pt x="39719" y="120586"/>
                                  </a:cubicBezTo>
                                  <a:cubicBezTo>
                                    <a:pt x="32099" y="117539"/>
                                    <a:pt x="26003" y="112967"/>
                                    <a:pt x="19812" y="108394"/>
                                  </a:cubicBezTo>
                                  <a:cubicBezTo>
                                    <a:pt x="13716" y="103822"/>
                                    <a:pt x="9144" y="97727"/>
                                    <a:pt x="6096" y="91536"/>
                                  </a:cubicBezTo>
                                  <a:cubicBezTo>
                                    <a:pt x="3048" y="82391"/>
                                    <a:pt x="0" y="73247"/>
                                    <a:pt x="0" y="64103"/>
                                  </a:cubicBezTo>
                                  <a:cubicBezTo>
                                    <a:pt x="0" y="45815"/>
                                    <a:pt x="6096" y="30575"/>
                                    <a:pt x="19812" y="18383"/>
                                  </a:cubicBezTo>
                                  <a:cubicBezTo>
                                    <a:pt x="32099" y="6191"/>
                                    <a:pt x="47339" y="0"/>
                                    <a:pt x="671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7" name="Shape 12767"/>
                          <wps:cNvSpPr/>
                          <wps:spPr>
                            <a:xfrm>
                              <a:off x="1968722" y="1524"/>
                              <a:ext cx="64151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0586">
                                  <a:moveTo>
                                    <a:pt x="0" y="0"/>
                                  </a:moveTo>
                                  <a:lnTo>
                                    <a:pt x="56483" y="0"/>
                                  </a:lnTo>
                                  <a:lnTo>
                                    <a:pt x="64151" y="374"/>
                                  </a:lnTo>
                                  <a:lnTo>
                                    <a:pt x="64151" y="10330"/>
                                  </a:lnTo>
                                  <a:lnTo>
                                    <a:pt x="54959" y="7715"/>
                                  </a:lnTo>
                                  <a:lnTo>
                                    <a:pt x="45815" y="7715"/>
                                  </a:lnTo>
                                  <a:lnTo>
                                    <a:pt x="45815" y="59531"/>
                                  </a:lnTo>
                                  <a:lnTo>
                                    <a:pt x="50387" y="59531"/>
                                  </a:lnTo>
                                  <a:cubicBezTo>
                                    <a:pt x="54197" y="59531"/>
                                    <a:pt x="58031" y="59531"/>
                                    <a:pt x="61294" y="59341"/>
                                  </a:cubicBezTo>
                                  <a:lnTo>
                                    <a:pt x="64151" y="58831"/>
                                  </a:lnTo>
                                  <a:lnTo>
                                    <a:pt x="64151" y="81045"/>
                                  </a:lnTo>
                                  <a:lnTo>
                                    <a:pt x="53436" y="65627"/>
                                  </a:lnTo>
                                  <a:lnTo>
                                    <a:pt x="45815" y="65627"/>
                                  </a:lnTo>
                                  <a:lnTo>
                                    <a:pt x="45815" y="99251"/>
                                  </a:lnTo>
                                  <a:cubicBezTo>
                                    <a:pt x="45815" y="106870"/>
                                    <a:pt x="45815" y="109918"/>
                                    <a:pt x="47339" y="111442"/>
                                  </a:cubicBezTo>
                                  <a:cubicBezTo>
                                    <a:pt x="47339" y="112966"/>
                                    <a:pt x="48863" y="114490"/>
                                    <a:pt x="50387" y="116015"/>
                                  </a:cubicBezTo>
                                  <a:cubicBezTo>
                                    <a:pt x="53436" y="117539"/>
                                    <a:pt x="56483" y="117539"/>
                                    <a:pt x="62675" y="117539"/>
                                  </a:cubicBezTo>
                                  <a:lnTo>
                                    <a:pt x="62675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cubicBezTo>
                                    <a:pt x="6191" y="117539"/>
                                    <a:pt x="10763" y="117539"/>
                                    <a:pt x="12287" y="116015"/>
                                  </a:cubicBezTo>
                                  <a:cubicBezTo>
                                    <a:pt x="13812" y="114490"/>
                                    <a:pt x="15335" y="112966"/>
                                    <a:pt x="16859" y="111442"/>
                                  </a:cubicBezTo>
                                  <a:cubicBezTo>
                                    <a:pt x="16859" y="109918"/>
                                    <a:pt x="16859" y="106870"/>
                                    <a:pt x="16859" y="99251"/>
                                  </a:cubicBezTo>
                                  <a:lnTo>
                                    <a:pt x="16859" y="21431"/>
                                  </a:lnTo>
                                  <a:cubicBezTo>
                                    <a:pt x="16859" y="15335"/>
                                    <a:pt x="16859" y="10763"/>
                                    <a:pt x="16859" y="9239"/>
                                  </a:cubicBezTo>
                                  <a:cubicBezTo>
                                    <a:pt x="15335" y="7715"/>
                                    <a:pt x="13812" y="6191"/>
                                    <a:pt x="12287" y="4667"/>
                                  </a:cubicBezTo>
                                  <a:cubicBezTo>
                                    <a:pt x="9239" y="4667"/>
                                    <a:pt x="6191" y="4667"/>
                                    <a:pt x="0" y="4667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8" name="Shape 12768"/>
                          <wps:cNvSpPr/>
                          <wps:spPr>
                            <a:xfrm>
                              <a:off x="2032873" y="1898"/>
                              <a:ext cx="65675" cy="120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5675" h="120212">
                                  <a:moveTo>
                                    <a:pt x="0" y="0"/>
                                  </a:moveTo>
                                  <a:lnTo>
                                    <a:pt x="11847" y="578"/>
                                  </a:lnTo>
                                  <a:cubicBezTo>
                                    <a:pt x="17193" y="1150"/>
                                    <a:pt x="21384" y="1912"/>
                                    <a:pt x="24431" y="2673"/>
                                  </a:cubicBezTo>
                                  <a:cubicBezTo>
                                    <a:pt x="30528" y="5817"/>
                                    <a:pt x="36624" y="8865"/>
                                    <a:pt x="41196" y="14960"/>
                                  </a:cubicBezTo>
                                  <a:cubicBezTo>
                                    <a:pt x="45767" y="19533"/>
                                    <a:pt x="47292" y="25629"/>
                                    <a:pt x="47292" y="33248"/>
                                  </a:cubicBezTo>
                                  <a:cubicBezTo>
                                    <a:pt x="47292" y="42393"/>
                                    <a:pt x="44243" y="50012"/>
                                    <a:pt x="38148" y="54584"/>
                                  </a:cubicBezTo>
                                  <a:cubicBezTo>
                                    <a:pt x="33575" y="59157"/>
                                    <a:pt x="27480" y="62205"/>
                                    <a:pt x="19860" y="63729"/>
                                  </a:cubicBezTo>
                                  <a:lnTo>
                                    <a:pt x="48816" y="104972"/>
                                  </a:lnTo>
                                  <a:cubicBezTo>
                                    <a:pt x="53387" y="109544"/>
                                    <a:pt x="56531" y="112592"/>
                                    <a:pt x="58055" y="114116"/>
                                  </a:cubicBezTo>
                                  <a:cubicBezTo>
                                    <a:pt x="59579" y="115640"/>
                                    <a:pt x="62627" y="117164"/>
                                    <a:pt x="65675" y="117164"/>
                                  </a:cubicBezTo>
                                  <a:lnTo>
                                    <a:pt x="65675" y="120212"/>
                                  </a:lnTo>
                                  <a:lnTo>
                                    <a:pt x="27480" y="120212"/>
                                  </a:lnTo>
                                  <a:lnTo>
                                    <a:pt x="0" y="80671"/>
                                  </a:lnTo>
                                  <a:lnTo>
                                    <a:pt x="0" y="58457"/>
                                  </a:lnTo>
                                  <a:lnTo>
                                    <a:pt x="4619" y="57633"/>
                                  </a:lnTo>
                                  <a:cubicBezTo>
                                    <a:pt x="9192" y="56109"/>
                                    <a:pt x="12240" y="53060"/>
                                    <a:pt x="15287" y="48489"/>
                                  </a:cubicBezTo>
                                  <a:cubicBezTo>
                                    <a:pt x="16811" y="45441"/>
                                    <a:pt x="18336" y="39345"/>
                                    <a:pt x="18336" y="33248"/>
                                  </a:cubicBezTo>
                                  <a:cubicBezTo>
                                    <a:pt x="18336" y="24105"/>
                                    <a:pt x="15287" y="18009"/>
                                    <a:pt x="12240" y="13436"/>
                                  </a:cubicBezTo>
                                  <a:lnTo>
                                    <a:pt x="0" y="995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69" name="Shape 12769"/>
                          <wps:cNvSpPr/>
                          <wps:spPr>
                            <a:xfrm>
                              <a:off x="2101596" y="26585"/>
                              <a:ext cx="51864" cy="955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864" h="95526">
                                  <a:moveTo>
                                    <a:pt x="51864" y="0"/>
                                  </a:moveTo>
                                  <a:lnTo>
                                    <a:pt x="51864" y="16383"/>
                                  </a:lnTo>
                                  <a:lnTo>
                                    <a:pt x="33528" y="54283"/>
                                  </a:lnTo>
                                  <a:lnTo>
                                    <a:pt x="51864" y="54283"/>
                                  </a:lnTo>
                                  <a:lnTo>
                                    <a:pt x="51864" y="61902"/>
                                  </a:lnTo>
                                  <a:lnTo>
                                    <a:pt x="30480" y="61902"/>
                                  </a:lnTo>
                                  <a:lnTo>
                                    <a:pt x="25908" y="72665"/>
                                  </a:lnTo>
                                  <a:cubicBezTo>
                                    <a:pt x="24384" y="77238"/>
                                    <a:pt x="22860" y="80286"/>
                                    <a:pt x="22860" y="83334"/>
                                  </a:cubicBezTo>
                                  <a:cubicBezTo>
                                    <a:pt x="22860" y="86382"/>
                                    <a:pt x="24384" y="89429"/>
                                    <a:pt x="27432" y="90953"/>
                                  </a:cubicBezTo>
                                  <a:cubicBezTo>
                                    <a:pt x="28956" y="90953"/>
                                    <a:pt x="33528" y="92477"/>
                                    <a:pt x="39624" y="92477"/>
                                  </a:cubicBezTo>
                                  <a:lnTo>
                                    <a:pt x="39624" y="95526"/>
                                  </a:lnTo>
                                  <a:lnTo>
                                    <a:pt x="0" y="95526"/>
                                  </a:lnTo>
                                  <a:lnTo>
                                    <a:pt x="0" y="92477"/>
                                  </a:lnTo>
                                  <a:cubicBezTo>
                                    <a:pt x="4572" y="92477"/>
                                    <a:pt x="7620" y="89429"/>
                                    <a:pt x="10668" y="86382"/>
                                  </a:cubicBezTo>
                                  <a:cubicBezTo>
                                    <a:pt x="12192" y="84858"/>
                                    <a:pt x="16764" y="78762"/>
                                    <a:pt x="19812" y="69617"/>
                                  </a:cubicBezTo>
                                  <a:lnTo>
                                    <a:pt x="5186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70" name="Shape 12770"/>
                          <wps:cNvSpPr/>
                          <wps:spPr>
                            <a:xfrm>
                              <a:off x="2153459" y="0"/>
                              <a:ext cx="74819" cy="1221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19" h="122111">
                                  <a:moveTo>
                                    <a:pt x="12240" y="0"/>
                                  </a:moveTo>
                                  <a:lnTo>
                                    <a:pt x="13764" y="0"/>
                                  </a:lnTo>
                                  <a:lnTo>
                                    <a:pt x="56531" y="97727"/>
                                  </a:lnTo>
                                  <a:cubicBezTo>
                                    <a:pt x="61103" y="106871"/>
                                    <a:pt x="64151" y="112967"/>
                                    <a:pt x="67199" y="116015"/>
                                  </a:cubicBezTo>
                                  <a:cubicBezTo>
                                    <a:pt x="68723" y="117539"/>
                                    <a:pt x="71771" y="119063"/>
                                    <a:pt x="74819" y="119063"/>
                                  </a:cubicBezTo>
                                  <a:lnTo>
                                    <a:pt x="74819" y="122111"/>
                                  </a:lnTo>
                                  <a:lnTo>
                                    <a:pt x="16812" y="122111"/>
                                  </a:lnTo>
                                  <a:lnTo>
                                    <a:pt x="16812" y="119063"/>
                                  </a:lnTo>
                                  <a:lnTo>
                                    <a:pt x="19860" y="119063"/>
                                  </a:lnTo>
                                  <a:cubicBezTo>
                                    <a:pt x="24431" y="119063"/>
                                    <a:pt x="27480" y="119063"/>
                                    <a:pt x="29004" y="117539"/>
                                  </a:cubicBezTo>
                                  <a:cubicBezTo>
                                    <a:pt x="30528" y="116015"/>
                                    <a:pt x="32052" y="114491"/>
                                    <a:pt x="32052" y="112967"/>
                                  </a:cubicBezTo>
                                  <a:cubicBezTo>
                                    <a:pt x="32052" y="111443"/>
                                    <a:pt x="30528" y="111443"/>
                                    <a:pt x="30528" y="109919"/>
                                  </a:cubicBezTo>
                                  <a:cubicBezTo>
                                    <a:pt x="30528" y="109919"/>
                                    <a:pt x="30528" y="106871"/>
                                    <a:pt x="27480" y="103823"/>
                                  </a:cubicBezTo>
                                  <a:lnTo>
                                    <a:pt x="21384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0868"/>
                                  </a:lnTo>
                                  <a:lnTo>
                                    <a:pt x="18336" y="80868"/>
                                  </a:lnTo>
                                  <a:lnTo>
                                    <a:pt x="1572" y="39719"/>
                                  </a:lnTo>
                                  <a:lnTo>
                                    <a:pt x="0" y="42968"/>
                                  </a:lnTo>
                                  <a:lnTo>
                                    <a:pt x="0" y="26585"/>
                                  </a:lnTo>
                                  <a:lnTo>
                                    <a:pt x="1224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71" name="Shape 12771"/>
                          <wps:cNvSpPr/>
                          <wps:spPr>
                            <a:xfrm>
                              <a:off x="2237423" y="1524"/>
                              <a:ext cx="163354" cy="1205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3354" h="120586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486" y="79343"/>
                                  </a:lnTo>
                                  <a:lnTo>
                                    <a:pt x="114490" y="0"/>
                                  </a:lnTo>
                                  <a:lnTo>
                                    <a:pt x="163354" y="0"/>
                                  </a:lnTo>
                                  <a:lnTo>
                                    <a:pt x="163354" y="4667"/>
                                  </a:lnTo>
                                  <a:lnTo>
                                    <a:pt x="160306" y="4667"/>
                                  </a:lnTo>
                                  <a:cubicBezTo>
                                    <a:pt x="157258" y="4667"/>
                                    <a:pt x="154210" y="4667"/>
                                    <a:pt x="151162" y="6191"/>
                                  </a:cubicBezTo>
                                  <a:cubicBezTo>
                                    <a:pt x="149638" y="6191"/>
                                    <a:pt x="149638" y="7715"/>
                                    <a:pt x="148114" y="9239"/>
                                  </a:cubicBezTo>
                                  <a:cubicBezTo>
                                    <a:pt x="148114" y="10763"/>
                                    <a:pt x="146590" y="15335"/>
                                    <a:pt x="146590" y="21431"/>
                                  </a:cubicBezTo>
                                  <a:lnTo>
                                    <a:pt x="146590" y="100774"/>
                                  </a:lnTo>
                                  <a:cubicBezTo>
                                    <a:pt x="146590" y="106870"/>
                                    <a:pt x="148114" y="109918"/>
                                    <a:pt x="148114" y="111443"/>
                                  </a:cubicBezTo>
                                  <a:cubicBezTo>
                                    <a:pt x="148114" y="112967"/>
                                    <a:pt x="149638" y="114491"/>
                                    <a:pt x="152686" y="116015"/>
                                  </a:cubicBezTo>
                                  <a:cubicBezTo>
                                    <a:pt x="154210" y="117539"/>
                                    <a:pt x="157258" y="117539"/>
                                    <a:pt x="160306" y="117539"/>
                                  </a:cubicBezTo>
                                  <a:lnTo>
                                    <a:pt x="163354" y="117539"/>
                                  </a:lnTo>
                                  <a:lnTo>
                                    <a:pt x="163354" y="120586"/>
                                  </a:lnTo>
                                  <a:lnTo>
                                    <a:pt x="100774" y="120586"/>
                                  </a:lnTo>
                                  <a:lnTo>
                                    <a:pt x="100774" y="117539"/>
                                  </a:lnTo>
                                  <a:lnTo>
                                    <a:pt x="105346" y="117539"/>
                                  </a:lnTo>
                                  <a:cubicBezTo>
                                    <a:pt x="108395" y="117539"/>
                                    <a:pt x="111442" y="117539"/>
                                    <a:pt x="112966" y="116015"/>
                                  </a:cubicBezTo>
                                  <a:cubicBezTo>
                                    <a:pt x="114490" y="114491"/>
                                    <a:pt x="116015" y="112967"/>
                                    <a:pt x="117539" y="111443"/>
                                  </a:cubicBezTo>
                                  <a:cubicBezTo>
                                    <a:pt x="117539" y="109918"/>
                                    <a:pt x="117539" y="106870"/>
                                    <a:pt x="117539" y="100774"/>
                                  </a:cubicBezTo>
                                  <a:lnTo>
                                    <a:pt x="117539" y="10763"/>
                                  </a:lnTo>
                                  <a:lnTo>
                                    <a:pt x="71723" y="120586"/>
                                  </a:lnTo>
                                  <a:lnTo>
                                    <a:pt x="70199" y="120586"/>
                                  </a:lnTo>
                                  <a:lnTo>
                                    <a:pt x="22860" y="12287"/>
                                  </a:lnTo>
                                  <a:lnTo>
                                    <a:pt x="22860" y="96203"/>
                                  </a:lnTo>
                                  <a:cubicBezTo>
                                    <a:pt x="22860" y="102298"/>
                                    <a:pt x="22860" y="106870"/>
                                    <a:pt x="22860" y="106870"/>
                                  </a:cubicBezTo>
                                  <a:cubicBezTo>
                                    <a:pt x="24479" y="109918"/>
                                    <a:pt x="26003" y="112967"/>
                                    <a:pt x="29051" y="114491"/>
                                  </a:cubicBezTo>
                                  <a:cubicBezTo>
                                    <a:pt x="30575" y="116015"/>
                                    <a:pt x="35147" y="117539"/>
                                    <a:pt x="41243" y="117539"/>
                                  </a:cubicBezTo>
                                  <a:lnTo>
                                    <a:pt x="41243" y="120586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17539"/>
                                  </a:lnTo>
                                  <a:lnTo>
                                    <a:pt x="1524" y="117539"/>
                                  </a:lnTo>
                                  <a:cubicBezTo>
                                    <a:pt x="3048" y="117539"/>
                                    <a:pt x="6096" y="117539"/>
                                    <a:pt x="7620" y="116015"/>
                                  </a:cubicBezTo>
                                  <a:cubicBezTo>
                                    <a:pt x="10668" y="116015"/>
                                    <a:pt x="12192" y="114491"/>
                                    <a:pt x="13716" y="112967"/>
                                  </a:cubicBezTo>
                                  <a:cubicBezTo>
                                    <a:pt x="15240" y="111443"/>
                                    <a:pt x="15240" y="108394"/>
                                    <a:pt x="16764" y="105346"/>
                                  </a:cubicBezTo>
                                  <a:cubicBezTo>
                                    <a:pt x="16764" y="105346"/>
                                    <a:pt x="16764" y="102298"/>
                                    <a:pt x="16764" y="97727"/>
                                  </a:cubicBezTo>
                                  <a:lnTo>
                                    <a:pt x="16764" y="21431"/>
                                  </a:lnTo>
                                  <a:cubicBezTo>
                                    <a:pt x="16764" y="15335"/>
                                    <a:pt x="16764" y="10763"/>
                                    <a:pt x="15240" y="9239"/>
                                  </a:cubicBezTo>
                                  <a:cubicBezTo>
                                    <a:pt x="15240" y="7715"/>
                                    <a:pt x="13716" y="6191"/>
                                    <a:pt x="10668" y="6191"/>
                                  </a:cubicBezTo>
                                  <a:cubicBezTo>
                                    <a:pt x="9144" y="4667"/>
                                    <a:pt x="6096" y="4667"/>
                                    <a:pt x="3048" y="4667"/>
                                  </a:cubicBezTo>
                                  <a:lnTo>
                                    <a:pt x="0" y="466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48" name="Shape 96048"/>
                          <wps:cNvSpPr/>
                          <wps:spPr>
                            <a:xfrm>
                              <a:off x="0" y="140113"/>
                              <a:ext cx="2406396" cy="19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406396" h="19812">
                                  <a:moveTo>
                                    <a:pt x="0" y="0"/>
                                  </a:moveTo>
                                  <a:lnTo>
                                    <a:pt x="2406396" y="0"/>
                                  </a:lnTo>
                                  <a:lnTo>
                                    <a:pt x="2406396" y="19812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="http://schemas.openxmlformats.org/drawingml/2006/main">
              <w:pict>
                <v:group id="Group 95165" style="width:189.48pt;height:12.5925pt;position:absolute;mso-position-horizontal-relative:page;mso-position-horizontal:absolute;margin-left:216.48pt;mso-position-vertical-relative:page;margin-top:746.287pt;" coordsize="24063,1599">
                  <v:shape id="Shape 12744" style="position:absolute;width:656;height:1221;left:118;top:0;" coordsize="65627,122110" path="m44196,0l47244,0l47244,97727c47244,105346,47244,109919,48863,111443c48863,114491,50387,116015,51911,117539c54959,119063,58007,119063,62579,119063l65627,119063l65627,122110l1524,122110l1524,119063l4572,119063c10668,119063,13716,119063,15240,117539c18288,116015,19812,114491,19812,112967c21336,109919,21336,105346,21336,97727l21336,35147c21336,30575,21336,26003,21336,24479c19812,24479,19812,22955,18288,21431c16764,21431,15240,19907,12192,19907c9144,19907,6096,21431,1524,22955l0,19907l44196,0x">
                    <v:stroke weight="0pt" endcap="flat" joinstyle="miter" miterlimit="10" on="false" color="#000000" opacity="0"/>
                    <v:fill on="true" color="#ff4d4f"/>
                  </v:shape>
                  <v:shape id="Shape 12745" style="position:absolute;width:290;height:304;left:1109;top:946;" coordsize="29051,30480" path="m13811,0c18383,0,21431,1524,24479,4572c27527,7620,29051,10668,29051,15240c29051,19812,27527,22860,24479,25908c21431,28956,18383,30480,13811,30480c10763,30480,6096,28956,4572,25908c1524,22860,0,19812,0,15240c0,10668,1524,7620,4572,4572c6096,1524,10763,0,13811,0x">
                    <v:stroke weight="0pt" endcap="flat" joinstyle="miter" miterlimit="10" on="false" color="#000000" opacity="0"/>
                    <v:fill on="true" color="#ff4d4f"/>
                  </v:shape>
                  <v:shape id="Shape 12746" style="position:absolute;width:290;height:304;left:1109;top:366;" coordsize="29051,30480" path="m13811,0c18383,0,21431,1524,24479,4572c27527,7620,29051,10668,29051,15240c29051,19812,27527,22860,24479,25908c21431,28956,18383,30480,13811,30480c10763,30480,7715,28956,4572,25908c1524,22860,0,19812,0,15240c0,10668,1524,7620,4572,4572c6096,1524,10763,0,13811,0x">
                    <v:stroke weight="0pt" endcap="flat" joinstyle="miter" miterlimit="10" on="false" color="#000000" opacity="0"/>
                    <v:fill on="true" color="#ff4d4f"/>
                  </v:shape>
                  <v:shape id="Shape 12747" style="position:absolute;width:671;height:1205;left:2025;top:15;" coordsize="67199,120586" path="m0,0l53435,0l67199,2425l67199,10794l67151,10763c62579,7715,54959,7715,45815,7715l45815,100774c45815,106870,45815,109918,45815,109918c47339,111443,47339,112967,48863,112967c50387,114491,51911,114491,54959,114491l67199,112281l67199,119335l53435,120586l0,120586l0,117539l3048,117539c7620,117539,9144,117539,12192,116015c13716,114491,15240,112967,15240,111443c16764,109918,16764,106870,16764,100774l16764,21431c16764,15335,16764,10763,15240,9239c15240,7715,13716,6191,12192,6191c9144,4667,7620,4667,3048,4667l0,4667l0,0x">
                    <v:stroke weight="0pt" endcap="flat" joinstyle="miter" miterlimit="10" on="false" color="#000000" opacity="0"/>
                    <v:fill on="true" color="#ff4d4f"/>
                  </v:shape>
                  <v:shape id="Shape 12748" style="position:absolute;width:533;height:1169;left:2697;top:39;" coordsize="53387,116911" path="m0,0l21384,3766c32052,8338,39671,15959,45768,25102c50340,35771,53387,46438,53387,58631c53387,66250,51864,75395,48815,81490c47291,89205,42719,95302,39671,99874c35099,104446,29003,107493,24431,110542c18240,113590,12144,115114,3000,116638l0,116911l0,109856l1476,109589c5286,107875,8334,105208,10620,101398c18240,92254,21384,78443,21384,58631c21384,43390,19764,31199,13668,22054c12144,19007,10239,15959,7953,13482l0,8369l0,0x">
                    <v:stroke weight="0pt" endcap="flat" joinstyle="miter" miterlimit="10" on="false" color="#000000" opacity="0"/>
                    <v:fill on="true" color="#ff4d4f"/>
                  </v:shape>
                  <v:shape id="Shape 12749" style="position:absolute;width:519;height:955;left:3353;top:265;" coordsize="51911,95572" path="m51911,0l51911,16346l33623,54329l51911,54329l51911,61949l30575,61949l26003,72712c24479,77284,24479,80332,24479,83380c24479,86428,24479,89476,27527,91000c29051,91000,33623,92524,39719,92524l39719,95572l0,95572l0,92524c4572,92524,7620,89476,10668,86428c12192,84904,16859,78808,19907,69664l51911,0x">
                    <v:stroke weight="0pt" endcap="flat" joinstyle="miter" miterlimit="10" on="false" color="#000000" opacity="0"/>
                    <v:fill on="true" color="#ff4d4f"/>
                  </v:shape>
                  <v:shape id="Shape 12750" style="position:absolute;width:747;height:1221;left:3872;top:0;" coordsize="74771,122111" path="m12192,0l13716,0l56483,97727c61055,106871,64103,112967,67151,116015c68675,117539,71723,119063,74771,119063l74771,122111l16764,122111l16764,119063l19907,119063c24479,119063,27527,119063,29051,117539c30575,116015,32099,114491,32099,112967c32099,111443,30575,111443,30575,109919c30575,109919,30575,106871,27527,103823l21431,88488l0,88488l0,80868l18288,80868l1524,39719l0,42884l0,26539l12192,0x">
                    <v:stroke weight="0pt" endcap="flat" joinstyle="miter" miterlimit="10" on="false" color="#000000" opacity="0"/>
                    <v:fill on="true" color="#ff4d4f"/>
                  </v:shape>
                  <v:shape id="Shape 12751" style="position:absolute;width:1068;height:1205;left:4743;top:15;" coordsize="106870,120586" path="m0,0l106870,0l106870,33624l103727,33624c102203,26003,100679,19907,97631,16859c96107,13812,93059,10763,88487,9239c85439,7715,82391,7715,76295,7715l67151,7715l67151,100774c67151,106870,68675,109919,68675,111443c68675,112967,70199,114491,73247,116015c74771,117539,77819,117539,80867,117539l85439,117539l85439,120586l21336,120586l21336,117539l25908,117539c28956,117539,32004,117539,33528,116015c35052,114491,36576,112967,38100,111443c38100,109919,38100,106870,38100,100774l38100,7715l30480,7715c21336,7715,16764,9239,12192,12288c7620,16859,4572,24479,3048,33624l0,33624l0,0x">
                    <v:stroke weight="0pt" endcap="flat" joinstyle="miter" miterlimit="10" on="false" color="#000000" opacity="0"/>
                    <v:fill on="true" color="#ff4d4f"/>
                  </v:shape>
                  <v:shape id="Shape 12752" style="position:absolute;width:518;height:955;left:5934;top:265;" coordsize="51864,95526" path="m51864,0l51864,13241l33528,54283l51864,54283l51864,61902l30480,61902l25908,72665c24384,77238,22860,80286,22860,83334c22860,86382,24384,89429,27432,90953c28956,90953,33528,92477,39624,92477l39624,95526l0,95526l0,92477c3048,92477,7620,89429,10668,86382c12192,84858,16764,78762,19812,69617l51864,0x">
                    <v:stroke weight="0pt" endcap="flat" joinstyle="miter" miterlimit="10" on="false" color="#000000" opacity="0"/>
                    <v:fill on="true" color="#ff4d4f"/>
                  </v:shape>
                  <v:shape id="Shape 12753" style="position:absolute;width:748;height:1221;left:6452;top:0;" coordsize="74819,122111" path="m12240,0l13764,0l56531,97727c61103,106871,64151,112967,67199,116015c68723,117539,71771,119063,74819,119063l74819,122111l16812,122111l16812,119063l19860,119063c24431,119063,27480,119063,29004,117539c30528,116015,30528,114491,30528,112967c30528,111443,30528,111443,30528,109919c30528,109919,29004,106871,27480,103823l21384,88488l0,88488l0,80868l18336,80868l48,39719l0,39826l0,26585l12240,0x">
                    <v:stroke weight="0pt" endcap="flat" joinstyle="miter" miterlimit="10" on="false" color="#000000" opacity="0"/>
                    <v:fill on="true" color="#ff4d4f"/>
                  </v:shape>
                  <v:shape id="Shape 12754" style="position:absolute;width:1144;height:1251;left:7796;top:0;" coordsize="114491,125158" path="m65627,0c74771,0,83915,1524,93155,4572c97727,7715,102299,7715,103823,7715c105347,7715,106871,7715,108395,6191c109919,4572,109919,3048,111443,0l114491,0l114491,41243l111443,41243c108395,30575,103823,21431,96203,15335c88488,10763,80868,7715,71724,7715c64103,7715,58007,9239,51912,13812c45815,18383,41244,24479,38195,30575c33624,39719,32004,48863,32004,61055c32004,71724,33624,80867,36671,90012c38195,99251,42768,105346,48863,109919c54959,114491,62580,116015,71724,116015c79344,116015,85439,114491,91631,111443c99251,108394,105347,102298,111443,94679l111443,105346c105347,111443,97727,117539,91631,120586c83915,123634,74771,125158,65627,125158c53436,125158,41244,122110,32004,117539c21336,112967,13716,105346,7620,94679c3048,85439,0,74771,0,64103c0,53436,3048,42767,9144,32100c15240,21431,22860,13812,33624,7715c44291,1524,54959,0,65627,0x">
                    <v:stroke weight="0pt" endcap="flat" joinstyle="miter" miterlimit="10" on="false" color="#000000" opacity="0"/>
                    <v:fill on="true" color="#ff4d4f"/>
                  </v:shape>
                  <v:shape id="Shape 12755" style="position:absolute;width:1343;height:1205;left:9093;top:15;" coordsize="134303,120586" path="m0,0l64103,0l64103,4667l59531,4667c56483,4667,53436,4667,51912,6191c50387,6191,48863,7715,47339,10763c47339,10763,45815,15335,45815,21431l45815,54959l88583,54959l88583,21431c88583,15335,88583,10763,88583,9239c87059,7715,85535,6191,84011,6191c82487,4667,79439,4667,76295,4667l71724,4667l71724,0l134303,0l134303,4667l131255,4667c126683,4667,125159,4667,122111,6191c120587,6191,119063,7715,119063,10763c117539,10763,117539,15335,117539,21431l117539,100774c117539,106870,117539,109918,119063,111442c119063,112967,120587,114491,123635,116015c125159,117539,128207,117539,131255,117539l134303,117539l134303,120586l71724,120586l71724,117539l76295,117539c79439,117539,82487,117539,84011,116015c85535,114491,87059,112967,88583,111442c88583,109918,88583,106870,88583,100774l88583,62579l45815,62579l45815,100774c45815,106870,47339,109918,47339,111442c48863,112967,48863,114491,51912,116015c53436,117539,56483,117539,59531,117539l64103,117539l64103,120586l0,120586l0,117539l4572,117539c7620,117539,10668,117539,13716,116015c15240,114491,15240,112967,16764,111442c16764,109918,18288,106870,18288,100774l18288,21431c18288,15335,16764,10763,16764,9239c16764,7715,15240,6191,12192,6191c10668,4667,7620,4667,4572,4667l0,4667l0,0x">
                    <v:stroke weight="0pt" endcap="flat" joinstyle="miter" miterlimit="10" on="false" color="#000000" opacity="0"/>
                    <v:fill on="true" color="#ff4d4f"/>
                  </v:shape>
                  <v:shape id="Shape 12756" style="position:absolute;width:526;height:971;left:10513;top:249;" coordsize="52625,97181" path="m52625,0l52625,16601l35052,55938l52625,55938l52625,63557l30480,63557l25908,74320c24384,78893,24384,81941,24384,84989c24384,88036,24384,91084,27432,92608c28956,92608,33528,94132,39624,94132l39624,97181l0,97181l0,94132c4572,94132,7620,91084,10668,88036c13716,86513,16764,80417,19812,71272l52625,0x">
                    <v:stroke weight="0pt" endcap="flat" joinstyle="miter" miterlimit="10" on="false" color="#000000" opacity="0"/>
                    <v:fill on="true" color="#ff4d4f"/>
                  </v:shape>
                  <v:shape id="Shape 12757" style="position:absolute;width:740;height:1221;left:11039;top:0;" coordsize="74057,122111" path="m11478,0l13002,0l55674,97727c60341,106871,63389,112967,66437,116015c67961,117539,71009,119063,74057,119063l74057,122111l16050,122111l16050,119063l19098,119063c23669,119063,26718,119063,28242,117539c29766,116015,31290,114491,31290,112967c31290,111443,29766,111443,29766,109919c29766,109919,29766,106871,26718,103823l20622,88488l0,88488l0,80868l17574,80868l810,39719l0,41532l0,24930l11478,0x">
                    <v:stroke weight="0pt" endcap="flat" joinstyle="miter" miterlimit="10" on="false" color="#000000" opacity="0"/>
                    <v:fill on="true" color="#ff4d4f"/>
                  </v:shape>
                  <v:shape id="Shape 12758" style="position:absolute;width:625;height:1205;left:11871;top:15;" coordsize="62579,120586" path="m0,0l54959,0l62579,374l62579,10327l53435,7715l44291,7715l44291,59531l48863,59531l62579,58388l62579,80388l51911,65627l44291,65627l44291,99251c44291,106870,44291,109918,45815,111442c45815,112966,47339,114490,50387,116015c51911,117539,54959,117539,61055,117539l61055,120586l0,120586l0,117539c4572,117539,9144,117539,10668,116015c12192,114490,13716,112966,15240,111442c15240,109918,16764,106870,16764,99251l16764,21431c16764,15335,15240,10763,15240,9239c13716,7715,12192,6191,10668,4667c9144,4667,4572,4667,0,4667l0,0x">
                    <v:stroke weight="0pt" endcap="flat" joinstyle="miter" miterlimit="10" on="false" color="#000000" opacity="0"/>
                    <v:fill on="true" color="#ff4d4f"/>
                  </v:shape>
                  <v:shape id="Shape 12759" style="position:absolute;width:656;height:1202;left:12497;top:18;" coordsize="65627,120213" path="m0,0l11811,579c17145,1150,21336,1912,24384,2674c32099,5817,36671,8865,41243,14961c45815,19534,47339,25629,47339,33249c47339,42394,44291,50013,38195,54585c33623,59158,27527,62206,21336,63729l50387,104973c53435,109544,56483,112592,58007,114116c59531,115641,62579,117165,65627,117165l65627,120213l29051,120213l0,80014l0,58014l4572,57634c9144,56110,12192,53061,15240,48489c16764,45441,18288,39346,18288,33249c18288,24106,16764,18010,12192,13437l0,9954l0,0x">
                    <v:stroke weight="0pt" endcap="flat" joinstyle="miter" miterlimit="10" on="false" color="#000000" opacity="0"/>
                    <v:fill on="true" color="#ff4d4f"/>
                  </v:shape>
                  <v:shape id="Shape 12760" style="position:absolute;width:1083;height:1205;left:13230;top:15;" coordsize="108395,120586" path="m0,0l108395,0l108395,33624l105347,33624c103823,26003,100774,19907,99251,16859c96203,13812,93154,10763,90107,9239c87059,7715,84010,7715,77915,7715l68675,7715l68675,100774c68675,106870,68675,109919,70295,111443c70295,112967,71818,114491,73342,116015c76391,117539,77915,117539,82486,117539l85535,117539l85535,120586l22955,120586l22955,117539l27527,117539c30575,117539,33623,117539,35147,116015c36671,114491,38195,112967,38195,111443c39719,109919,39719,106870,39719,100774l39719,7715l30575,7715c22955,7715,16859,9239,13811,12288c7620,16859,4572,24479,3048,33624l0,33624l0,0x">
                    <v:stroke weight="0pt" endcap="flat" joinstyle="miter" miterlimit="10" on="false" color="#000000" opacity="0"/>
                    <v:fill on="true" color="#ff4d4f"/>
                  </v:shape>
                  <v:shape id="Shape 12761" style="position:absolute;width:671;height:1205;left:14909;top:15;" coordsize="67199,120586" path="m0,0l53435,0l67199,1329l67199,10792l67151,10763c62579,7715,56483,7715,45815,7715l45815,100774c45815,106870,45815,109918,47339,109918c47339,111443,47339,112967,48863,112967c50387,114491,53435,114491,56483,114491l67199,112350l67199,119335l53435,120586l0,120586l0,117539l4572,117539c7620,117539,10668,117539,12192,116015c13716,114491,15240,112967,16764,111443c16764,109918,16764,106870,16764,100774l16764,21431c16764,15335,16764,10763,15240,9239c15240,7715,13716,6191,12192,6191c10668,4667,7620,4667,4572,4667l0,4667l0,0x">
                    <v:stroke weight="0pt" endcap="flat" joinstyle="miter" miterlimit="10" on="false" color="#000000" opacity="0"/>
                    <v:fill on="true" color="#ff4d4f"/>
                  </v:shape>
                  <v:shape id="Shape 12762" style="position:absolute;width:533;height:1180;left:15581;top:28;" coordsize="53387,118007" path="m0,0l6096,588c11835,1743,16811,3291,21384,4862c32052,9434,39672,17055,45767,26198c51864,36867,53387,47534,53387,59727c53387,67346,53387,76491,50340,82586c47292,90301,44243,96398,39672,100970c35099,105542,30528,108589,24431,111638c18335,114686,12240,116210,3000,117734l0,118007l0,111021l1679,110685c5310,108971,8382,106304,10716,102494c18335,93350,21384,79539,21384,59727c21384,44486,19860,32295,15287,23151c13002,20103,10692,17055,8191,14578l0,9464l0,0x">
                    <v:stroke weight="0pt" endcap="flat" joinstyle="miter" miterlimit="10" on="false" color="#000000" opacity="0"/>
                    <v:fill on="true" color="#ff4d4f"/>
                  </v:shape>
                  <v:shape id="Shape 12763" style="position:absolute;width:641;height:1205;left:16253;top:15;" coordsize="64103,120586" path="m0,0l64103,0l64103,4667l59531,4667c56483,4667,53340,4667,50292,6191c48768,6191,48768,7715,47244,10764c47244,10764,45720,15335,45720,21431l45720,100774c45720,106870,47244,109919,47244,111443c48768,112967,48768,114491,51816,116015c53340,117539,56483,117539,59531,117539l64103,117539l64103,120586l0,120586l0,117539l4572,117539c7620,117539,10668,117539,13716,116015c15240,114491,15240,112967,16764,111443c16764,109919,16764,106870,16764,100774l16764,21431c16764,15335,16764,10764,16764,9239c15240,7715,15240,6191,12192,6191c10668,4667,7620,4667,4572,4667l0,4667l0,0x">
                    <v:stroke weight="0pt" endcap="flat" joinstyle="miter" miterlimit="10" on="false" color="#000000" opacity="0"/>
                    <v:fill on="true" color="#ff4d4f"/>
                  </v:shape>
                  <v:shape id="Shape 12764" style="position:absolute;width:518;height:955;left:16909;top:265;" coordsize="51864,95526" path="m51864,0l51864,16383l33528,54283l51864,54283l51864,61902l30480,61902l25908,72665c24384,77238,24384,80286,24384,83334c24384,86382,24384,89429,27432,90953c28956,90953,33528,92477,39624,92477l39624,95526l0,95526l0,92477c4572,92477,7620,89429,10668,86382c13716,84858,16764,78762,19812,69617l51864,0x">
                    <v:stroke weight="0pt" endcap="flat" joinstyle="miter" miterlimit="10" on="false" color="#000000" opacity="0"/>
                    <v:fill on="true" color="#ff4d4f"/>
                  </v:shape>
                  <v:shape id="Shape 12765" style="position:absolute;width:748;height:1221;left:17428;top:0;" coordsize="74819,122111" path="m12240,0l13764,0l56531,97727c61103,106871,64151,112967,67199,116015c68723,117539,71771,119063,74819,119063l74819,122111l16812,122111l16812,119063l19860,119063c24431,119063,27480,119063,29004,117539c30528,116015,32052,114491,32052,112967c32052,111443,30528,111443,30528,109919c30528,109919,30528,106871,27480,103823l21384,88488l0,88488l0,80868l18336,80868l1572,39719l0,42968l0,26585l12240,0x">
                    <v:stroke weight="0pt" endcap="flat" joinstyle="miter" miterlimit="10" on="false" color="#000000" opacity="0"/>
                    <v:fill on="true" color="#ff4d4f"/>
                  </v:shape>
                  <v:shape id="Shape 12766" style="position:absolute;width:1327;height:1251;left:18298;top:0;" coordsize="132779,125158" path="m67151,0c73247,0,79343,0,84010,0c85535,1524,90107,3048,96203,4572c102298,7715,105347,7715,106871,7715c108395,7715,109918,7715,111442,6191c112967,4572,112967,3048,114491,0l117539,0l117539,41243l114491,41243c111442,30575,105347,21431,97727,15335c88583,9239,80867,6191,71723,6191c62579,6191,54959,9239,48863,13812c42767,18383,38195,26003,36671,35147c33623,44291,32099,53436,32099,62579c32099,74771,33623,83915,36671,93155c39719,102298,42767,108394,48863,112967c54959,116015,62579,119063,71723,119063c73247,119063,76295,117539,79343,117539c82391,117539,85535,116015,90107,114491l90107,90012c90107,85439,88583,82391,88583,80867c88583,79343,87059,77819,84010,76295c82391,76295,79343,74771,76295,74771l73247,74771l73247,71724l132779,71724l132779,74771c128207,74771,125159,76295,123635,76295c120586,77819,120586,79343,119063,80867c119063,82391,117539,85439,117539,90012l117539,114491c109918,117539,102298,120586,94679,122110c85535,123634,77819,125158,68675,125158c56483,125158,47339,123634,39719,120586c32099,117539,26003,112967,19812,108394c13716,103822,9144,97727,6096,91536c3048,82391,0,73247,0,64103c0,45815,6096,30575,19812,18383c32099,6191,47339,0,67151,0x">
                    <v:stroke weight="0pt" endcap="flat" joinstyle="miter" miterlimit="10" on="false" color="#000000" opacity="0"/>
                    <v:fill on="true" color="#ff4d4f"/>
                  </v:shape>
                  <v:shape id="Shape 12767" style="position:absolute;width:641;height:1205;left:19687;top:15;" coordsize="64151,120586" path="m0,0l56483,0l64151,374l64151,10330l54959,7715l45815,7715l45815,59531l50387,59531c54197,59531,58031,59531,61294,59341l64151,58831l64151,81045l53436,65627l45815,65627l45815,99251c45815,106870,45815,109918,47339,111442c47339,112966,48863,114490,50387,116015c53436,117539,56483,117539,62675,117539l62675,120586l0,120586l0,117539c6191,117539,10763,117539,12287,116015c13812,114490,15335,112966,16859,111442c16859,109918,16859,106870,16859,99251l16859,21431c16859,15335,16859,10763,16859,9239c15335,7715,13812,6191,12287,4667c9239,4667,6191,4667,0,4667l0,0x">
                    <v:stroke weight="0pt" endcap="flat" joinstyle="miter" miterlimit="10" on="false" color="#000000" opacity="0"/>
                    <v:fill on="true" color="#ff4d4f"/>
                  </v:shape>
                  <v:shape id="Shape 12768" style="position:absolute;width:656;height:1202;left:20328;top:18;" coordsize="65675,120212" path="m0,0l11847,578c17193,1150,21384,1912,24431,2673c30528,5817,36624,8865,41196,14960c45767,19533,47292,25629,47292,33248c47292,42393,44243,50012,38148,54584c33575,59157,27480,62205,19860,63729l48816,104972c53387,109544,56531,112592,58055,114116c59579,115640,62627,117164,65675,117164l65675,120212l27480,120212l0,80671l0,58457l4619,57633c9192,56109,12240,53060,15287,48489c16811,45441,18336,39345,18336,33248c18336,24105,15287,18009,12240,13436l0,9955l0,0x">
                    <v:stroke weight="0pt" endcap="flat" joinstyle="miter" miterlimit="10" on="false" color="#000000" opacity="0"/>
                    <v:fill on="true" color="#ff4d4f"/>
                  </v:shape>
                  <v:shape id="Shape 12769" style="position:absolute;width:518;height:955;left:21015;top:265;" coordsize="51864,95526" path="m51864,0l51864,16383l33528,54283l51864,54283l51864,61902l30480,61902l25908,72665c24384,77238,22860,80286,22860,83334c22860,86382,24384,89429,27432,90953c28956,90953,33528,92477,39624,92477l39624,95526l0,95526l0,92477c4572,92477,7620,89429,10668,86382c12192,84858,16764,78762,19812,69617l51864,0x">
                    <v:stroke weight="0pt" endcap="flat" joinstyle="miter" miterlimit="10" on="false" color="#000000" opacity="0"/>
                    <v:fill on="true" color="#ff4d4f"/>
                  </v:shape>
                  <v:shape id="Shape 12770" style="position:absolute;width:748;height:1221;left:21534;top:0;" coordsize="74819,122111" path="m12240,0l13764,0l56531,97727c61103,106871,64151,112967,67199,116015c68723,117539,71771,119063,74819,119063l74819,122111l16812,122111l16812,119063l19860,119063c24431,119063,27480,119063,29004,117539c30528,116015,32052,114491,32052,112967c32052,111443,30528,111443,30528,109919c30528,109919,30528,106871,27480,103823l21384,88488l0,88488l0,80868l18336,80868l1572,39719l0,42968l0,26585l12240,0x">
                    <v:stroke weight="0pt" endcap="flat" joinstyle="miter" miterlimit="10" on="false" color="#000000" opacity="0"/>
                    <v:fill on="true" color="#ff4d4f"/>
                  </v:shape>
                  <v:shape id="Shape 12771" style="position:absolute;width:1633;height:1205;left:22374;top:15;" coordsize="163354,120586" path="m0,0l48863,0l82486,79343l114490,0l163354,0l163354,4667l160306,4667c157258,4667,154210,4667,151162,6191c149638,6191,149638,7715,148114,9239c148114,10763,146590,15335,146590,21431l146590,100774c146590,106870,148114,109918,148114,111443c148114,112967,149638,114491,152686,116015c154210,117539,157258,117539,160306,117539l163354,117539l163354,120586l100774,120586l100774,117539l105346,117539c108395,117539,111442,117539,112966,116015c114490,114491,116015,112967,117539,111443c117539,109918,117539,106870,117539,100774l117539,10763l71723,120586l70199,120586l22860,12287l22860,96203c22860,102298,22860,106870,22860,106870c24479,109918,26003,112967,29051,114491c30575,116015,35147,117539,41243,117539l41243,120586l0,120586l0,117539l1524,117539c3048,117539,6096,117539,7620,116015c10668,116015,12192,114491,13716,112967c15240,111443,15240,108394,16764,105346c16764,105346,16764,102298,16764,97727l16764,21431c16764,15335,16764,10763,15240,9239c15240,7715,13716,6191,10668,6191c9144,4667,6096,4667,3048,4667l0,4667l0,0x">
                    <v:stroke weight="0pt" endcap="flat" joinstyle="miter" miterlimit="10" on="false" color="#000000" opacity="0"/>
                    <v:fill on="true" color="#ff4d4f"/>
                  </v:shape>
                  <v:shape id="Shape 96049" style="position:absolute;width:24063;height:198;left:0;top:1401;" coordsize="2406396,19812" path="m0,0l2406396,0l2406396,19812l0,19812l0,0">
                    <v:stroke weight="0pt" endcap="flat" joinstyle="miter" miterlimit="10" on="false" color="#000000" opacity="0"/>
                    <v:fill on="true" color="#ff4d4f"/>
                  </v:shape>
                  <w10:wrap type="topAndBottom"/>
                </v:group>
              </w:pict>
            </mc:Fallback>
          </mc:AlternateContent>
        </w:r>
        <w:r>
          <w:rPr>
            <w:noProof/>
          </w:rPr>
          <w:drawing>
            <wp:anchor distT="0" distB="0" distL="114300" distR="114300" simplePos="0" relativeHeight="251660288" behindDoc="0" locked="0" layoutInCell="1" allowOverlap="0" wp14:anchorId="3129AF04" wp14:editId="272BF669">
              <wp:simplePos x="0" y="0"/>
              <wp:positionH relativeFrom="column">
                <wp:posOffset>-4063</wp:posOffset>
              </wp:positionH>
              <wp:positionV relativeFrom="paragraph">
                <wp:posOffset>0</wp:posOffset>
              </wp:positionV>
              <wp:extent cx="5736336" cy="6562345"/>
              <wp:effectExtent l="0" t="0" r="0" b="0"/>
              <wp:wrapSquare wrapText="bothSides"/>
              <wp:docPr id="95809" name="Picture 95809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09" name="Picture 95809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6336" cy="6562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4EB9FDC4" w14:textId="77777777" w:rsidR="00030F3E" w:rsidRDefault="00B51CFB">
      <w:pPr>
        <w:spacing w:after="0"/>
        <w:ind w:left="2"/>
        <w:rPr>
          <w:ins w:id="53" w:author="Other Author" w:date="2024-07-17T21:10:00Z" w16du:dateUtc="2024-07-17T15:40:00Z"/>
        </w:rPr>
      </w:pPr>
      <w:ins w:id="54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5C98D855" wp14:editId="6EB02BF0">
                  <wp:extent cx="3409188" cy="438246"/>
                  <wp:effectExtent l="0" t="0" r="0" b="0"/>
                  <wp:docPr id="95164" name="Group 9516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409188" cy="438246"/>
                            <a:chOff x="0" y="0"/>
                            <a:chExt cx="3409188" cy="438246"/>
                          </a:xfrm>
                        </wpg:grpSpPr>
                        <wps:wsp>
                          <wps:cNvPr id="12692" name="Shape 12692"/>
                          <wps:cNvSpPr/>
                          <wps:spPr>
                            <a:xfrm>
                              <a:off x="7239" y="0"/>
                              <a:ext cx="70199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0199" h="105251">
                                  <a:moveTo>
                                    <a:pt x="32099" y="0"/>
                                  </a:moveTo>
                                  <a:cubicBezTo>
                                    <a:pt x="35147" y="0"/>
                                    <a:pt x="38195" y="0"/>
                                    <a:pt x="41243" y="1524"/>
                                  </a:cubicBezTo>
                                  <a:cubicBezTo>
                                    <a:pt x="42767" y="1524"/>
                                    <a:pt x="45815" y="3048"/>
                                    <a:pt x="48863" y="4572"/>
                                  </a:cubicBezTo>
                                  <a:cubicBezTo>
                                    <a:pt x="53435" y="6096"/>
                                    <a:pt x="54959" y="6096"/>
                                    <a:pt x="56483" y="6096"/>
                                  </a:cubicBezTo>
                                  <a:cubicBezTo>
                                    <a:pt x="58007" y="6096"/>
                                    <a:pt x="58007" y="6096"/>
                                    <a:pt x="59531" y="6096"/>
                                  </a:cubicBezTo>
                                  <a:cubicBezTo>
                                    <a:pt x="59531" y="4572"/>
                                    <a:pt x="61055" y="3048"/>
                                    <a:pt x="61055" y="0"/>
                                  </a:cubicBezTo>
                                  <a:lnTo>
                                    <a:pt x="64103" y="0"/>
                                  </a:lnTo>
                                  <a:lnTo>
                                    <a:pt x="64103" y="33528"/>
                                  </a:lnTo>
                                  <a:lnTo>
                                    <a:pt x="61055" y="33528"/>
                                  </a:lnTo>
                                  <a:cubicBezTo>
                                    <a:pt x="59531" y="24384"/>
                                    <a:pt x="56483" y="18288"/>
                                    <a:pt x="50387" y="12192"/>
                                  </a:cubicBezTo>
                                  <a:cubicBezTo>
                                    <a:pt x="45815" y="7620"/>
                                    <a:pt x="39719" y="4572"/>
                                    <a:pt x="32099" y="4572"/>
                                  </a:cubicBezTo>
                                  <a:cubicBezTo>
                                    <a:pt x="27432" y="4572"/>
                                    <a:pt x="22860" y="6096"/>
                                    <a:pt x="21336" y="9144"/>
                                  </a:cubicBezTo>
                                  <a:cubicBezTo>
                                    <a:pt x="18288" y="12192"/>
                                    <a:pt x="16764" y="15240"/>
                                    <a:pt x="16764" y="18288"/>
                                  </a:cubicBezTo>
                                  <a:cubicBezTo>
                                    <a:pt x="16764" y="21336"/>
                                    <a:pt x="16764" y="22860"/>
                                    <a:pt x="18288" y="24384"/>
                                  </a:cubicBezTo>
                                  <a:cubicBezTo>
                                    <a:pt x="19812" y="27432"/>
                                    <a:pt x="21336" y="28956"/>
                                    <a:pt x="24384" y="32004"/>
                                  </a:cubicBezTo>
                                  <a:cubicBezTo>
                                    <a:pt x="27432" y="33528"/>
                                    <a:pt x="32099" y="36671"/>
                                    <a:pt x="41243" y="39719"/>
                                  </a:cubicBezTo>
                                  <a:cubicBezTo>
                                    <a:pt x="53435" y="45815"/>
                                    <a:pt x="61055" y="51912"/>
                                    <a:pt x="64103" y="56483"/>
                                  </a:cubicBezTo>
                                  <a:cubicBezTo>
                                    <a:pt x="68675" y="62579"/>
                                    <a:pt x="70199" y="67151"/>
                                    <a:pt x="70199" y="74771"/>
                                  </a:cubicBezTo>
                                  <a:cubicBezTo>
                                    <a:pt x="70199" y="82391"/>
                                    <a:pt x="67151" y="90012"/>
                                    <a:pt x="61055" y="96107"/>
                                  </a:cubicBezTo>
                                  <a:cubicBezTo>
                                    <a:pt x="54959" y="102203"/>
                                    <a:pt x="45815" y="105251"/>
                                    <a:pt x="36671" y="105251"/>
                                  </a:cubicBezTo>
                                  <a:cubicBezTo>
                                    <a:pt x="32099" y="105251"/>
                                    <a:pt x="28956" y="105251"/>
                                    <a:pt x="27432" y="103727"/>
                                  </a:cubicBezTo>
                                  <a:cubicBezTo>
                                    <a:pt x="24384" y="103727"/>
                                    <a:pt x="19812" y="102203"/>
                                    <a:pt x="16764" y="100679"/>
                                  </a:cubicBezTo>
                                  <a:cubicBezTo>
                                    <a:pt x="13716" y="99155"/>
                                    <a:pt x="12192" y="99155"/>
                                    <a:pt x="10668" y="99155"/>
                                  </a:cubicBezTo>
                                  <a:cubicBezTo>
                                    <a:pt x="9144" y="99155"/>
                                    <a:pt x="7620" y="99155"/>
                                    <a:pt x="6096" y="100679"/>
                                  </a:cubicBezTo>
                                  <a:cubicBezTo>
                                    <a:pt x="4572" y="102203"/>
                                    <a:pt x="3048" y="103727"/>
                                    <a:pt x="3048" y="105251"/>
                                  </a:cubicBezTo>
                                  <a:lnTo>
                                    <a:pt x="0" y="105251"/>
                                  </a:lnTo>
                                  <a:lnTo>
                                    <a:pt x="0" y="67151"/>
                                  </a:lnTo>
                                  <a:lnTo>
                                    <a:pt x="3048" y="67151"/>
                                  </a:lnTo>
                                  <a:cubicBezTo>
                                    <a:pt x="4572" y="77819"/>
                                    <a:pt x="9144" y="85439"/>
                                    <a:pt x="15240" y="91536"/>
                                  </a:cubicBezTo>
                                  <a:cubicBezTo>
                                    <a:pt x="21336" y="97631"/>
                                    <a:pt x="28956" y="100679"/>
                                    <a:pt x="35147" y="100679"/>
                                  </a:cubicBezTo>
                                  <a:cubicBezTo>
                                    <a:pt x="41243" y="100679"/>
                                    <a:pt x="45815" y="99155"/>
                                    <a:pt x="48863" y="96107"/>
                                  </a:cubicBezTo>
                                  <a:cubicBezTo>
                                    <a:pt x="51911" y="93059"/>
                                    <a:pt x="53435" y="88488"/>
                                    <a:pt x="53435" y="85439"/>
                                  </a:cubicBezTo>
                                  <a:cubicBezTo>
                                    <a:pt x="53435" y="82391"/>
                                    <a:pt x="53435" y="80867"/>
                                    <a:pt x="51911" y="77819"/>
                                  </a:cubicBezTo>
                                  <a:cubicBezTo>
                                    <a:pt x="50387" y="76295"/>
                                    <a:pt x="48863" y="73247"/>
                                    <a:pt x="45815" y="71724"/>
                                  </a:cubicBezTo>
                                  <a:cubicBezTo>
                                    <a:pt x="44291" y="70200"/>
                                    <a:pt x="39719" y="67151"/>
                                    <a:pt x="32099" y="64103"/>
                                  </a:cubicBezTo>
                                  <a:cubicBezTo>
                                    <a:pt x="22860" y="59531"/>
                                    <a:pt x="16764" y="54959"/>
                                    <a:pt x="12192" y="51912"/>
                                  </a:cubicBezTo>
                                  <a:cubicBezTo>
                                    <a:pt x="9144" y="48863"/>
                                    <a:pt x="6096" y="45815"/>
                                    <a:pt x="3048" y="41243"/>
                                  </a:cubicBezTo>
                                  <a:cubicBezTo>
                                    <a:pt x="1524" y="38195"/>
                                    <a:pt x="0" y="33528"/>
                                    <a:pt x="0" y="28956"/>
                                  </a:cubicBezTo>
                                  <a:cubicBezTo>
                                    <a:pt x="0" y="21336"/>
                                    <a:pt x="3048" y="13716"/>
                                    <a:pt x="9144" y="7620"/>
                                  </a:cubicBezTo>
                                  <a:cubicBezTo>
                                    <a:pt x="15240" y="3048"/>
                                    <a:pt x="22860" y="0"/>
                                    <a:pt x="3209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3" name="Shape 12693"/>
                          <wps:cNvSpPr/>
                          <wps:spPr>
                            <a:xfrm>
                              <a:off x="91154" y="0"/>
                              <a:ext cx="54245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245" h="105251">
                                  <a:moveTo>
                                    <a:pt x="53435" y="0"/>
                                  </a:moveTo>
                                  <a:lnTo>
                                    <a:pt x="54245" y="137"/>
                                  </a:lnTo>
                                  <a:lnTo>
                                    <a:pt x="54245" y="4840"/>
                                  </a:lnTo>
                                  <a:lnTo>
                                    <a:pt x="53435" y="4572"/>
                                  </a:lnTo>
                                  <a:cubicBezTo>
                                    <a:pt x="44291" y="4572"/>
                                    <a:pt x="38195" y="10668"/>
                                    <a:pt x="32099" y="19812"/>
                                  </a:cubicBezTo>
                                  <a:cubicBezTo>
                                    <a:pt x="29051" y="27432"/>
                                    <a:pt x="27527" y="38195"/>
                                    <a:pt x="27527" y="53436"/>
                                  </a:cubicBezTo>
                                  <a:cubicBezTo>
                                    <a:pt x="27527" y="70200"/>
                                    <a:pt x="30575" y="82391"/>
                                    <a:pt x="36671" y="91536"/>
                                  </a:cubicBezTo>
                                  <a:cubicBezTo>
                                    <a:pt x="39719" y="96107"/>
                                    <a:pt x="45815" y="99155"/>
                                    <a:pt x="53435" y="99155"/>
                                  </a:cubicBezTo>
                                  <a:lnTo>
                                    <a:pt x="54245" y="98976"/>
                                  </a:lnTo>
                                  <a:lnTo>
                                    <a:pt x="54245" y="105092"/>
                                  </a:lnTo>
                                  <a:lnTo>
                                    <a:pt x="53435" y="105251"/>
                                  </a:lnTo>
                                  <a:cubicBezTo>
                                    <a:pt x="35147" y="105251"/>
                                    <a:pt x="21431" y="99155"/>
                                    <a:pt x="12287" y="86963"/>
                                  </a:cubicBezTo>
                                  <a:cubicBezTo>
                                    <a:pt x="4572" y="77819"/>
                                    <a:pt x="0" y="65627"/>
                                    <a:pt x="0" y="51912"/>
                                  </a:cubicBezTo>
                                  <a:cubicBezTo>
                                    <a:pt x="0" y="36671"/>
                                    <a:pt x="4572" y="24384"/>
                                    <a:pt x="15335" y="15240"/>
                                  </a:cubicBezTo>
                                  <a:cubicBezTo>
                                    <a:pt x="26003" y="4572"/>
                                    <a:pt x="38195" y="0"/>
                                    <a:pt x="5343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4" name="Shape 12694"/>
                          <wps:cNvSpPr/>
                          <wps:spPr>
                            <a:xfrm>
                              <a:off x="145399" y="137"/>
                              <a:ext cx="52626" cy="1049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26" h="104955">
                                  <a:moveTo>
                                    <a:pt x="0" y="0"/>
                                  </a:moveTo>
                                  <a:lnTo>
                                    <a:pt x="20610" y="3482"/>
                                  </a:lnTo>
                                  <a:cubicBezTo>
                                    <a:pt x="27099" y="5959"/>
                                    <a:pt x="32814" y="9769"/>
                                    <a:pt x="37386" y="15103"/>
                                  </a:cubicBezTo>
                                  <a:cubicBezTo>
                                    <a:pt x="48054" y="24247"/>
                                    <a:pt x="52626" y="36534"/>
                                    <a:pt x="52626" y="51774"/>
                                  </a:cubicBezTo>
                                  <a:cubicBezTo>
                                    <a:pt x="52626" y="65490"/>
                                    <a:pt x="49578" y="76158"/>
                                    <a:pt x="41958" y="85302"/>
                                  </a:cubicBezTo>
                                  <a:cubicBezTo>
                                    <a:pt x="36624" y="92159"/>
                                    <a:pt x="30528" y="97113"/>
                                    <a:pt x="23467" y="100351"/>
                                  </a:cubicBezTo>
                                  <a:lnTo>
                                    <a:pt x="0" y="104955"/>
                                  </a:lnTo>
                                  <a:lnTo>
                                    <a:pt x="0" y="98839"/>
                                  </a:lnTo>
                                  <a:lnTo>
                                    <a:pt x="13002" y="95970"/>
                                  </a:lnTo>
                                  <a:cubicBezTo>
                                    <a:pt x="16050" y="92922"/>
                                    <a:pt x="20622" y="88350"/>
                                    <a:pt x="22146" y="80730"/>
                                  </a:cubicBezTo>
                                  <a:cubicBezTo>
                                    <a:pt x="25194" y="73110"/>
                                    <a:pt x="26718" y="63966"/>
                                    <a:pt x="26718" y="53298"/>
                                  </a:cubicBezTo>
                                  <a:cubicBezTo>
                                    <a:pt x="26718" y="39582"/>
                                    <a:pt x="25194" y="30343"/>
                                    <a:pt x="22146" y="22723"/>
                                  </a:cubicBezTo>
                                  <a:cubicBezTo>
                                    <a:pt x="20622" y="16627"/>
                                    <a:pt x="16050" y="12055"/>
                                    <a:pt x="13002" y="9006"/>
                                  </a:cubicBezTo>
                                  <a:lnTo>
                                    <a:pt x="0" y="470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5" name="Shape 12695"/>
                          <wps:cNvSpPr/>
                          <wps:spPr>
                            <a:xfrm>
                              <a:off x="202597" y="1525"/>
                              <a:ext cx="93154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154" h="102203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53435" y="3048"/>
                                  </a:lnTo>
                                  <a:lnTo>
                                    <a:pt x="48863" y="3048"/>
                                  </a:lnTo>
                                  <a:cubicBezTo>
                                    <a:pt x="45815" y="3048"/>
                                    <a:pt x="44291" y="3048"/>
                                    <a:pt x="42767" y="4572"/>
                                  </a:cubicBezTo>
                                  <a:cubicBezTo>
                                    <a:pt x="41243" y="6096"/>
                                    <a:pt x="39719" y="6096"/>
                                    <a:pt x="39719" y="7620"/>
                                  </a:cubicBezTo>
                                  <a:cubicBezTo>
                                    <a:pt x="38195" y="9144"/>
                                    <a:pt x="38195" y="12192"/>
                                    <a:pt x="38195" y="18288"/>
                                  </a:cubicBezTo>
                                  <a:lnTo>
                                    <a:pt x="38195" y="82391"/>
                                  </a:lnTo>
                                  <a:cubicBezTo>
                                    <a:pt x="38195" y="86963"/>
                                    <a:pt x="38195" y="90011"/>
                                    <a:pt x="39719" y="91535"/>
                                  </a:cubicBezTo>
                                  <a:cubicBezTo>
                                    <a:pt x="39719" y="93059"/>
                                    <a:pt x="41243" y="94583"/>
                                    <a:pt x="42767" y="94583"/>
                                  </a:cubicBezTo>
                                  <a:cubicBezTo>
                                    <a:pt x="44291" y="96107"/>
                                    <a:pt x="47339" y="96107"/>
                                    <a:pt x="51911" y="96107"/>
                                  </a:cubicBezTo>
                                  <a:lnTo>
                                    <a:pt x="59531" y="96107"/>
                                  </a:lnTo>
                                  <a:cubicBezTo>
                                    <a:pt x="65627" y="96107"/>
                                    <a:pt x="70294" y="94583"/>
                                    <a:pt x="73343" y="93059"/>
                                  </a:cubicBezTo>
                                  <a:cubicBezTo>
                                    <a:pt x="77915" y="91535"/>
                                    <a:pt x="80963" y="88487"/>
                                    <a:pt x="82487" y="83915"/>
                                  </a:cubicBezTo>
                                  <a:cubicBezTo>
                                    <a:pt x="85535" y="79343"/>
                                    <a:pt x="88582" y="73247"/>
                                    <a:pt x="90107" y="65627"/>
                                  </a:cubicBezTo>
                                  <a:lnTo>
                                    <a:pt x="93154" y="65627"/>
                                  </a:lnTo>
                                  <a:lnTo>
                                    <a:pt x="90107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763" y="97631"/>
                                  </a:cubicBezTo>
                                  <a:cubicBezTo>
                                    <a:pt x="12287" y="96107"/>
                                    <a:pt x="12287" y="94583"/>
                                    <a:pt x="13811" y="93059"/>
                                  </a:cubicBezTo>
                                  <a:cubicBezTo>
                                    <a:pt x="13811" y="93059"/>
                                    <a:pt x="13811" y="88487"/>
                                    <a:pt x="13811" y="83915"/>
                                  </a:cubicBezTo>
                                  <a:lnTo>
                                    <a:pt x="13811" y="18288"/>
                                  </a:lnTo>
                                  <a:cubicBezTo>
                                    <a:pt x="13811" y="12192"/>
                                    <a:pt x="13811" y="9144"/>
                                    <a:pt x="13811" y="7620"/>
                                  </a:cubicBezTo>
                                  <a:cubicBezTo>
                                    <a:pt x="12287" y="6096"/>
                                    <a:pt x="12287" y="6096"/>
                                    <a:pt x="10763" y="4572"/>
                                  </a:cubicBezTo>
                                  <a:cubicBezTo>
                                    <a:pt x="7620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6" name="Shape 12696"/>
                          <wps:cNvSpPr/>
                          <wps:spPr>
                            <a:xfrm>
                              <a:off x="307943" y="1525"/>
                              <a:ext cx="103823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3823" h="103727">
                                  <a:moveTo>
                                    <a:pt x="0" y="0"/>
                                  </a:moveTo>
                                  <a:lnTo>
                                    <a:pt x="51911" y="0"/>
                                  </a:lnTo>
                                  <a:lnTo>
                                    <a:pt x="51911" y="3048"/>
                                  </a:lnTo>
                                  <a:lnTo>
                                    <a:pt x="50387" y="3048"/>
                                  </a:lnTo>
                                  <a:cubicBezTo>
                                    <a:pt x="45815" y="3048"/>
                                    <a:pt x="42767" y="3048"/>
                                    <a:pt x="41243" y="4572"/>
                                  </a:cubicBezTo>
                                  <a:cubicBezTo>
                                    <a:pt x="39719" y="4572"/>
                                    <a:pt x="39719" y="6096"/>
                                    <a:pt x="38195" y="7620"/>
                                  </a:cubicBezTo>
                                  <a:cubicBezTo>
                                    <a:pt x="38195" y="9144"/>
                                    <a:pt x="38195" y="12192"/>
                                    <a:pt x="38195" y="18288"/>
                                  </a:cubicBezTo>
                                  <a:lnTo>
                                    <a:pt x="38195" y="68675"/>
                                  </a:lnTo>
                                  <a:cubicBezTo>
                                    <a:pt x="38195" y="77819"/>
                                    <a:pt x="38195" y="82391"/>
                                    <a:pt x="39719" y="85439"/>
                                  </a:cubicBezTo>
                                  <a:cubicBezTo>
                                    <a:pt x="41243" y="88488"/>
                                    <a:pt x="42767" y="91536"/>
                                    <a:pt x="45815" y="93059"/>
                                  </a:cubicBezTo>
                                  <a:cubicBezTo>
                                    <a:pt x="48863" y="94583"/>
                                    <a:pt x="53435" y="96107"/>
                                    <a:pt x="58007" y="96107"/>
                                  </a:cubicBezTo>
                                  <a:cubicBezTo>
                                    <a:pt x="64103" y="96107"/>
                                    <a:pt x="68675" y="94583"/>
                                    <a:pt x="71723" y="93059"/>
                                  </a:cubicBezTo>
                                  <a:cubicBezTo>
                                    <a:pt x="76295" y="90012"/>
                                    <a:pt x="79438" y="86963"/>
                                    <a:pt x="80963" y="82391"/>
                                  </a:cubicBezTo>
                                  <a:cubicBezTo>
                                    <a:pt x="82487" y="77819"/>
                                    <a:pt x="84010" y="70200"/>
                                    <a:pt x="84010" y="59531"/>
                                  </a:cubicBezTo>
                                  <a:lnTo>
                                    <a:pt x="84010" y="18288"/>
                                  </a:lnTo>
                                  <a:cubicBezTo>
                                    <a:pt x="84010" y="13716"/>
                                    <a:pt x="84010" y="10668"/>
                                    <a:pt x="82487" y="9144"/>
                                  </a:cubicBezTo>
                                  <a:cubicBezTo>
                                    <a:pt x="80963" y="7620"/>
                                    <a:pt x="79438" y="6096"/>
                                    <a:pt x="79438" y="4572"/>
                                  </a:cubicBezTo>
                                  <a:cubicBezTo>
                                    <a:pt x="76295" y="3048"/>
                                    <a:pt x="73247" y="3048"/>
                                    <a:pt x="68675" y="3048"/>
                                  </a:cubicBezTo>
                                  <a:lnTo>
                                    <a:pt x="68675" y="0"/>
                                  </a:lnTo>
                                  <a:lnTo>
                                    <a:pt x="103823" y="0"/>
                                  </a:lnTo>
                                  <a:lnTo>
                                    <a:pt x="103823" y="3048"/>
                                  </a:lnTo>
                                  <a:lnTo>
                                    <a:pt x="102299" y="3048"/>
                                  </a:lnTo>
                                  <a:cubicBezTo>
                                    <a:pt x="99251" y="3048"/>
                                    <a:pt x="96202" y="3048"/>
                                    <a:pt x="94679" y="4572"/>
                                  </a:cubicBezTo>
                                  <a:cubicBezTo>
                                    <a:pt x="93154" y="6096"/>
                                    <a:pt x="91630" y="7620"/>
                                    <a:pt x="91630" y="10668"/>
                                  </a:cubicBezTo>
                                  <a:cubicBezTo>
                                    <a:pt x="90107" y="12192"/>
                                    <a:pt x="90107" y="13716"/>
                                    <a:pt x="90107" y="18288"/>
                                  </a:cubicBezTo>
                                  <a:lnTo>
                                    <a:pt x="90107" y="56483"/>
                                  </a:lnTo>
                                  <a:cubicBezTo>
                                    <a:pt x="90107" y="68675"/>
                                    <a:pt x="88582" y="77819"/>
                                    <a:pt x="87059" y="82391"/>
                                  </a:cubicBezTo>
                                  <a:cubicBezTo>
                                    <a:pt x="85535" y="88488"/>
                                    <a:pt x="82487" y="93059"/>
                                    <a:pt x="76295" y="97631"/>
                                  </a:cubicBezTo>
                                  <a:cubicBezTo>
                                    <a:pt x="70199" y="102203"/>
                                    <a:pt x="62579" y="103727"/>
                                    <a:pt x="51911" y="103727"/>
                                  </a:cubicBezTo>
                                  <a:cubicBezTo>
                                    <a:pt x="42767" y="103727"/>
                                    <a:pt x="35147" y="102203"/>
                                    <a:pt x="30575" y="100679"/>
                                  </a:cubicBezTo>
                                  <a:cubicBezTo>
                                    <a:pt x="24479" y="97631"/>
                                    <a:pt x="19812" y="93059"/>
                                    <a:pt x="16764" y="88488"/>
                                  </a:cubicBezTo>
                                  <a:cubicBezTo>
                                    <a:pt x="15240" y="83915"/>
                                    <a:pt x="13716" y="76295"/>
                                    <a:pt x="13716" y="68675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2192"/>
                                    <a:pt x="12192" y="9144"/>
                                    <a:pt x="12192" y="7620"/>
                                  </a:cubicBezTo>
                                  <a:cubicBezTo>
                                    <a:pt x="12192" y="6096"/>
                                    <a:pt x="10668" y="4572"/>
                                    <a:pt x="9144" y="4572"/>
                                  </a:cubicBezTo>
                                  <a:cubicBezTo>
                                    <a:pt x="7620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7" name="Shape 12697"/>
                          <wps:cNvSpPr/>
                          <wps:spPr>
                            <a:xfrm>
                              <a:off x="423958" y="1525"/>
                              <a:ext cx="91630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630" h="102203">
                                  <a:moveTo>
                                    <a:pt x="0" y="0"/>
                                  </a:moveTo>
                                  <a:lnTo>
                                    <a:pt x="91630" y="0"/>
                                  </a:lnTo>
                                  <a:lnTo>
                                    <a:pt x="91630" y="27432"/>
                                  </a:lnTo>
                                  <a:lnTo>
                                    <a:pt x="88582" y="27432"/>
                                  </a:lnTo>
                                  <a:cubicBezTo>
                                    <a:pt x="87058" y="21336"/>
                                    <a:pt x="85534" y="16764"/>
                                    <a:pt x="82486" y="13716"/>
                                  </a:cubicBezTo>
                                  <a:cubicBezTo>
                                    <a:pt x="80963" y="10668"/>
                                    <a:pt x="77819" y="9144"/>
                                    <a:pt x="74771" y="7620"/>
                                  </a:cubicBezTo>
                                  <a:cubicBezTo>
                                    <a:pt x="73247" y="6096"/>
                                    <a:pt x="70199" y="6096"/>
                                    <a:pt x="65627" y="6096"/>
                                  </a:cubicBezTo>
                                  <a:lnTo>
                                    <a:pt x="58007" y="6096"/>
                                  </a:lnTo>
                                  <a:lnTo>
                                    <a:pt x="58007" y="83915"/>
                                  </a:lnTo>
                                  <a:cubicBezTo>
                                    <a:pt x="58007" y="90012"/>
                                    <a:pt x="58007" y="93059"/>
                                    <a:pt x="58007" y="94583"/>
                                  </a:cubicBezTo>
                                  <a:cubicBezTo>
                                    <a:pt x="59531" y="94583"/>
                                    <a:pt x="61055" y="96107"/>
                                    <a:pt x="62579" y="97631"/>
                                  </a:cubicBezTo>
                                  <a:cubicBezTo>
                                    <a:pt x="64103" y="97631"/>
                                    <a:pt x="65627" y="99155"/>
                                    <a:pt x="68675" y="99155"/>
                                  </a:cubicBezTo>
                                  <a:lnTo>
                                    <a:pt x="71723" y="99155"/>
                                  </a:lnTo>
                                  <a:lnTo>
                                    <a:pt x="71723" y="102203"/>
                                  </a:lnTo>
                                  <a:lnTo>
                                    <a:pt x="19812" y="102203"/>
                                  </a:lnTo>
                                  <a:lnTo>
                                    <a:pt x="19812" y="99155"/>
                                  </a:lnTo>
                                  <a:lnTo>
                                    <a:pt x="22955" y="99155"/>
                                  </a:lnTo>
                                  <a:cubicBezTo>
                                    <a:pt x="26003" y="99155"/>
                                    <a:pt x="27527" y="97631"/>
                                    <a:pt x="29051" y="97631"/>
                                  </a:cubicBezTo>
                                  <a:cubicBezTo>
                                    <a:pt x="30575" y="96107"/>
                                    <a:pt x="32099" y="94583"/>
                                    <a:pt x="32099" y="93059"/>
                                  </a:cubicBezTo>
                                  <a:cubicBezTo>
                                    <a:pt x="33623" y="93059"/>
                                    <a:pt x="33623" y="88488"/>
                                    <a:pt x="33623" y="83915"/>
                                  </a:cubicBezTo>
                                  <a:lnTo>
                                    <a:pt x="33623" y="6096"/>
                                  </a:lnTo>
                                  <a:lnTo>
                                    <a:pt x="26003" y="6096"/>
                                  </a:lnTo>
                                  <a:cubicBezTo>
                                    <a:pt x="19812" y="6096"/>
                                    <a:pt x="13716" y="7620"/>
                                    <a:pt x="10668" y="10668"/>
                                  </a:cubicBezTo>
                                  <a:cubicBezTo>
                                    <a:pt x="7620" y="15240"/>
                                    <a:pt x="4572" y="19812"/>
                                    <a:pt x="3048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8" name="Shape 12698"/>
                          <wps:cNvSpPr/>
                          <wps:spPr>
                            <a:xfrm>
                              <a:off x="526256" y="1525"/>
                              <a:ext cx="53435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35" h="102203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53435" y="3048"/>
                                  </a:lnTo>
                                  <a:lnTo>
                                    <a:pt x="50387" y="3048"/>
                                  </a:lnTo>
                                  <a:cubicBezTo>
                                    <a:pt x="47339" y="3048"/>
                                    <a:pt x="44291" y="3048"/>
                                    <a:pt x="42767" y="4572"/>
                                  </a:cubicBezTo>
                                  <a:cubicBezTo>
                                    <a:pt x="41243" y="6096"/>
                                    <a:pt x="41243" y="6096"/>
                                    <a:pt x="39719" y="7620"/>
                                  </a:cubicBezTo>
                                  <a:cubicBezTo>
                                    <a:pt x="39719" y="9144"/>
                                    <a:pt x="39719" y="12192"/>
                                    <a:pt x="39719" y="18288"/>
                                  </a:cubicBezTo>
                                  <a:lnTo>
                                    <a:pt x="39719" y="83915"/>
                                  </a:lnTo>
                                  <a:cubicBezTo>
                                    <a:pt x="39719" y="90012"/>
                                    <a:pt x="39719" y="93059"/>
                                    <a:pt x="39719" y="94583"/>
                                  </a:cubicBezTo>
                                  <a:cubicBezTo>
                                    <a:pt x="41243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7339" y="99155"/>
                                    <a:pt x="50387" y="99155"/>
                                  </a:cubicBezTo>
                                  <a:lnTo>
                                    <a:pt x="53435" y="99155"/>
                                  </a:lnTo>
                                  <a:lnTo>
                                    <a:pt x="53435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4572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668" y="97631"/>
                                  </a:cubicBezTo>
                                  <a:cubicBezTo>
                                    <a:pt x="12192" y="96107"/>
                                    <a:pt x="13716" y="94583"/>
                                    <a:pt x="13716" y="93059"/>
                                  </a:cubicBezTo>
                                  <a:cubicBezTo>
                                    <a:pt x="13716" y="93059"/>
                                    <a:pt x="15240" y="88487"/>
                                    <a:pt x="15240" y="83915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699" name="Shape 12699"/>
                          <wps:cNvSpPr/>
                          <wps:spPr>
                            <a:xfrm>
                              <a:off x="587311" y="0"/>
                              <a:ext cx="52626" cy="1050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26" h="105098">
                                  <a:moveTo>
                                    <a:pt x="51911" y="0"/>
                                  </a:moveTo>
                                  <a:lnTo>
                                    <a:pt x="52626" y="114"/>
                                  </a:lnTo>
                                  <a:lnTo>
                                    <a:pt x="52626" y="4846"/>
                                  </a:lnTo>
                                  <a:lnTo>
                                    <a:pt x="41053" y="8763"/>
                                  </a:lnTo>
                                  <a:cubicBezTo>
                                    <a:pt x="37433" y="11430"/>
                                    <a:pt x="34385" y="15240"/>
                                    <a:pt x="32099" y="19812"/>
                                  </a:cubicBezTo>
                                  <a:cubicBezTo>
                                    <a:pt x="28956" y="27432"/>
                                    <a:pt x="25908" y="38195"/>
                                    <a:pt x="25908" y="53436"/>
                                  </a:cubicBezTo>
                                  <a:cubicBezTo>
                                    <a:pt x="25908" y="70200"/>
                                    <a:pt x="28956" y="82391"/>
                                    <a:pt x="35147" y="91536"/>
                                  </a:cubicBezTo>
                                  <a:lnTo>
                                    <a:pt x="52626" y="98818"/>
                                  </a:lnTo>
                                  <a:lnTo>
                                    <a:pt x="52626" y="105098"/>
                                  </a:lnTo>
                                  <a:lnTo>
                                    <a:pt x="29194" y="100679"/>
                                  </a:lnTo>
                                  <a:cubicBezTo>
                                    <a:pt x="22122" y="97631"/>
                                    <a:pt x="16002" y="93059"/>
                                    <a:pt x="10668" y="86963"/>
                                  </a:cubicBezTo>
                                  <a:cubicBezTo>
                                    <a:pt x="3048" y="77819"/>
                                    <a:pt x="0" y="65627"/>
                                    <a:pt x="0" y="51912"/>
                                  </a:cubicBezTo>
                                  <a:cubicBezTo>
                                    <a:pt x="0" y="36671"/>
                                    <a:pt x="4572" y="24384"/>
                                    <a:pt x="15240" y="15240"/>
                                  </a:cubicBezTo>
                                  <a:cubicBezTo>
                                    <a:pt x="24384" y="4572"/>
                                    <a:pt x="38195" y="0"/>
                                    <a:pt x="519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0" name="Shape 12700"/>
                          <wps:cNvSpPr/>
                          <wps:spPr>
                            <a:xfrm>
                              <a:off x="639937" y="114"/>
                              <a:ext cx="54245" cy="10513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245" h="105137">
                                  <a:moveTo>
                                    <a:pt x="0" y="0"/>
                                  </a:moveTo>
                                  <a:lnTo>
                                    <a:pt x="21967" y="3505"/>
                                  </a:lnTo>
                                  <a:cubicBezTo>
                                    <a:pt x="28646" y="5982"/>
                                    <a:pt x="34385" y="9792"/>
                                    <a:pt x="39005" y="15126"/>
                                  </a:cubicBezTo>
                                  <a:cubicBezTo>
                                    <a:pt x="49673" y="24270"/>
                                    <a:pt x="54245" y="36557"/>
                                    <a:pt x="54245" y="51798"/>
                                  </a:cubicBezTo>
                                  <a:cubicBezTo>
                                    <a:pt x="54245" y="65513"/>
                                    <a:pt x="51197" y="76181"/>
                                    <a:pt x="43577" y="85325"/>
                                  </a:cubicBezTo>
                                  <a:cubicBezTo>
                                    <a:pt x="32814" y="99041"/>
                                    <a:pt x="19098" y="105137"/>
                                    <a:pt x="810" y="105137"/>
                                  </a:cubicBezTo>
                                  <a:lnTo>
                                    <a:pt x="0" y="104984"/>
                                  </a:lnTo>
                                  <a:lnTo>
                                    <a:pt x="0" y="98704"/>
                                  </a:lnTo>
                                  <a:lnTo>
                                    <a:pt x="810" y="99041"/>
                                  </a:lnTo>
                                  <a:cubicBezTo>
                                    <a:pt x="5382" y="99041"/>
                                    <a:pt x="9954" y="99041"/>
                                    <a:pt x="13002" y="95993"/>
                                  </a:cubicBezTo>
                                  <a:cubicBezTo>
                                    <a:pt x="17574" y="92945"/>
                                    <a:pt x="20622" y="88374"/>
                                    <a:pt x="23670" y="80753"/>
                                  </a:cubicBezTo>
                                  <a:cubicBezTo>
                                    <a:pt x="26718" y="73134"/>
                                    <a:pt x="26718" y="63989"/>
                                    <a:pt x="26718" y="53322"/>
                                  </a:cubicBezTo>
                                  <a:cubicBezTo>
                                    <a:pt x="26718" y="39605"/>
                                    <a:pt x="26718" y="30366"/>
                                    <a:pt x="23670" y="22746"/>
                                  </a:cubicBezTo>
                                  <a:cubicBezTo>
                                    <a:pt x="20622" y="16650"/>
                                    <a:pt x="17574" y="12078"/>
                                    <a:pt x="14526" y="9030"/>
                                  </a:cubicBezTo>
                                  <a:cubicBezTo>
                                    <a:pt x="9954" y="5982"/>
                                    <a:pt x="5382" y="4458"/>
                                    <a:pt x="810" y="4458"/>
                                  </a:cubicBezTo>
                                  <a:lnTo>
                                    <a:pt x="0" y="47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1" name="Shape 12701"/>
                          <wps:cNvSpPr/>
                          <wps:spPr>
                            <a:xfrm>
                              <a:off x="697230" y="1525"/>
                              <a:ext cx="105346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5346" h="103727">
                                  <a:moveTo>
                                    <a:pt x="0" y="0"/>
                                  </a:moveTo>
                                  <a:lnTo>
                                    <a:pt x="36671" y="0"/>
                                  </a:lnTo>
                                  <a:lnTo>
                                    <a:pt x="85439" y="62579"/>
                                  </a:lnTo>
                                  <a:lnTo>
                                    <a:pt x="85439" y="19812"/>
                                  </a:lnTo>
                                  <a:cubicBezTo>
                                    <a:pt x="85439" y="13716"/>
                                    <a:pt x="85439" y="9144"/>
                                    <a:pt x="83915" y="7620"/>
                                  </a:cubicBezTo>
                                  <a:cubicBezTo>
                                    <a:pt x="80867" y="4572"/>
                                    <a:pt x="77819" y="3048"/>
                                    <a:pt x="71723" y="3048"/>
                                  </a:cubicBezTo>
                                  <a:lnTo>
                                    <a:pt x="71723" y="0"/>
                                  </a:lnTo>
                                  <a:lnTo>
                                    <a:pt x="105346" y="0"/>
                                  </a:lnTo>
                                  <a:lnTo>
                                    <a:pt x="105346" y="3048"/>
                                  </a:lnTo>
                                  <a:cubicBezTo>
                                    <a:pt x="100774" y="3048"/>
                                    <a:pt x="97726" y="4572"/>
                                    <a:pt x="96202" y="4572"/>
                                  </a:cubicBezTo>
                                  <a:cubicBezTo>
                                    <a:pt x="94679" y="6096"/>
                                    <a:pt x="93059" y="7620"/>
                                    <a:pt x="93059" y="9144"/>
                                  </a:cubicBezTo>
                                  <a:cubicBezTo>
                                    <a:pt x="91535" y="12192"/>
                                    <a:pt x="91535" y="15240"/>
                                    <a:pt x="91535" y="19812"/>
                                  </a:cubicBezTo>
                                  <a:lnTo>
                                    <a:pt x="91535" y="103727"/>
                                  </a:lnTo>
                                  <a:lnTo>
                                    <a:pt x="88487" y="103727"/>
                                  </a:lnTo>
                                  <a:lnTo>
                                    <a:pt x="21336" y="19812"/>
                                  </a:lnTo>
                                  <a:lnTo>
                                    <a:pt x="21336" y="83915"/>
                                  </a:lnTo>
                                  <a:cubicBezTo>
                                    <a:pt x="21336" y="90012"/>
                                    <a:pt x="21336" y="93059"/>
                                    <a:pt x="24384" y="96107"/>
                                  </a:cubicBezTo>
                                  <a:cubicBezTo>
                                    <a:pt x="27432" y="97631"/>
                                    <a:pt x="30480" y="99155"/>
                                    <a:pt x="33528" y="99155"/>
                                  </a:cubicBezTo>
                                  <a:lnTo>
                                    <a:pt x="36671" y="99155"/>
                                  </a:lnTo>
                                  <a:lnTo>
                                    <a:pt x="36671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cubicBezTo>
                                    <a:pt x="6096" y="99155"/>
                                    <a:pt x="9144" y="97631"/>
                                    <a:pt x="12192" y="94583"/>
                                  </a:cubicBezTo>
                                  <a:cubicBezTo>
                                    <a:pt x="13716" y="93059"/>
                                    <a:pt x="15240" y="88488"/>
                                    <a:pt x="15240" y="83915"/>
                                  </a:cubicBezTo>
                                  <a:lnTo>
                                    <a:pt x="15240" y="12192"/>
                                  </a:lnTo>
                                  <a:lnTo>
                                    <a:pt x="13716" y="9144"/>
                                  </a:lnTo>
                                  <a:cubicBezTo>
                                    <a:pt x="10668" y="7620"/>
                                    <a:pt x="9144" y="6096"/>
                                    <a:pt x="7620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2" name="Shape 12702"/>
                          <wps:cNvSpPr/>
                          <wps:spPr>
                            <a:xfrm>
                              <a:off x="860584" y="79343"/>
                              <a:ext cx="25908" cy="259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08" h="25908">
                                  <a:moveTo>
                                    <a:pt x="12192" y="0"/>
                                  </a:moveTo>
                                  <a:cubicBezTo>
                                    <a:pt x="16764" y="0"/>
                                    <a:pt x="19812" y="1524"/>
                                    <a:pt x="21336" y="4573"/>
                                  </a:cubicBezTo>
                                  <a:cubicBezTo>
                                    <a:pt x="24384" y="6097"/>
                                    <a:pt x="25908" y="9144"/>
                                    <a:pt x="25908" y="13716"/>
                                  </a:cubicBezTo>
                                  <a:cubicBezTo>
                                    <a:pt x="25908" y="16764"/>
                                    <a:pt x="24384" y="19812"/>
                                    <a:pt x="21336" y="21336"/>
                                  </a:cubicBezTo>
                                  <a:cubicBezTo>
                                    <a:pt x="19812" y="24385"/>
                                    <a:pt x="16764" y="25908"/>
                                    <a:pt x="12192" y="25908"/>
                                  </a:cubicBezTo>
                                  <a:cubicBezTo>
                                    <a:pt x="9144" y="25908"/>
                                    <a:pt x="6096" y="24385"/>
                                    <a:pt x="4572" y="21336"/>
                                  </a:cubicBezTo>
                                  <a:cubicBezTo>
                                    <a:pt x="1524" y="19812"/>
                                    <a:pt x="0" y="16764"/>
                                    <a:pt x="0" y="13716"/>
                                  </a:cubicBezTo>
                                  <a:cubicBezTo>
                                    <a:pt x="0" y="9144"/>
                                    <a:pt x="1524" y="6097"/>
                                    <a:pt x="4572" y="4573"/>
                                  </a:cubicBezTo>
                                  <a:cubicBezTo>
                                    <a:pt x="6096" y="1524"/>
                                    <a:pt x="9144" y="0"/>
                                    <a:pt x="1219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3" name="Shape 12703"/>
                          <wps:cNvSpPr/>
                          <wps:spPr>
                            <a:xfrm>
                              <a:off x="860584" y="32004"/>
                              <a:ext cx="25908" cy="244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08" h="24479">
                                  <a:moveTo>
                                    <a:pt x="12192" y="0"/>
                                  </a:moveTo>
                                  <a:cubicBezTo>
                                    <a:pt x="16764" y="0"/>
                                    <a:pt x="19812" y="0"/>
                                    <a:pt x="21336" y="3048"/>
                                  </a:cubicBezTo>
                                  <a:cubicBezTo>
                                    <a:pt x="24384" y="4667"/>
                                    <a:pt x="25908" y="7715"/>
                                    <a:pt x="25908" y="12288"/>
                                  </a:cubicBezTo>
                                  <a:cubicBezTo>
                                    <a:pt x="25908" y="15335"/>
                                    <a:pt x="24384" y="18383"/>
                                    <a:pt x="21336" y="19907"/>
                                  </a:cubicBezTo>
                                  <a:cubicBezTo>
                                    <a:pt x="19812" y="22955"/>
                                    <a:pt x="16764" y="24479"/>
                                    <a:pt x="12192" y="24479"/>
                                  </a:cubicBezTo>
                                  <a:cubicBezTo>
                                    <a:pt x="9144" y="24479"/>
                                    <a:pt x="6096" y="22955"/>
                                    <a:pt x="4572" y="19907"/>
                                  </a:cubicBezTo>
                                  <a:cubicBezTo>
                                    <a:pt x="1524" y="18383"/>
                                    <a:pt x="0" y="15335"/>
                                    <a:pt x="0" y="12288"/>
                                  </a:cubicBezTo>
                                  <a:cubicBezTo>
                                    <a:pt x="0" y="7715"/>
                                    <a:pt x="1524" y="4667"/>
                                    <a:pt x="4572" y="3048"/>
                                  </a:cubicBezTo>
                                  <a:cubicBezTo>
                                    <a:pt x="6096" y="0"/>
                                    <a:pt x="9144" y="0"/>
                                    <a:pt x="1219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4" name="Shape 12704"/>
                          <wps:cNvSpPr/>
                          <wps:spPr>
                            <a:xfrm>
                              <a:off x="2667" y="297561"/>
                              <a:ext cx="52673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73" h="100679">
                                  <a:moveTo>
                                    <a:pt x="0" y="0"/>
                                  </a:moveTo>
                                  <a:lnTo>
                                    <a:pt x="45815" y="0"/>
                                  </a:lnTo>
                                  <a:lnTo>
                                    <a:pt x="52673" y="762"/>
                                  </a:lnTo>
                                  <a:lnTo>
                                    <a:pt x="52673" y="7966"/>
                                  </a:lnTo>
                                  <a:lnTo>
                                    <a:pt x="45815" y="6096"/>
                                  </a:lnTo>
                                  <a:lnTo>
                                    <a:pt x="36671" y="6096"/>
                                  </a:lnTo>
                                  <a:lnTo>
                                    <a:pt x="36671" y="50292"/>
                                  </a:lnTo>
                                  <a:lnTo>
                                    <a:pt x="41243" y="50292"/>
                                  </a:lnTo>
                                  <a:lnTo>
                                    <a:pt x="52673" y="49150"/>
                                  </a:lnTo>
                                  <a:lnTo>
                                    <a:pt x="52673" y="66863"/>
                                  </a:lnTo>
                                  <a:lnTo>
                                    <a:pt x="44291" y="54864"/>
                                  </a:lnTo>
                                  <a:lnTo>
                                    <a:pt x="36671" y="54864"/>
                                  </a:lnTo>
                                  <a:lnTo>
                                    <a:pt x="36671" y="83820"/>
                                  </a:lnTo>
                                  <a:cubicBezTo>
                                    <a:pt x="36671" y="88488"/>
                                    <a:pt x="38195" y="93059"/>
                                    <a:pt x="38195" y="94583"/>
                                  </a:cubicBezTo>
                                  <a:cubicBezTo>
                                    <a:pt x="38195" y="94583"/>
                                    <a:pt x="39719" y="96107"/>
                                    <a:pt x="41243" y="97631"/>
                                  </a:cubicBezTo>
                                  <a:cubicBezTo>
                                    <a:pt x="42767" y="97631"/>
                                    <a:pt x="47339" y="99155"/>
                                    <a:pt x="51911" y="99155"/>
                                  </a:cubicBez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cubicBezTo>
                                    <a:pt x="4572" y="99155"/>
                                    <a:pt x="7620" y="97631"/>
                                    <a:pt x="9144" y="97631"/>
                                  </a:cubicBezTo>
                                  <a:cubicBezTo>
                                    <a:pt x="10668" y="96107"/>
                                    <a:pt x="12192" y="94583"/>
                                    <a:pt x="12192" y="94583"/>
                                  </a:cubicBezTo>
                                  <a:cubicBezTo>
                                    <a:pt x="13716" y="93059"/>
                                    <a:pt x="13716" y="88488"/>
                                    <a:pt x="13716" y="83820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2192"/>
                                    <a:pt x="13716" y="9144"/>
                                    <a:pt x="12192" y="7620"/>
                                  </a:cubicBezTo>
                                  <a:cubicBezTo>
                                    <a:pt x="12192" y="6096"/>
                                    <a:pt x="10668" y="4572"/>
                                    <a:pt x="9144" y="4572"/>
                                  </a:cubicBezTo>
                                  <a:cubicBezTo>
                                    <a:pt x="7620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5" name="Shape 12705"/>
                          <wps:cNvSpPr/>
                          <wps:spPr>
                            <a:xfrm>
                              <a:off x="55340" y="298323"/>
                              <a:ext cx="55721" cy="999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5721" h="99917">
                                  <a:moveTo>
                                    <a:pt x="0" y="0"/>
                                  </a:moveTo>
                                  <a:lnTo>
                                    <a:pt x="20574" y="2286"/>
                                  </a:lnTo>
                                  <a:cubicBezTo>
                                    <a:pt x="26670" y="3810"/>
                                    <a:pt x="31242" y="6858"/>
                                    <a:pt x="34290" y="11430"/>
                                  </a:cubicBezTo>
                                  <a:cubicBezTo>
                                    <a:pt x="37338" y="16002"/>
                                    <a:pt x="40386" y="20574"/>
                                    <a:pt x="40386" y="26670"/>
                                  </a:cubicBezTo>
                                  <a:cubicBezTo>
                                    <a:pt x="40386" y="34290"/>
                                    <a:pt x="37338" y="40386"/>
                                    <a:pt x="31242" y="46482"/>
                                  </a:cubicBezTo>
                                  <a:cubicBezTo>
                                    <a:pt x="28194" y="49530"/>
                                    <a:pt x="23622" y="51054"/>
                                    <a:pt x="17526" y="52578"/>
                                  </a:cubicBezTo>
                                  <a:lnTo>
                                    <a:pt x="42005" y="87726"/>
                                  </a:lnTo>
                                  <a:cubicBezTo>
                                    <a:pt x="45053" y="90774"/>
                                    <a:pt x="46577" y="93821"/>
                                    <a:pt x="48101" y="95345"/>
                                  </a:cubicBezTo>
                                  <a:cubicBezTo>
                                    <a:pt x="51149" y="96869"/>
                                    <a:pt x="52673" y="98393"/>
                                    <a:pt x="55721" y="98393"/>
                                  </a:cubicBezTo>
                                  <a:lnTo>
                                    <a:pt x="55721" y="99917"/>
                                  </a:lnTo>
                                  <a:lnTo>
                                    <a:pt x="23622" y="99917"/>
                                  </a:lnTo>
                                  <a:lnTo>
                                    <a:pt x="0" y="66101"/>
                                  </a:lnTo>
                                  <a:lnTo>
                                    <a:pt x="0" y="48388"/>
                                  </a:lnTo>
                                  <a:lnTo>
                                    <a:pt x="3810" y="48006"/>
                                  </a:lnTo>
                                  <a:cubicBezTo>
                                    <a:pt x="8382" y="46482"/>
                                    <a:pt x="9906" y="43434"/>
                                    <a:pt x="12954" y="40386"/>
                                  </a:cubicBezTo>
                                  <a:cubicBezTo>
                                    <a:pt x="14478" y="37338"/>
                                    <a:pt x="16002" y="32766"/>
                                    <a:pt x="16002" y="28194"/>
                                  </a:cubicBezTo>
                                  <a:cubicBezTo>
                                    <a:pt x="16002" y="20574"/>
                                    <a:pt x="12954" y="14478"/>
                                    <a:pt x="9906" y="9906"/>
                                  </a:cubicBezTo>
                                  <a:lnTo>
                                    <a:pt x="0" y="72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6" name="Shape 12706"/>
                          <wps:cNvSpPr/>
                          <wps:spPr>
                            <a:xfrm>
                              <a:off x="117157" y="297562"/>
                              <a:ext cx="91535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535" h="100679">
                                  <a:moveTo>
                                    <a:pt x="0" y="0"/>
                                  </a:moveTo>
                                  <a:lnTo>
                                    <a:pt x="83915" y="0"/>
                                  </a:lnTo>
                                  <a:lnTo>
                                    <a:pt x="83915" y="30480"/>
                                  </a:lnTo>
                                  <a:lnTo>
                                    <a:pt x="80867" y="30480"/>
                                  </a:lnTo>
                                  <a:cubicBezTo>
                                    <a:pt x="79343" y="22860"/>
                                    <a:pt x="77819" y="18288"/>
                                    <a:pt x="74771" y="13715"/>
                                  </a:cubicBezTo>
                                  <a:cubicBezTo>
                                    <a:pt x="73247" y="10668"/>
                                    <a:pt x="68675" y="9144"/>
                                    <a:pt x="64103" y="7620"/>
                                  </a:cubicBezTo>
                                  <a:cubicBezTo>
                                    <a:pt x="61055" y="6096"/>
                                    <a:pt x="56483" y="6096"/>
                                    <a:pt x="48863" y="6096"/>
                                  </a:cubicBezTo>
                                  <a:lnTo>
                                    <a:pt x="38195" y="6096"/>
                                  </a:lnTo>
                                  <a:lnTo>
                                    <a:pt x="38195" y="47244"/>
                                  </a:lnTo>
                                  <a:lnTo>
                                    <a:pt x="39719" y="47244"/>
                                  </a:lnTo>
                                  <a:cubicBezTo>
                                    <a:pt x="45815" y="47244"/>
                                    <a:pt x="51911" y="45720"/>
                                    <a:pt x="53435" y="41148"/>
                                  </a:cubicBezTo>
                                  <a:cubicBezTo>
                                    <a:pt x="56483" y="36576"/>
                                    <a:pt x="59531" y="30480"/>
                                    <a:pt x="59531" y="22860"/>
                                  </a:cubicBezTo>
                                  <a:lnTo>
                                    <a:pt x="62579" y="22860"/>
                                  </a:lnTo>
                                  <a:lnTo>
                                    <a:pt x="62579" y="76200"/>
                                  </a:lnTo>
                                  <a:lnTo>
                                    <a:pt x="59531" y="76200"/>
                                  </a:lnTo>
                                  <a:cubicBezTo>
                                    <a:pt x="59531" y="70103"/>
                                    <a:pt x="58007" y="65532"/>
                                    <a:pt x="56483" y="62484"/>
                                  </a:cubicBezTo>
                                  <a:cubicBezTo>
                                    <a:pt x="53435" y="57912"/>
                                    <a:pt x="51911" y="56388"/>
                                    <a:pt x="48863" y="54864"/>
                                  </a:cubicBezTo>
                                  <a:cubicBezTo>
                                    <a:pt x="47339" y="53339"/>
                                    <a:pt x="42767" y="53339"/>
                                    <a:pt x="38195" y="53339"/>
                                  </a:cubicBezTo>
                                  <a:lnTo>
                                    <a:pt x="38195" y="80772"/>
                                  </a:lnTo>
                                  <a:cubicBezTo>
                                    <a:pt x="38195" y="86963"/>
                                    <a:pt x="38195" y="90011"/>
                                    <a:pt x="38195" y="91535"/>
                                  </a:cubicBezTo>
                                  <a:cubicBezTo>
                                    <a:pt x="39719" y="93059"/>
                                    <a:pt x="39719" y="93059"/>
                                    <a:pt x="41243" y="94583"/>
                                  </a:cubicBezTo>
                                  <a:cubicBezTo>
                                    <a:pt x="42767" y="94583"/>
                                    <a:pt x="44291" y="96107"/>
                                    <a:pt x="47339" y="96107"/>
                                  </a:cubicBezTo>
                                  <a:lnTo>
                                    <a:pt x="53435" y="96107"/>
                                  </a:lnTo>
                                  <a:cubicBezTo>
                                    <a:pt x="62579" y="96107"/>
                                    <a:pt x="70199" y="93059"/>
                                    <a:pt x="76295" y="88487"/>
                                  </a:cubicBezTo>
                                  <a:cubicBezTo>
                                    <a:pt x="82391" y="85439"/>
                                    <a:pt x="85439" y="77724"/>
                                    <a:pt x="88487" y="68580"/>
                                  </a:cubicBezTo>
                                  <a:lnTo>
                                    <a:pt x="91535" y="68580"/>
                                  </a:lnTo>
                                  <a:lnTo>
                                    <a:pt x="86963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7620" y="97631"/>
                                    <a:pt x="10668" y="97631"/>
                                  </a:cubicBezTo>
                                  <a:cubicBezTo>
                                    <a:pt x="10668" y="96107"/>
                                    <a:pt x="12192" y="94583"/>
                                    <a:pt x="13716" y="93059"/>
                                  </a:cubicBezTo>
                                  <a:cubicBezTo>
                                    <a:pt x="13716" y="91535"/>
                                    <a:pt x="13716" y="88487"/>
                                    <a:pt x="13716" y="83820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3715"/>
                                    <a:pt x="13716" y="10668"/>
                                    <a:pt x="13716" y="9144"/>
                                  </a:cubicBezTo>
                                  <a:cubicBezTo>
                                    <a:pt x="12192" y="7620"/>
                                    <a:pt x="12192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7" name="Shape 12707"/>
                          <wps:cNvSpPr/>
                          <wps:spPr>
                            <a:xfrm>
                              <a:off x="219456" y="317161"/>
                              <a:ext cx="44244" cy="81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244" h="81080">
                                  <a:moveTo>
                                    <a:pt x="44244" y="0"/>
                                  </a:moveTo>
                                  <a:lnTo>
                                    <a:pt x="44244" y="15491"/>
                                  </a:lnTo>
                                  <a:lnTo>
                                    <a:pt x="28956" y="47457"/>
                                  </a:lnTo>
                                  <a:lnTo>
                                    <a:pt x="44244" y="47457"/>
                                  </a:lnTo>
                                  <a:lnTo>
                                    <a:pt x="44244" y="53553"/>
                                  </a:lnTo>
                                  <a:lnTo>
                                    <a:pt x="27432" y="53553"/>
                                  </a:lnTo>
                                  <a:lnTo>
                                    <a:pt x="22860" y="62696"/>
                                  </a:lnTo>
                                  <a:cubicBezTo>
                                    <a:pt x="21336" y="65840"/>
                                    <a:pt x="19812" y="68888"/>
                                    <a:pt x="19812" y="70412"/>
                                  </a:cubicBezTo>
                                  <a:cubicBezTo>
                                    <a:pt x="19812" y="73460"/>
                                    <a:pt x="21336" y="76508"/>
                                    <a:pt x="24384" y="76508"/>
                                  </a:cubicBezTo>
                                  <a:cubicBezTo>
                                    <a:pt x="25908" y="78032"/>
                                    <a:pt x="28956" y="78032"/>
                                    <a:pt x="33528" y="79556"/>
                                  </a:cubicBezTo>
                                  <a:lnTo>
                                    <a:pt x="33528" y="81080"/>
                                  </a:lnTo>
                                  <a:lnTo>
                                    <a:pt x="0" y="81080"/>
                                  </a:lnTo>
                                  <a:lnTo>
                                    <a:pt x="0" y="79556"/>
                                  </a:lnTo>
                                  <a:cubicBezTo>
                                    <a:pt x="4572" y="78032"/>
                                    <a:pt x="7620" y="76508"/>
                                    <a:pt x="9144" y="74984"/>
                                  </a:cubicBezTo>
                                  <a:cubicBezTo>
                                    <a:pt x="12192" y="71936"/>
                                    <a:pt x="13716" y="67364"/>
                                    <a:pt x="18288" y="59648"/>
                                  </a:cubicBezTo>
                                  <a:lnTo>
                                    <a:pt x="4424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8" name="Shape 12708"/>
                          <wps:cNvSpPr/>
                          <wps:spPr>
                            <a:xfrm>
                              <a:off x="263700" y="296037"/>
                              <a:ext cx="64056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056" h="102203">
                                  <a:moveTo>
                                    <a:pt x="9192" y="0"/>
                                  </a:moveTo>
                                  <a:lnTo>
                                    <a:pt x="10716" y="0"/>
                                  </a:lnTo>
                                  <a:lnTo>
                                    <a:pt x="47292" y="82296"/>
                                  </a:lnTo>
                                  <a:cubicBezTo>
                                    <a:pt x="50340" y="90012"/>
                                    <a:pt x="53388" y="96107"/>
                                    <a:pt x="56436" y="97631"/>
                                  </a:cubicBezTo>
                                  <a:cubicBezTo>
                                    <a:pt x="57960" y="99155"/>
                                    <a:pt x="61008" y="99155"/>
                                    <a:pt x="64056" y="100679"/>
                                  </a:cubicBezTo>
                                  <a:lnTo>
                                    <a:pt x="64056" y="102203"/>
                                  </a:lnTo>
                                  <a:lnTo>
                                    <a:pt x="13764" y="102203"/>
                                  </a:lnTo>
                                  <a:lnTo>
                                    <a:pt x="13764" y="100679"/>
                                  </a:lnTo>
                                  <a:lnTo>
                                    <a:pt x="16812" y="100679"/>
                                  </a:lnTo>
                                  <a:cubicBezTo>
                                    <a:pt x="19860" y="100679"/>
                                    <a:pt x="22908" y="99155"/>
                                    <a:pt x="24432" y="99155"/>
                                  </a:cubicBezTo>
                                  <a:cubicBezTo>
                                    <a:pt x="25956" y="97631"/>
                                    <a:pt x="25956" y="96107"/>
                                    <a:pt x="25956" y="94583"/>
                                  </a:cubicBezTo>
                                  <a:cubicBezTo>
                                    <a:pt x="25956" y="94583"/>
                                    <a:pt x="25956" y="93059"/>
                                    <a:pt x="25956" y="91536"/>
                                  </a:cubicBezTo>
                                  <a:cubicBezTo>
                                    <a:pt x="25956" y="91536"/>
                                    <a:pt x="24432" y="90012"/>
                                    <a:pt x="24432" y="86964"/>
                                  </a:cubicBezTo>
                                  <a:lnTo>
                                    <a:pt x="18336" y="74676"/>
                                  </a:lnTo>
                                  <a:lnTo>
                                    <a:pt x="0" y="74676"/>
                                  </a:lnTo>
                                  <a:lnTo>
                                    <a:pt x="0" y="68580"/>
                                  </a:lnTo>
                                  <a:lnTo>
                                    <a:pt x="15288" y="68580"/>
                                  </a:lnTo>
                                  <a:lnTo>
                                    <a:pt x="1476" y="33528"/>
                                  </a:lnTo>
                                  <a:lnTo>
                                    <a:pt x="0" y="36615"/>
                                  </a:lnTo>
                                  <a:lnTo>
                                    <a:pt x="0" y="21124"/>
                                  </a:lnTo>
                                  <a:lnTo>
                                    <a:pt x="919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09" name="Shape 12709"/>
                          <wps:cNvSpPr/>
                          <wps:spPr>
                            <a:xfrm>
                              <a:off x="335470" y="297562"/>
                              <a:ext cx="93059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059" h="100679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53435" y="3048"/>
                                  </a:lnTo>
                                  <a:lnTo>
                                    <a:pt x="50292" y="3048"/>
                                  </a:lnTo>
                                  <a:cubicBezTo>
                                    <a:pt x="47244" y="3048"/>
                                    <a:pt x="44196" y="3048"/>
                                    <a:pt x="42672" y="4572"/>
                                  </a:cubicBezTo>
                                  <a:cubicBezTo>
                                    <a:pt x="41148" y="4572"/>
                                    <a:pt x="39624" y="6096"/>
                                    <a:pt x="39624" y="7620"/>
                                  </a:cubicBezTo>
                                  <a:cubicBezTo>
                                    <a:pt x="39624" y="9144"/>
                                    <a:pt x="38100" y="12192"/>
                                    <a:pt x="38100" y="18288"/>
                                  </a:cubicBezTo>
                                  <a:lnTo>
                                    <a:pt x="38100" y="82296"/>
                                  </a:lnTo>
                                  <a:cubicBezTo>
                                    <a:pt x="38100" y="86963"/>
                                    <a:pt x="39624" y="90011"/>
                                    <a:pt x="39624" y="91535"/>
                                  </a:cubicBezTo>
                                  <a:cubicBezTo>
                                    <a:pt x="39624" y="93059"/>
                                    <a:pt x="41148" y="94583"/>
                                    <a:pt x="42672" y="94583"/>
                                  </a:cubicBezTo>
                                  <a:cubicBezTo>
                                    <a:pt x="44196" y="96107"/>
                                    <a:pt x="47244" y="96107"/>
                                    <a:pt x="51911" y="96107"/>
                                  </a:cubicBezTo>
                                  <a:lnTo>
                                    <a:pt x="61055" y="96107"/>
                                  </a:lnTo>
                                  <a:cubicBezTo>
                                    <a:pt x="65627" y="96107"/>
                                    <a:pt x="70199" y="94583"/>
                                    <a:pt x="74771" y="93059"/>
                                  </a:cubicBezTo>
                                  <a:cubicBezTo>
                                    <a:pt x="77819" y="91535"/>
                                    <a:pt x="80867" y="88487"/>
                                    <a:pt x="83915" y="83820"/>
                                  </a:cubicBezTo>
                                  <a:cubicBezTo>
                                    <a:pt x="85439" y="79248"/>
                                    <a:pt x="88487" y="73151"/>
                                    <a:pt x="90011" y="65532"/>
                                  </a:cubicBezTo>
                                  <a:lnTo>
                                    <a:pt x="93059" y="65532"/>
                                  </a:lnTo>
                                  <a:lnTo>
                                    <a:pt x="900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668" y="97631"/>
                                  </a:cubicBezTo>
                                  <a:cubicBezTo>
                                    <a:pt x="12192" y="96107"/>
                                    <a:pt x="13716" y="94583"/>
                                    <a:pt x="13716" y="93059"/>
                                  </a:cubicBezTo>
                                  <a:cubicBezTo>
                                    <a:pt x="13716" y="91535"/>
                                    <a:pt x="15240" y="88487"/>
                                    <a:pt x="15240" y="83820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50" name="Shape 96050"/>
                          <wps:cNvSpPr/>
                          <wps:spPr>
                            <a:xfrm>
                              <a:off x="441960" y="355950"/>
                              <a:ext cx="44196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196" h="16764">
                                  <a:moveTo>
                                    <a:pt x="0" y="0"/>
                                  </a:moveTo>
                                  <a:lnTo>
                                    <a:pt x="44196" y="0"/>
                                  </a:lnTo>
                                  <a:lnTo>
                                    <a:pt x="44196" y="16764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1" name="Shape 12711"/>
                          <wps:cNvSpPr/>
                          <wps:spPr>
                            <a:xfrm>
                              <a:off x="492633" y="297562"/>
                              <a:ext cx="90107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0107" h="100679">
                                  <a:moveTo>
                                    <a:pt x="0" y="0"/>
                                  </a:moveTo>
                                  <a:lnTo>
                                    <a:pt x="90107" y="0"/>
                                  </a:lnTo>
                                  <a:lnTo>
                                    <a:pt x="90107" y="27432"/>
                                  </a:lnTo>
                                  <a:lnTo>
                                    <a:pt x="87059" y="27432"/>
                                  </a:lnTo>
                                  <a:cubicBezTo>
                                    <a:pt x="85535" y="21336"/>
                                    <a:pt x="84010" y="16764"/>
                                    <a:pt x="82487" y="13716"/>
                                  </a:cubicBezTo>
                                  <a:cubicBezTo>
                                    <a:pt x="80963" y="10668"/>
                                    <a:pt x="77915" y="9144"/>
                                    <a:pt x="74867" y="7620"/>
                                  </a:cubicBezTo>
                                  <a:cubicBezTo>
                                    <a:pt x="71818" y="6096"/>
                                    <a:pt x="68771" y="6096"/>
                                    <a:pt x="64103" y="6096"/>
                                  </a:cubicBezTo>
                                  <a:lnTo>
                                    <a:pt x="56483" y="6096"/>
                                  </a:lnTo>
                                  <a:lnTo>
                                    <a:pt x="56483" y="83820"/>
                                  </a:lnTo>
                                  <a:cubicBezTo>
                                    <a:pt x="56483" y="88488"/>
                                    <a:pt x="56483" y="93059"/>
                                    <a:pt x="58007" y="93059"/>
                                  </a:cubicBezTo>
                                  <a:cubicBezTo>
                                    <a:pt x="58007" y="94583"/>
                                    <a:pt x="59531" y="96107"/>
                                    <a:pt x="61055" y="97631"/>
                                  </a:cubicBezTo>
                                  <a:cubicBezTo>
                                    <a:pt x="62579" y="97631"/>
                                    <a:pt x="65627" y="99155"/>
                                    <a:pt x="67151" y="99155"/>
                                  </a:cubicBezTo>
                                  <a:lnTo>
                                    <a:pt x="71818" y="99155"/>
                                  </a:lnTo>
                                  <a:lnTo>
                                    <a:pt x="71818" y="100679"/>
                                  </a:lnTo>
                                  <a:lnTo>
                                    <a:pt x="18383" y="100679"/>
                                  </a:lnTo>
                                  <a:lnTo>
                                    <a:pt x="18383" y="99155"/>
                                  </a:lnTo>
                                  <a:lnTo>
                                    <a:pt x="21431" y="99155"/>
                                  </a:lnTo>
                                  <a:cubicBezTo>
                                    <a:pt x="24479" y="99155"/>
                                    <a:pt x="27527" y="97631"/>
                                    <a:pt x="29051" y="97631"/>
                                  </a:cubicBezTo>
                                  <a:cubicBezTo>
                                    <a:pt x="30575" y="96107"/>
                                    <a:pt x="30575" y="94583"/>
                                    <a:pt x="32099" y="93059"/>
                                  </a:cubicBezTo>
                                  <a:cubicBezTo>
                                    <a:pt x="32099" y="91536"/>
                                    <a:pt x="32099" y="88488"/>
                                    <a:pt x="32099" y="83820"/>
                                  </a:cubicBezTo>
                                  <a:lnTo>
                                    <a:pt x="32099" y="6096"/>
                                  </a:lnTo>
                                  <a:lnTo>
                                    <a:pt x="26003" y="6096"/>
                                  </a:lnTo>
                                  <a:cubicBezTo>
                                    <a:pt x="18383" y="6096"/>
                                    <a:pt x="13811" y="7620"/>
                                    <a:pt x="10763" y="10668"/>
                                  </a:cubicBezTo>
                                  <a:cubicBezTo>
                                    <a:pt x="6096" y="13716"/>
                                    <a:pt x="3048" y="19812"/>
                                    <a:pt x="1524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2" name="Shape 12712"/>
                          <wps:cNvSpPr/>
                          <wps:spPr>
                            <a:xfrm>
                              <a:off x="594932" y="297562"/>
                              <a:ext cx="5191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100679">
                                  <a:moveTo>
                                    <a:pt x="0" y="0"/>
                                  </a:moveTo>
                                  <a:lnTo>
                                    <a:pt x="51911" y="0"/>
                                  </a:lnTo>
                                  <a:lnTo>
                                    <a:pt x="51911" y="3048"/>
                                  </a:lnTo>
                                  <a:lnTo>
                                    <a:pt x="48863" y="3048"/>
                                  </a:lnTo>
                                  <a:cubicBezTo>
                                    <a:pt x="45815" y="3048"/>
                                    <a:pt x="44291" y="3048"/>
                                    <a:pt x="41243" y="4572"/>
                                  </a:cubicBezTo>
                                  <a:cubicBezTo>
                                    <a:pt x="41243" y="4572"/>
                                    <a:pt x="39719" y="6096"/>
                                    <a:pt x="38195" y="7620"/>
                                  </a:cubicBezTo>
                                  <a:cubicBezTo>
                                    <a:pt x="38195" y="9144"/>
                                    <a:pt x="38195" y="12192"/>
                                    <a:pt x="38195" y="18288"/>
                                  </a:cubicBezTo>
                                  <a:lnTo>
                                    <a:pt x="38195" y="83820"/>
                                  </a:lnTo>
                                  <a:cubicBezTo>
                                    <a:pt x="38195" y="88487"/>
                                    <a:pt x="38195" y="93059"/>
                                    <a:pt x="39719" y="93059"/>
                                  </a:cubicBezTo>
                                  <a:cubicBezTo>
                                    <a:pt x="39719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5815" y="99155"/>
                                    <a:pt x="48863" y="99155"/>
                                  </a:cubicBezTo>
                                  <a:lnTo>
                                    <a:pt x="51911" y="99155"/>
                                  </a:ln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7620" y="97631"/>
                                    <a:pt x="10668" y="97631"/>
                                  </a:cubicBezTo>
                                  <a:cubicBezTo>
                                    <a:pt x="10668" y="96107"/>
                                    <a:pt x="12192" y="94583"/>
                                    <a:pt x="12192" y="93059"/>
                                  </a:cubicBezTo>
                                  <a:cubicBezTo>
                                    <a:pt x="13716" y="91536"/>
                                    <a:pt x="13716" y="88487"/>
                                    <a:pt x="13716" y="83820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2192"/>
                                    <a:pt x="13716" y="9144"/>
                                    <a:pt x="12192" y="7620"/>
                                  </a:cubicBezTo>
                                  <a:cubicBezTo>
                                    <a:pt x="12192" y="6096"/>
                                    <a:pt x="10668" y="6096"/>
                                    <a:pt x="9144" y="4572"/>
                                  </a:cubicBezTo>
                                  <a:cubicBezTo>
                                    <a:pt x="7620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3" name="Shape 12713"/>
                          <wps:cNvSpPr/>
                          <wps:spPr>
                            <a:xfrm>
                              <a:off x="651415" y="297562"/>
                              <a:ext cx="138874" cy="10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8874" h="100680">
                                  <a:moveTo>
                                    <a:pt x="0" y="0"/>
                                  </a:moveTo>
                                  <a:lnTo>
                                    <a:pt x="41243" y="0"/>
                                  </a:lnTo>
                                  <a:lnTo>
                                    <a:pt x="70199" y="67056"/>
                                  </a:lnTo>
                                  <a:lnTo>
                                    <a:pt x="97726" y="0"/>
                                  </a:lnTo>
                                  <a:lnTo>
                                    <a:pt x="138874" y="0"/>
                                  </a:lnTo>
                                  <a:lnTo>
                                    <a:pt x="138874" y="3049"/>
                                  </a:lnTo>
                                  <a:lnTo>
                                    <a:pt x="135826" y="3049"/>
                                  </a:lnTo>
                                  <a:cubicBezTo>
                                    <a:pt x="132779" y="3049"/>
                                    <a:pt x="129730" y="3049"/>
                                    <a:pt x="128207" y="4573"/>
                                  </a:cubicBezTo>
                                  <a:cubicBezTo>
                                    <a:pt x="126682" y="4573"/>
                                    <a:pt x="125158" y="6097"/>
                                    <a:pt x="125158" y="7620"/>
                                  </a:cubicBezTo>
                                  <a:cubicBezTo>
                                    <a:pt x="125158" y="9144"/>
                                    <a:pt x="123635" y="12192"/>
                                    <a:pt x="123635" y="16764"/>
                                  </a:cubicBezTo>
                                  <a:lnTo>
                                    <a:pt x="123635" y="83820"/>
                                  </a:lnTo>
                                  <a:cubicBezTo>
                                    <a:pt x="123635" y="88488"/>
                                    <a:pt x="125158" y="93059"/>
                                    <a:pt x="125158" y="93059"/>
                                  </a:cubicBezTo>
                                  <a:cubicBezTo>
                                    <a:pt x="125158" y="94583"/>
                                    <a:pt x="126682" y="96107"/>
                                    <a:pt x="128207" y="97631"/>
                                  </a:cubicBezTo>
                                  <a:cubicBezTo>
                                    <a:pt x="129730" y="97631"/>
                                    <a:pt x="132779" y="99156"/>
                                    <a:pt x="135826" y="99156"/>
                                  </a:cubicBezTo>
                                  <a:lnTo>
                                    <a:pt x="138874" y="99156"/>
                                  </a:lnTo>
                                  <a:lnTo>
                                    <a:pt x="138874" y="100680"/>
                                  </a:lnTo>
                                  <a:lnTo>
                                    <a:pt x="85535" y="100680"/>
                                  </a:lnTo>
                                  <a:lnTo>
                                    <a:pt x="85535" y="99156"/>
                                  </a:lnTo>
                                  <a:lnTo>
                                    <a:pt x="88582" y="99156"/>
                                  </a:lnTo>
                                  <a:cubicBezTo>
                                    <a:pt x="91630" y="99156"/>
                                    <a:pt x="94679" y="97631"/>
                                    <a:pt x="96202" y="97631"/>
                                  </a:cubicBezTo>
                                  <a:cubicBezTo>
                                    <a:pt x="97726" y="96107"/>
                                    <a:pt x="99251" y="94583"/>
                                    <a:pt x="99251" y="93059"/>
                                  </a:cubicBezTo>
                                  <a:cubicBezTo>
                                    <a:pt x="99251" y="91536"/>
                                    <a:pt x="100774" y="88488"/>
                                    <a:pt x="100774" y="83820"/>
                                  </a:cubicBezTo>
                                  <a:lnTo>
                                    <a:pt x="100774" y="9144"/>
                                  </a:lnTo>
                                  <a:lnTo>
                                    <a:pt x="61055" y="100680"/>
                                  </a:lnTo>
                                  <a:lnTo>
                                    <a:pt x="59531" y="100680"/>
                                  </a:lnTo>
                                  <a:lnTo>
                                    <a:pt x="19812" y="9144"/>
                                  </a:lnTo>
                                  <a:lnTo>
                                    <a:pt x="19812" y="80773"/>
                                  </a:lnTo>
                                  <a:cubicBezTo>
                                    <a:pt x="19812" y="85440"/>
                                    <a:pt x="19812" y="88488"/>
                                    <a:pt x="19812" y="90012"/>
                                  </a:cubicBezTo>
                                  <a:cubicBezTo>
                                    <a:pt x="21336" y="93059"/>
                                    <a:pt x="22860" y="94583"/>
                                    <a:pt x="24479" y="96107"/>
                                  </a:cubicBezTo>
                                  <a:cubicBezTo>
                                    <a:pt x="27527" y="97631"/>
                                    <a:pt x="30575" y="99156"/>
                                    <a:pt x="35147" y="99156"/>
                                  </a:cubicBezTo>
                                  <a:lnTo>
                                    <a:pt x="35147" y="100680"/>
                                  </a:lnTo>
                                  <a:lnTo>
                                    <a:pt x="0" y="100680"/>
                                  </a:lnTo>
                                  <a:lnTo>
                                    <a:pt x="0" y="99156"/>
                                  </a:lnTo>
                                  <a:lnTo>
                                    <a:pt x="1524" y="99156"/>
                                  </a:lnTo>
                                  <a:cubicBezTo>
                                    <a:pt x="3048" y="99156"/>
                                    <a:pt x="6096" y="97631"/>
                                    <a:pt x="7620" y="97631"/>
                                  </a:cubicBezTo>
                                  <a:cubicBezTo>
                                    <a:pt x="9144" y="96107"/>
                                    <a:pt x="10668" y="96107"/>
                                    <a:pt x="12192" y="94583"/>
                                  </a:cubicBezTo>
                                  <a:cubicBezTo>
                                    <a:pt x="13716" y="93059"/>
                                    <a:pt x="13716" y="91536"/>
                                    <a:pt x="13716" y="88488"/>
                                  </a:cubicBezTo>
                                  <a:cubicBezTo>
                                    <a:pt x="13716" y="88488"/>
                                    <a:pt x="13716" y="85440"/>
                                    <a:pt x="13716" y="80773"/>
                                  </a:cubicBezTo>
                                  <a:lnTo>
                                    <a:pt x="13716" y="16764"/>
                                  </a:lnTo>
                                  <a:cubicBezTo>
                                    <a:pt x="13716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7"/>
                                    <a:pt x="12192" y="6097"/>
                                    <a:pt x="10668" y="4573"/>
                                  </a:cubicBezTo>
                                  <a:cubicBezTo>
                                    <a:pt x="9144" y="3049"/>
                                    <a:pt x="6096" y="3049"/>
                                    <a:pt x="3048" y="3049"/>
                                  </a:cubicBezTo>
                                  <a:lnTo>
                                    <a:pt x="0" y="304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4" name="Shape 12714"/>
                          <wps:cNvSpPr/>
                          <wps:spPr>
                            <a:xfrm>
                              <a:off x="794956" y="297562"/>
                              <a:ext cx="91535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535" h="100679">
                                  <a:moveTo>
                                    <a:pt x="0" y="0"/>
                                  </a:moveTo>
                                  <a:lnTo>
                                    <a:pt x="85439" y="0"/>
                                  </a:lnTo>
                                  <a:lnTo>
                                    <a:pt x="85439" y="30480"/>
                                  </a:lnTo>
                                  <a:lnTo>
                                    <a:pt x="82391" y="30480"/>
                                  </a:lnTo>
                                  <a:cubicBezTo>
                                    <a:pt x="80867" y="22860"/>
                                    <a:pt x="77819" y="18288"/>
                                    <a:pt x="76295" y="13715"/>
                                  </a:cubicBezTo>
                                  <a:cubicBezTo>
                                    <a:pt x="73247" y="10668"/>
                                    <a:pt x="70199" y="9144"/>
                                    <a:pt x="65627" y="7620"/>
                                  </a:cubicBezTo>
                                  <a:cubicBezTo>
                                    <a:pt x="62579" y="6096"/>
                                    <a:pt x="56483" y="6096"/>
                                    <a:pt x="48768" y="6096"/>
                                  </a:cubicBezTo>
                                  <a:lnTo>
                                    <a:pt x="38100" y="6096"/>
                                  </a:lnTo>
                                  <a:lnTo>
                                    <a:pt x="38100" y="47244"/>
                                  </a:lnTo>
                                  <a:lnTo>
                                    <a:pt x="41148" y="47244"/>
                                  </a:lnTo>
                                  <a:cubicBezTo>
                                    <a:pt x="47244" y="47244"/>
                                    <a:pt x="51816" y="45720"/>
                                    <a:pt x="54959" y="41148"/>
                                  </a:cubicBezTo>
                                  <a:cubicBezTo>
                                    <a:pt x="58007" y="36576"/>
                                    <a:pt x="59531" y="30480"/>
                                    <a:pt x="61055" y="22860"/>
                                  </a:cubicBezTo>
                                  <a:lnTo>
                                    <a:pt x="62579" y="22860"/>
                                  </a:lnTo>
                                  <a:lnTo>
                                    <a:pt x="62579" y="76200"/>
                                  </a:lnTo>
                                  <a:lnTo>
                                    <a:pt x="61055" y="76200"/>
                                  </a:lnTo>
                                  <a:cubicBezTo>
                                    <a:pt x="59531" y="70103"/>
                                    <a:pt x="58007" y="65532"/>
                                    <a:pt x="56483" y="62484"/>
                                  </a:cubicBezTo>
                                  <a:cubicBezTo>
                                    <a:pt x="54959" y="57912"/>
                                    <a:pt x="51816" y="56388"/>
                                    <a:pt x="50292" y="54864"/>
                                  </a:cubicBezTo>
                                  <a:cubicBezTo>
                                    <a:pt x="47244" y="53339"/>
                                    <a:pt x="44196" y="53339"/>
                                    <a:pt x="38100" y="53339"/>
                                  </a:cubicBezTo>
                                  <a:lnTo>
                                    <a:pt x="38100" y="80772"/>
                                  </a:lnTo>
                                  <a:cubicBezTo>
                                    <a:pt x="38100" y="86963"/>
                                    <a:pt x="39624" y="90011"/>
                                    <a:pt x="39624" y="91535"/>
                                  </a:cubicBezTo>
                                  <a:cubicBezTo>
                                    <a:pt x="39624" y="93059"/>
                                    <a:pt x="41148" y="93059"/>
                                    <a:pt x="42672" y="94583"/>
                                  </a:cubicBezTo>
                                  <a:cubicBezTo>
                                    <a:pt x="42672" y="94583"/>
                                    <a:pt x="45720" y="96107"/>
                                    <a:pt x="48768" y="96107"/>
                                  </a:cubicBezTo>
                                  <a:lnTo>
                                    <a:pt x="54959" y="96107"/>
                                  </a:lnTo>
                                  <a:cubicBezTo>
                                    <a:pt x="64103" y="96107"/>
                                    <a:pt x="71723" y="93059"/>
                                    <a:pt x="77819" y="88487"/>
                                  </a:cubicBezTo>
                                  <a:cubicBezTo>
                                    <a:pt x="82391" y="85439"/>
                                    <a:pt x="86963" y="77724"/>
                                    <a:pt x="90011" y="68580"/>
                                  </a:cubicBezTo>
                                  <a:lnTo>
                                    <a:pt x="91535" y="68580"/>
                                  </a:lnTo>
                                  <a:lnTo>
                                    <a:pt x="86963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668" y="97631"/>
                                  </a:cubicBezTo>
                                  <a:cubicBezTo>
                                    <a:pt x="12192" y="96107"/>
                                    <a:pt x="13716" y="94583"/>
                                    <a:pt x="13716" y="93059"/>
                                  </a:cubicBezTo>
                                  <a:cubicBezTo>
                                    <a:pt x="13716" y="91535"/>
                                    <a:pt x="15240" y="88487"/>
                                    <a:pt x="15240" y="83820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3715"/>
                                    <a:pt x="13716" y="10668"/>
                                    <a:pt x="13716" y="9144"/>
                                  </a:cubicBezTo>
                                  <a:cubicBezTo>
                                    <a:pt x="13716" y="7620"/>
                                    <a:pt x="12192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7620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5" name="Shape 12715"/>
                          <wps:cNvSpPr/>
                          <wps:spPr>
                            <a:xfrm>
                              <a:off x="941451" y="297562"/>
                              <a:ext cx="90107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0107" h="100679">
                                  <a:moveTo>
                                    <a:pt x="0" y="0"/>
                                  </a:moveTo>
                                  <a:lnTo>
                                    <a:pt x="90107" y="0"/>
                                  </a:lnTo>
                                  <a:lnTo>
                                    <a:pt x="90107" y="27432"/>
                                  </a:lnTo>
                                  <a:lnTo>
                                    <a:pt x="87058" y="27432"/>
                                  </a:lnTo>
                                  <a:cubicBezTo>
                                    <a:pt x="85535" y="21336"/>
                                    <a:pt x="84011" y="16764"/>
                                    <a:pt x="82486" y="13716"/>
                                  </a:cubicBezTo>
                                  <a:cubicBezTo>
                                    <a:pt x="79343" y="10668"/>
                                    <a:pt x="77819" y="9144"/>
                                    <a:pt x="74771" y="7620"/>
                                  </a:cubicBezTo>
                                  <a:cubicBezTo>
                                    <a:pt x="71723" y="6096"/>
                                    <a:pt x="68675" y="6096"/>
                                    <a:pt x="64103" y="6096"/>
                                  </a:cubicBezTo>
                                  <a:lnTo>
                                    <a:pt x="56483" y="6096"/>
                                  </a:lnTo>
                                  <a:lnTo>
                                    <a:pt x="56483" y="83820"/>
                                  </a:lnTo>
                                  <a:cubicBezTo>
                                    <a:pt x="56483" y="88488"/>
                                    <a:pt x="56483" y="93059"/>
                                    <a:pt x="58007" y="93059"/>
                                  </a:cubicBezTo>
                                  <a:cubicBezTo>
                                    <a:pt x="58007" y="94583"/>
                                    <a:pt x="59531" y="96107"/>
                                    <a:pt x="61055" y="97631"/>
                                  </a:cubicBezTo>
                                  <a:cubicBezTo>
                                    <a:pt x="62579" y="97631"/>
                                    <a:pt x="64103" y="99155"/>
                                    <a:pt x="67151" y="99155"/>
                                  </a:cubicBezTo>
                                  <a:lnTo>
                                    <a:pt x="71723" y="99155"/>
                                  </a:lnTo>
                                  <a:lnTo>
                                    <a:pt x="71723" y="100679"/>
                                  </a:lnTo>
                                  <a:lnTo>
                                    <a:pt x="18288" y="100679"/>
                                  </a:lnTo>
                                  <a:lnTo>
                                    <a:pt x="18288" y="99155"/>
                                  </a:lnTo>
                                  <a:lnTo>
                                    <a:pt x="21336" y="99155"/>
                                  </a:lnTo>
                                  <a:cubicBezTo>
                                    <a:pt x="24479" y="99155"/>
                                    <a:pt x="27527" y="97631"/>
                                    <a:pt x="29051" y="97631"/>
                                  </a:cubicBezTo>
                                  <a:cubicBezTo>
                                    <a:pt x="30575" y="96107"/>
                                    <a:pt x="30575" y="94583"/>
                                    <a:pt x="32099" y="93059"/>
                                  </a:cubicBezTo>
                                  <a:cubicBezTo>
                                    <a:pt x="32099" y="91536"/>
                                    <a:pt x="32099" y="88488"/>
                                    <a:pt x="32099" y="83820"/>
                                  </a:cubicBezTo>
                                  <a:lnTo>
                                    <a:pt x="32099" y="6096"/>
                                  </a:lnTo>
                                  <a:lnTo>
                                    <a:pt x="24479" y="6096"/>
                                  </a:lnTo>
                                  <a:cubicBezTo>
                                    <a:pt x="18288" y="6096"/>
                                    <a:pt x="13716" y="7620"/>
                                    <a:pt x="10668" y="10668"/>
                                  </a:cubicBezTo>
                                  <a:cubicBezTo>
                                    <a:pt x="6096" y="13716"/>
                                    <a:pt x="3048" y="19812"/>
                                    <a:pt x="1524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6" name="Shape 12716"/>
                          <wps:cNvSpPr/>
                          <wps:spPr>
                            <a:xfrm>
                              <a:off x="1042225" y="297561"/>
                              <a:ext cx="53388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388" h="100679">
                                  <a:moveTo>
                                    <a:pt x="0" y="0"/>
                                  </a:moveTo>
                                  <a:lnTo>
                                    <a:pt x="47339" y="0"/>
                                  </a:lnTo>
                                  <a:lnTo>
                                    <a:pt x="53388" y="672"/>
                                  </a:lnTo>
                                  <a:lnTo>
                                    <a:pt x="53388" y="6893"/>
                                  </a:lnTo>
                                  <a:lnTo>
                                    <a:pt x="45815" y="6096"/>
                                  </a:lnTo>
                                  <a:lnTo>
                                    <a:pt x="38100" y="6096"/>
                                  </a:lnTo>
                                  <a:lnTo>
                                    <a:pt x="38100" y="50292"/>
                                  </a:lnTo>
                                  <a:lnTo>
                                    <a:pt x="42767" y="50292"/>
                                  </a:lnTo>
                                  <a:lnTo>
                                    <a:pt x="53388" y="49230"/>
                                  </a:lnTo>
                                  <a:lnTo>
                                    <a:pt x="53388" y="65705"/>
                                  </a:lnTo>
                                  <a:lnTo>
                                    <a:pt x="45815" y="54864"/>
                                  </a:lnTo>
                                  <a:lnTo>
                                    <a:pt x="38100" y="54864"/>
                                  </a:lnTo>
                                  <a:lnTo>
                                    <a:pt x="38100" y="83820"/>
                                  </a:lnTo>
                                  <a:cubicBezTo>
                                    <a:pt x="38100" y="88488"/>
                                    <a:pt x="38100" y="93059"/>
                                    <a:pt x="39719" y="94583"/>
                                  </a:cubicBezTo>
                                  <a:cubicBezTo>
                                    <a:pt x="39719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7339" y="99155"/>
                                    <a:pt x="51911" y="99155"/>
                                  </a:cubicBez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668" y="97631"/>
                                  </a:cubicBezTo>
                                  <a:cubicBezTo>
                                    <a:pt x="12192" y="96107"/>
                                    <a:pt x="13716" y="94583"/>
                                    <a:pt x="13716" y="94583"/>
                                  </a:cubicBezTo>
                                  <a:cubicBezTo>
                                    <a:pt x="13716" y="93059"/>
                                    <a:pt x="15240" y="88488"/>
                                    <a:pt x="15240" y="83820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7" name="Shape 12717"/>
                          <wps:cNvSpPr/>
                          <wps:spPr>
                            <a:xfrm>
                              <a:off x="1095613" y="298233"/>
                              <a:ext cx="56531" cy="10000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6531" h="100007">
                                  <a:moveTo>
                                    <a:pt x="0" y="0"/>
                                  </a:moveTo>
                                  <a:lnTo>
                                    <a:pt x="21384" y="2376"/>
                                  </a:lnTo>
                                  <a:cubicBezTo>
                                    <a:pt x="27480" y="3900"/>
                                    <a:pt x="32052" y="6948"/>
                                    <a:pt x="35100" y="11520"/>
                                  </a:cubicBezTo>
                                  <a:cubicBezTo>
                                    <a:pt x="38148" y="16092"/>
                                    <a:pt x="39672" y="20664"/>
                                    <a:pt x="39672" y="26760"/>
                                  </a:cubicBezTo>
                                  <a:cubicBezTo>
                                    <a:pt x="39672" y="34380"/>
                                    <a:pt x="38148" y="40476"/>
                                    <a:pt x="32052" y="46572"/>
                                  </a:cubicBezTo>
                                  <a:cubicBezTo>
                                    <a:pt x="29004" y="49620"/>
                                    <a:pt x="24432" y="51144"/>
                                    <a:pt x="18336" y="52668"/>
                                  </a:cubicBezTo>
                                  <a:lnTo>
                                    <a:pt x="42720" y="87816"/>
                                  </a:lnTo>
                                  <a:cubicBezTo>
                                    <a:pt x="45863" y="90863"/>
                                    <a:pt x="47387" y="93911"/>
                                    <a:pt x="48911" y="95435"/>
                                  </a:cubicBezTo>
                                  <a:cubicBezTo>
                                    <a:pt x="50435" y="96959"/>
                                    <a:pt x="53483" y="98483"/>
                                    <a:pt x="56531" y="98483"/>
                                  </a:cubicBezTo>
                                  <a:lnTo>
                                    <a:pt x="56531" y="100007"/>
                                  </a:lnTo>
                                  <a:lnTo>
                                    <a:pt x="24432" y="100007"/>
                                  </a:lnTo>
                                  <a:lnTo>
                                    <a:pt x="0" y="65032"/>
                                  </a:lnTo>
                                  <a:lnTo>
                                    <a:pt x="0" y="48558"/>
                                  </a:lnTo>
                                  <a:lnTo>
                                    <a:pt x="4620" y="48096"/>
                                  </a:lnTo>
                                  <a:cubicBezTo>
                                    <a:pt x="7668" y="46572"/>
                                    <a:pt x="10716" y="43524"/>
                                    <a:pt x="12240" y="40476"/>
                                  </a:cubicBezTo>
                                  <a:cubicBezTo>
                                    <a:pt x="15288" y="37428"/>
                                    <a:pt x="15288" y="32856"/>
                                    <a:pt x="15288" y="28284"/>
                                  </a:cubicBezTo>
                                  <a:cubicBezTo>
                                    <a:pt x="15288" y="20664"/>
                                    <a:pt x="13764" y="14568"/>
                                    <a:pt x="10716" y="9996"/>
                                  </a:cubicBezTo>
                                  <a:cubicBezTo>
                                    <a:pt x="8430" y="8472"/>
                                    <a:pt x="6144" y="7329"/>
                                    <a:pt x="3286" y="6567"/>
                                  </a:cubicBezTo>
                                  <a:lnTo>
                                    <a:pt x="0" y="62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8" name="Shape 12718"/>
                          <wps:cNvSpPr/>
                          <wps:spPr>
                            <a:xfrm>
                              <a:off x="1155192" y="317161"/>
                              <a:ext cx="44244" cy="81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244" h="81080">
                                  <a:moveTo>
                                    <a:pt x="44244" y="0"/>
                                  </a:moveTo>
                                  <a:lnTo>
                                    <a:pt x="44244" y="15672"/>
                                  </a:lnTo>
                                  <a:lnTo>
                                    <a:pt x="28956" y="47457"/>
                                  </a:lnTo>
                                  <a:lnTo>
                                    <a:pt x="44244" y="47457"/>
                                  </a:lnTo>
                                  <a:lnTo>
                                    <a:pt x="44244" y="53553"/>
                                  </a:lnTo>
                                  <a:lnTo>
                                    <a:pt x="27432" y="53553"/>
                                  </a:lnTo>
                                  <a:lnTo>
                                    <a:pt x="22860" y="62696"/>
                                  </a:lnTo>
                                  <a:cubicBezTo>
                                    <a:pt x="21336" y="65840"/>
                                    <a:pt x="21336" y="68888"/>
                                    <a:pt x="21336" y="70412"/>
                                  </a:cubicBezTo>
                                  <a:cubicBezTo>
                                    <a:pt x="21336" y="73460"/>
                                    <a:pt x="21336" y="76508"/>
                                    <a:pt x="24384" y="76508"/>
                                  </a:cubicBezTo>
                                  <a:cubicBezTo>
                                    <a:pt x="25908" y="78032"/>
                                    <a:pt x="28956" y="78032"/>
                                    <a:pt x="33528" y="79556"/>
                                  </a:cubicBezTo>
                                  <a:lnTo>
                                    <a:pt x="33528" y="81080"/>
                                  </a:lnTo>
                                  <a:lnTo>
                                    <a:pt x="0" y="81080"/>
                                  </a:lnTo>
                                  <a:lnTo>
                                    <a:pt x="0" y="79556"/>
                                  </a:lnTo>
                                  <a:cubicBezTo>
                                    <a:pt x="4572" y="78032"/>
                                    <a:pt x="7620" y="76508"/>
                                    <a:pt x="9144" y="74984"/>
                                  </a:cubicBezTo>
                                  <a:cubicBezTo>
                                    <a:pt x="12192" y="71936"/>
                                    <a:pt x="15240" y="67364"/>
                                    <a:pt x="18288" y="59648"/>
                                  </a:cubicBezTo>
                                  <a:lnTo>
                                    <a:pt x="4424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19" name="Shape 12719"/>
                          <wps:cNvSpPr/>
                          <wps:spPr>
                            <a:xfrm>
                              <a:off x="1199435" y="296037"/>
                              <a:ext cx="6415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02203">
                                  <a:moveTo>
                                    <a:pt x="9192" y="0"/>
                                  </a:moveTo>
                                  <a:lnTo>
                                    <a:pt x="10716" y="0"/>
                                  </a:lnTo>
                                  <a:lnTo>
                                    <a:pt x="47292" y="82296"/>
                                  </a:lnTo>
                                  <a:cubicBezTo>
                                    <a:pt x="51864" y="90012"/>
                                    <a:pt x="53388" y="96107"/>
                                    <a:pt x="56531" y="97631"/>
                                  </a:cubicBezTo>
                                  <a:cubicBezTo>
                                    <a:pt x="58055" y="99155"/>
                                    <a:pt x="61103" y="99155"/>
                                    <a:pt x="64151" y="100679"/>
                                  </a:cubicBezTo>
                                  <a:lnTo>
                                    <a:pt x="64151" y="102203"/>
                                  </a:lnTo>
                                  <a:lnTo>
                                    <a:pt x="15288" y="102203"/>
                                  </a:lnTo>
                                  <a:lnTo>
                                    <a:pt x="15288" y="100679"/>
                                  </a:lnTo>
                                  <a:lnTo>
                                    <a:pt x="16812" y="100679"/>
                                  </a:lnTo>
                                  <a:cubicBezTo>
                                    <a:pt x="19860" y="100679"/>
                                    <a:pt x="22908" y="99155"/>
                                    <a:pt x="24432" y="99155"/>
                                  </a:cubicBezTo>
                                  <a:cubicBezTo>
                                    <a:pt x="25956" y="97631"/>
                                    <a:pt x="25956" y="96107"/>
                                    <a:pt x="25956" y="94583"/>
                                  </a:cubicBezTo>
                                  <a:cubicBezTo>
                                    <a:pt x="25956" y="94583"/>
                                    <a:pt x="25956" y="93059"/>
                                    <a:pt x="25956" y="91536"/>
                                  </a:cubicBezTo>
                                  <a:cubicBezTo>
                                    <a:pt x="25956" y="91536"/>
                                    <a:pt x="25956" y="90012"/>
                                    <a:pt x="24432" y="86964"/>
                                  </a:cubicBezTo>
                                  <a:lnTo>
                                    <a:pt x="18336" y="74676"/>
                                  </a:lnTo>
                                  <a:lnTo>
                                    <a:pt x="0" y="74676"/>
                                  </a:lnTo>
                                  <a:lnTo>
                                    <a:pt x="0" y="68580"/>
                                  </a:lnTo>
                                  <a:lnTo>
                                    <a:pt x="15288" y="68580"/>
                                  </a:lnTo>
                                  <a:lnTo>
                                    <a:pt x="1572" y="33528"/>
                                  </a:lnTo>
                                  <a:lnTo>
                                    <a:pt x="0" y="36795"/>
                                  </a:lnTo>
                                  <a:lnTo>
                                    <a:pt x="0" y="21124"/>
                                  </a:lnTo>
                                  <a:lnTo>
                                    <a:pt x="919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0" name="Shape 12720"/>
                          <wps:cNvSpPr/>
                          <wps:spPr>
                            <a:xfrm>
                              <a:off x="1272730" y="297562"/>
                              <a:ext cx="85439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5439" h="100679">
                                  <a:moveTo>
                                    <a:pt x="0" y="0"/>
                                  </a:moveTo>
                                  <a:lnTo>
                                    <a:pt x="85439" y="0"/>
                                  </a:lnTo>
                                  <a:lnTo>
                                    <a:pt x="85439" y="28956"/>
                                  </a:lnTo>
                                  <a:lnTo>
                                    <a:pt x="82391" y="28956"/>
                                  </a:lnTo>
                                  <a:cubicBezTo>
                                    <a:pt x="80867" y="22860"/>
                                    <a:pt x="79343" y="16764"/>
                                    <a:pt x="76295" y="13715"/>
                                  </a:cubicBezTo>
                                  <a:cubicBezTo>
                                    <a:pt x="73247" y="10668"/>
                                    <a:pt x="68675" y="9144"/>
                                    <a:pt x="64103" y="7620"/>
                                  </a:cubicBezTo>
                                  <a:cubicBezTo>
                                    <a:pt x="61055" y="6096"/>
                                    <a:pt x="54959" y="6096"/>
                                    <a:pt x="47339" y="6096"/>
                                  </a:cubicBezTo>
                                  <a:lnTo>
                                    <a:pt x="38100" y="6096"/>
                                  </a:lnTo>
                                  <a:lnTo>
                                    <a:pt x="38100" y="47244"/>
                                  </a:lnTo>
                                  <a:lnTo>
                                    <a:pt x="41243" y="47244"/>
                                  </a:lnTo>
                                  <a:cubicBezTo>
                                    <a:pt x="45815" y="47244"/>
                                    <a:pt x="48863" y="47244"/>
                                    <a:pt x="51911" y="45720"/>
                                  </a:cubicBezTo>
                                  <a:cubicBezTo>
                                    <a:pt x="54959" y="44196"/>
                                    <a:pt x="56483" y="42672"/>
                                    <a:pt x="59531" y="38100"/>
                                  </a:cubicBezTo>
                                  <a:cubicBezTo>
                                    <a:pt x="61055" y="35052"/>
                                    <a:pt x="62579" y="32003"/>
                                    <a:pt x="62579" y="25908"/>
                                  </a:cubicBezTo>
                                  <a:lnTo>
                                    <a:pt x="65627" y="25908"/>
                                  </a:lnTo>
                                  <a:lnTo>
                                    <a:pt x="65627" y="76200"/>
                                  </a:lnTo>
                                  <a:lnTo>
                                    <a:pt x="62579" y="76200"/>
                                  </a:lnTo>
                                  <a:cubicBezTo>
                                    <a:pt x="62579" y="67056"/>
                                    <a:pt x="59531" y="60960"/>
                                    <a:pt x="54959" y="57912"/>
                                  </a:cubicBezTo>
                                  <a:cubicBezTo>
                                    <a:pt x="50387" y="54864"/>
                                    <a:pt x="45815" y="53339"/>
                                    <a:pt x="41243" y="53339"/>
                                  </a:cubicBezTo>
                                  <a:lnTo>
                                    <a:pt x="38100" y="53339"/>
                                  </a:lnTo>
                                  <a:lnTo>
                                    <a:pt x="38100" y="83820"/>
                                  </a:lnTo>
                                  <a:cubicBezTo>
                                    <a:pt x="38100" y="88487"/>
                                    <a:pt x="38100" y="93059"/>
                                    <a:pt x="38100" y="93059"/>
                                  </a:cubicBezTo>
                                  <a:cubicBezTo>
                                    <a:pt x="39624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5815" y="99155"/>
                                    <a:pt x="48863" y="99155"/>
                                  </a:cubicBezTo>
                                  <a:lnTo>
                                    <a:pt x="51911" y="99155"/>
                                  </a:ln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7620" y="97631"/>
                                    <a:pt x="9144" y="97631"/>
                                  </a:cubicBezTo>
                                  <a:cubicBezTo>
                                    <a:pt x="10668" y="96107"/>
                                    <a:pt x="12192" y="94583"/>
                                    <a:pt x="12192" y="93059"/>
                                  </a:cubicBezTo>
                                  <a:cubicBezTo>
                                    <a:pt x="13716" y="91535"/>
                                    <a:pt x="13716" y="88487"/>
                                    <a:pt x="13716" y="83820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2192"/>
                                    <a:pt x="13716" y="9144"/>
                                    <a:pt x="12192" y="7620"/>
                                  </a:cubicBezTo>
                                  <a:cubicBezTo>
                                    <a:pt x="12192" y="6096"/>
                                    <a:pt x="10668" y="6096"/>
                                    <a:pt x="9144" y="4572"/>
                                  </a:cubicBezTo>
                                  <a:cubicBezTo>
                                    <a:pt x="7620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1" name="Shape 12721"/>
                          <wps:cNvSpPr/>
                          <wps:spPr>
                            <a:xfrm>
                              <a:off x="1367314" y="297562"/>
                              <a:ext cx="85535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5535" h="100679">
                                  <a:moveTo>
                                    <a:pt x="0" y="0"/>
                                  </a:moveTo>
                                  <a:lnTo>
                                    <a:pt x="85535" y="0"/>
                                  </a:lnTo>
                                  <a:lnTo>
                                    <a:pt x="85535" y="28956"/>
                                  </a:lnTo>
                                  <a:lnTo>
                                    <a:pt x="82487" y="28956"/>
                                  </a:lnTo>
                                  <a:cubicBezTo>
                                    <a:pt x="80963" y="22860"/>
                                    <a:pt x="79439" y="16764"/>
                                    <a:pt x="76391" y="13715"/>
                                  </a:cubicBezTo>
                                  <a:cubicBezTo>
                                    <a:pt x="74867" y="10668"/>
                                    <a:pt x="70295" y="9144"/>
                                    <a:pt x="64199" y="7620"/>
                                  </a:cubicBezTo>
                                  <a:cubicBezTo>
                                    <a:pt x="61055" y="6096"/>
                                    <a:pt x="56483" y="6096"/>
                                    <a:pt x="47339" y="6096"/>
                                  </a:cubicBezTo>
                                  <a:lnTo>
                                    <a:pt x="38195" y="6096"/>
                                  </a:lnTo>
                                  <a:lnTo>
                                    <a:pt x="38195" y="47244"/>
                                  </a:lnTo>
                                  <a:lnTo>
                                    <a:pt x="41243" y="47244"/>
                                  </a:lnTo>
                                  <a:cubicBezTo>
                                    <a:pt x="45815" y="47244"/>
                                    <a:pt x="50387" y="47244"/>
                                    <a:pt x="51911" y="45720"/>
                                  </a:cubicBezTo>
                                  <a:cubicBezTo>
                                    <a:pt x="54959" y="44196"/>
                                    <a:pt x="58007" y="42672"/>
                                    <a:pt x="59531" y="38100"/>
                                  </a:cubicBezTo>
                                  <a:cubicBezTo>
                                    <a:pt x="61055" y="35052"/>
                                    <a:pt x="62675" y="32003"/>
                                    <a:pt x="64199" y="25908"/>
                                  </a:cubicBezTo>
                                  <a:lnTo>
                                    <a:pt x="65723" y="25908"/>
                                  </a:lnTo>
                                  <a:lnTo>
                                    <a:pt x="65723" y="76200"/>
                                  </a:lnTo>
                                  <a:lnTo>
                                    <a:pt x="64199" y="76200"/>
                                  </a:lnTo>
                                  <a:cubicBezTo>
                                    <a:pt x="62675" y="67056"/>
                                    <a:pt x="59531" y="60960"/>
                                    <a:pt x="56483" y="57912"/>
                                  </a:cubicBezTo>
                                  <a:cubicBezTo>
                                    <a:pt x="51911" y="54864"/>
                                    <a:pt x="47339" y="53339"/>
                                    <a:pt x="41243" y="53339"/>
                                  </a:cubicBezTo>
                                  <a:lnTo>
                                    <a:pt x="38195" y="53339"/>
                                  </a:lnTo>
                                  <a:lnTo>
                                    <a:pt x="38195" y="83820"/>
                                  </a:lnTo>
                                  <a:cubicBezTo>
                                    <a:pt x="38195" y="88487"/>
                                    <a:pt x="38195" y="93059"/>
                                    <a:pt x="39719" y="93059"/>
                                  </a:cubicBezTo>
                                  <a:cubicBezTo>
                                    <a:pt x="39719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7339" y="99155"/>
                                    <a:pt x="48863" y="99155"/>
                                  </a:cubicBezTo>
                                  <a:lnTo>
                                    <a:pt x="53435" y="99155"/>
                                  </a:lnTo>
                                  <a:lnTo>
                                    <a:pt x="53435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191" y="99155"/>
                                    <a:pt x="9239" y="97631"/>
                                    <a:pt x="10763" y="97631"/>
                                  </a:cubicBezTo>
                                  <a:cubicBezTo>
                                    <a:pt x="12287" y="96107"/>
                                    <a:pt x="12287" y="94583"/>
                                    <a:pt x="13811" y="93059"/>
                                  </a:cubicBezTo>
                                  <a:cubicBezTo>
                                    <a:pt x="13811" y="91535"/>
                                    <a:pt x="13811" y="88487"/>
                                    <a:pt x="13811" y="83820"/>
                                  </a:cubicBezTo>
                                  <a:lnTo>
                                    <a:pt x="13811" y="18288"/>
                                  </a:lnTo>
                                  <a:cubicBezTo>
                                    <a:pt x="13811" y="12192"/>
                                    <a:pt x="13811" y="9144"/>
                                    <a:pt x="13811" y="7620"/>
                                  </a:cubicBezTo>
                                  <a:cubicBezTo>
                                    <a:pt x="12287" y="6096"/>
                                    <a:pt x="12287" y="6096"/>
                                    <a:pt x="10763" y="4572"/>
                                  </a:cubicBezTo>
                                  <a:cubicBezTo>
                                    <a:pt x="9239" y="3048"/>
                                    <a:pt x="6191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2" name="Shape 12722"/>
                          <wps:cNvSpPr/>
                          <wps:spPr>
                            <a:xfrm>
                              <a:off x="1461992" y="297562"/>
                              <a:ext cx="53435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35" h="100679">
                                  <a:moveTo>
                                    <a:pt x="0" y="0"/>
                                  </a:moveTo>
                                  <a:lnTo>
                                    <a:pt x="53435" y="0"/>
                                  </a:lnTo>
                                  <a:lnTo>
                                    <a:pt x="53435" y="3048"/>
                                  </a:lnTo>
                                  <a:lnTo>
                                    <a:pt x="50387" y="3048"/>
                                  </a:lnTo>
                                  <a:cubicBezTo>
                                    <a:pt x="47339" y="3048"/>
                                    <a:pt x="44291" y="3048"/>
                                    <a:pt x="42767" y="4572"/>
                                  </a:cubicBezTo>
                                  <a:cubicBezTo>
                                    <a:pt x="41243" y="4572"/>
                                    <a:pt x="39719" y="6096"/>
                                    <a:pt x="39719" y="7620"/>
                                  </a:cubicBezTo>
                                  <a:cubicBezTo>
                                    <a:pt x="39719" y="9144"/>
                                    <a:pt x="38195" y="12192"/>
                                    <a:pt x="38195" y="18288"/>
                                  </a:cubicBezTo>
                                  <a:lnTo>
                                    <a:pt x="38195" y="83820"/>
                                  </a:lnTo>
                                  <a:cubicBezTo>
                                    <a:pt x="38195" y="88487"/>
                                    <a:pt x="39719" y="93059"/>
                                    <a:pt x="39719" y="93059"/>
                                  </a:cubicBezTo>
                                  <a:cubicBezTo>
                                    <a:pt x="39719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7339" y="99155"/>
                                    <a:pt x="50387" y="99155"/>
                                  </a:cubicBezTo>
                                  <a:lnTo>
                                    <a:pt x="53435" y="99155"/>
                                  </a:lnTo>
                                  <a:lnTo>
                                    <a:pt x="53435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668" y="97631"/>
                                  </a:cubicBezTo>
                                  <a:cubicBezTo>
                                    <a:pt x="12192" y="96107"/>
                                    <a:pt x="13716" y="94583"/>
                                    <a:pt x="13716" y="93059"/>
                                  </a:cubicBezTo>
                                  <a:cubicBezTo>
                                    <a:pt x="13716" y="91536"/>
                                    <a:pt x="15240" y="88487"/>
                                    <a:pt x="15240" y="83820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6096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3" name="Shape 12723"/>
                          <wps:cNvSpPr/>
                          <wps:spPr>
                            <a:xfrm>
                              <a:off x="1523048" y="296038"/>
                              <a:ext cx="94679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4679" h="105251">
                                  <a:moveTo>
                                    <a:pt x="54959" y="0"/>
                                  </a:moveTo>
                                  <a:cubicBezTo>
                                    <a:pt x="62579" y="0"/>
                                    <a:pt x="68675" y="1524"/>
                                    <a:pt x="77819" y="4572"/>
                                  </a:cubicBezTo>
                                  <a:cubicBezTo>
                                    <a:pt x="82486" y="6096"/>
                                    <a:pt x="85535" y="6096"/>
                                    <a:pt x="85535" y="6096"/>
                                  </a:cubicBezTo>
                                  <a:cubicBezTo>
                                    <a:pt x="87058" y="6096"/>
                                    <a:pt x="88583" y="6096"/>
                                    <a:pt x="90107" y="4572"/>
                                  </a:cubicBezTo>
                                  <a:cubicBezTo>
                                    <a:pt x="91630" y="4572"/>
                                    <a:pt x="91630" y="1524"/>
                                    <a:pt x="93155" y="0"/>
                                  </a:cubicBezTo>
                                  <a:lnTo>
                                    <a:pt x="94679" y="0"/>
                                  </a:lnTo>
                                  <a:lnTo>
                                    <a:pt x="94679" y="35052"/>
                                  </a:lnTo>
                                  <a:lnTo>
                                    <a:pt x="93155" y="35052"/>
                                  </a:lnTo>
                                  <a:cubicBezTo>
                                    <a:pt x="90107" y="25908"/>
                                    <a:pt x="85535" y="18288"/>
                                    <a:pt x="80963" y="13716"/>
                                  </a:cubicBezTo>
                                  <a:cubicBezTo>
                                    <a:pt x="74771" y="9144"/>
                                    <a:pt x="67151" y="6096"/>
                                    <a:pt x="59531" y="6096"/>
                                  </a:cubicBezTo>
                                  <a:cubicBezTo>
                                    <a:pt x="53435" y="6096"/>
                                    <a:pt x="47339" y="7620"/>
                                    <a:pt x="42767" y="12192"/>
                                  </a:cubicBezTo>
                                  <a:cubicBezTo>
                                    <a:pt x="36671" y="15240"/>
                                    <a:pt x="33623" y="19812"/>
                                    <a:pt x="30575" y="25908"/>
                                  </a:cubicBezTo>
                                  <a:cubicBezTo>
                                    <a:pt x="27527" y="33528"/>
                                    <a:pt x="26003" y="41148"/>
                                    <a:pt x="26003" y="50292"/>
                                  </a:cubicBezTo>
                                  <a:cubicBezTo>
                                    <a:pt x="26003" y="59436"/>
                                    <a:pt x="27527" y="68580"/>
                                    <a:pt x="29051" y="76200"/>
                                  </a:cubicBezTo>
                                  <a:cubicBezTo>
                                    <a:pt x="32099" y="82296"/>
                                    <a:pt x="35147" y="88488"/>
                                    <a:pt x="41243" y="93059"/>
                                  </a:cubicBezTo>
                                  <a:cubicBezTo>
                                    <a:pt x="45815" y="96107"/>
                                    <a:pt x="51911" y="97631"/>
                                    <a:pt x="59531" y="97631"/>
                                  </a:cubicBezTo>
                                  <a:cubicBezTo>
                                    <a:pt x="65627" y="97631"/>
                                    <a:pt x="71723" y="96107"/>
                                    <a:pt x="76295" y="94583"/>
                                  </a:cubicBezTo>
                                  <a:cubicBezTo>
                                    <a:pt x="82486" y="91536"/>
                                    <a:pt x="87058" y="86963"/>
                                    <a:pt x="93155" y="79248"/>
                                  </a:cubicBezTo>
                                  <a:lnTo>
                                    <a:pt x="93155" y="88488"/>
                                  </a:lnTo>
                                  <a:cubicBezTo>
                                    <a:pt x="88583" y="94583"/>
                                    <a:pt x="82486" y="99155"/>
                                    <a:pt x="76295" y="100679"/>
                                  </a:cubicBezTo>
                                  <a:cubicBezTo>
                                    <a:pt x="70199" y="103727"/>
                                    <a:pt x="62579" y="105251"/>
                                    <a:pt x="54959" y="105251"/>
                                  </a:cubicBezTo>
                                  <a:cubicBezTo>
                                    <a:pt x="44291" y="105251"/>
                                    <a:pt x="33623" y="103727"/>
                                    <a:pt x="26003" y="99155"/>
                                  </a:cubicBezTo>
                                  <a:cubicBezTo>
                                    <a:pt x="16764" y="94583"/>
                                    <a:pt x="10668" y="88488"/>
                                    <a:pt x="6096" y="79248"/>
                                  </a:cubicBezTo>
                                  <a:cubicBezTo>
                                    <a:pt x="1524" y="71628"/>
                                    <a:pt x="0" y="64008"/>
                                    <a:pt x="0" y="54864"/>
                                  </a:cubicBezTo>
                                  <a:cubicBezTo>
                                    <a:pt x="0" y="44196"/>
                                    <a:pt x="1524" y="35052"/>
                                    <a:pt x="7620" y="27432"/>
                                  </a:cubicBezTo>
                                  <a:cubicBezTo>
                                    <a:pt x="12192" y="18288"/>
                                    <a:pt x="18288" y="12192"/>
                                    <a:pt x="27527" y="6096"/>
                                  </a:cubicBezTo>
                                  <a:cubicBezTo>
                                    <a:pt x="36671" y="1524"/>
                                    <a:pt x="45815" y="0"/>
                                    <a:pt x="5495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4" name="Shape 12724"/>
                          <wps:cNvSpPr/>
                          <wps:spPr>
                            <a:xfrm>
                              <a:off x="1672686" y="297562"/>
                              <a:ext cx="137351" cy="10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7351" h="100680">
                                  <a:moveTo>
                                    <a:pt x="0" y="0"/>
                                  </a:moveTo>
                                  <a:lnTo>
                                    <a:pt x="41148" y="0"/>
                                  </a:lnTo>
                                  <a:lnTo>
                                    <a:pt x="68675" y="67056"/>
                                  </a:lnTo>
                                  <a:lnTo>
                                    <a:pt x="96107" y="0"/>
                                  </a:lnTo>
                                  <a:lnTo>
                                    <a:pt x="137351" y="0"/>
                                  </a:lnTo>
                                  <a:lnTo>
                                    <a:pt x="137351" y="3049"/>
                                  </a:lnTo>
                                  <a:lnTo>
                                    <a:pt x="134302" y="3049"/>
                                  </a:lnTo>
                                  <a:cubicBezTo>
                                    <a:pt x="131255" y="3049"/>
                                    <a:pt x="129730" y="3049"/>
                                    <a:pt x="126683" y="4573"/>
                                  </a:cubicBezTo>
                                  <a:cubicBezTo>
                                    <a:pt x="126683" y="4573"/>
                                    <a:pt x="125158" y="6097"/>
                                    <a:pt x="123635" y="7620"/>
                                  </a:cubicBezTo>
                                  <a:cubicBezTo>
                                    <a:pt x="123635" y="9144"/>
                                    <a:pt x="123635" y="12192"/>
                                    <a:pt x="123635" y="16764"/>
                                  </a:cubicBezTo>
                                  <a:lnTo>
                                    <a:pt x="123635" y="83820"/>
                                  </a:lnTo>
                                  <a:cubicBezTo>
                                    <a:pt x="123635" y="88488"/>
                                    <a:pt x="123635" y="93059"/>
                                    <a:pt x="123635" y="93059"/>
                                  </a:cubicBezTo>
                                  <a:cubicBezTo>
                                    <a:pt x="125158" y="94583"/>
                                    <a:pt x="125158" y="96107"/>
                                    <a:pt x="128207" y="97631"/>
                                  </a:cubicBezTo>
                                  <a:cubicBezTo>
                                    <a:pt x="129730" y="97631"/>
                                    <a:pt x="131255" y="99156"/>
                                    <a:pt x="134302" y="99156"/>
                                  </a:cubicBezTo>
                                  <a:lnTo>
                                    <a:pt x="137351" y="99156"/>
                                  </a:lnTo>
                                  <a:lnTo>
                                    <a:pt x="137351" y="100680"/>
                                  </a:lnTo>
                                  <a:lnTo>
                                    <a:pt x="85439" y="100680"/>
                                  </a:lnTo>
                                  <a:lnTo>
                                    <a:pt x="85439" y="99156"/>
                                  </a:lnTo>
                                  <a:lnTo>
                                    <a:pt x="88487" y="99156"/>
                                  </a:lnTo>
                                  <a:cubicBezTo>
                                    <a:pt x="91535" y="99156"/>
                                    <a:pt x="93059" y="97631"/>
                                    <a:pt x="94583" y="97631"/>
                                  </a:cubicBezTo>
                                  <a:cubicBezTo>
                                    <a:pt x="96107" y="96107"/>
                                    <a:pt x="97631" y="94583"/>
                                    <a:pt x="97631" y="93059"/>
                                  </a:cubicBezTo>
                                  <a:cubicBezTo>
                                    <a:pt x="99155" y="91536"/>
                                    <a:pt x="99155" y="88488"/>
                                    <a:pt x="99155" y="83820"/>
                                  </a:cubicBezTo>
                                  <a:lnTo>
                                    <a:pt x="99155" y="9144"/>
                                  </a:lnTo>
                                  <a:lnTo>
                                    <a:pt x="61055" y="100680"/>
                                  </a:lnTo>
                                  <a:lnTo>
                                    <a:pt x="58007" y="100680"/>
                                  </a:lnTo>
                                  <a:lnTo>
                                    <a:pt x="19812" y="9144"/>
                                  </a:lnTo>
                                  <a:lnTo>
                                    <a:pt x="19812" y="80773"/>
                                  </a:lnTo>
                                  <a:cubicBezTo>
                                    <a:pt x="19812" y="85440"/>
                                    <a:pt x="19812" y="88488"/>
                                    <a:pt x="19812" y="90012"/>
                                  </a:cubicBezTo>
                                  <a:cubicBezTo>
                                    <a:pt x="19812" y="93059"/>
                                    <a:pt x="21336" y="94583"/>
                                    <a:pt x="24384" y="96107"/>
                                  </a:cubicBezTo>
                                  <a:cubicBezTo>
                                    <a:pt x="25908" y="97631"/>
                                    <a:pt x="28956" y="99156"/>
                                    <a:pt x="33528" y="99156"/>
                                  </a:cubicBezTo>
                                  <a:lnTo>
                                    <a:pt x="33528" y="100680"/>
                                  </a:lnTo>
                                  <a:lnTo>
                                    <a:pt x="0" y="100680"/>
                                  </a:lnTo>
                                  <a:lnTo>
                                    <a:pt x="0" y="99156"/>
                                  </a:lnTo>
                                  <a:cubicBezTo>
                                    <a:pt x="3048" y="99156"/>
                                    <a:pt x="4572" y="97631"/>
                                    <a:pt x="6096" y="97631"/>
                                  </a:cubicBezTo>
                                  <a:cubicBezTo>
                                    <a:pt x="9144" y="96107"/>
                                    <a:pt x="10668" y="96107"/>
                                    <a:pt x="10668" y="94583"/>
                                  </a:cubicBezTo>
                                  <a:cubicBezTo>
                                    <a:pt x="12192" y="93059"/>
                                    <a:pt x="12192" y="91536"/>
                                    <a:pt x="13716" y="88488"/>
                                  </a:cubicBezTo>
                                  <a:cubicBezTo>
                                    <a:pt x="13716" y="88488"/>
                                    <a:pt x="13716" y="85440"/>
                                    <a:pt x="13716" y="80773"/>
                                  </a:cubicBezTo>
                                  <a:lnTo>
                                    <a:pt x="13716" y="16764"/>
                                  </a:lnTo>
                                  <a:cubicBezTo>
                                    <a:pt x="13716" y="12192"/>
                                    <a:pt x="13716" y="9144"/>
                                    <a:pt x="12192" y="7620"/>
                                  </a:cubicBezTo>
                                  <a:cubicBezTo>
                                    <a:pt x="12192" y="6097"/>
                                    <a:pt x="10668" y="6097"/>
                                    <a:pt x="9144" y="4573"/>
                                  </a:cubicBezTo>
                                  <a:cubicBezTo>
                                    <a:pt x="7620" y="3049"/>
                                    <a:pt x="6096" y="3049"/>
                                    <a:pt x="3048" y="3049"/>
                                  </a:cubicBezTo>
                                  <a:lnTo>
                                    <a:pt x="0" y="304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5" name="Shape 12725"/>
                          <wps:cNvSpPr/>
                          <wps:spPr>
                            <a:xfrm>
                              <a:off x="1819180" y="296038"/>
                              <a:ext cx="52721" cy="10511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721" h="105116">
                                  <a:moveTo>
                                    <a:pt x="51911" y="0"/>
                                  </a:moveTo>
                                  <a:lnTo>
                                    <a:pt x="52721" y="133"/>
                                  </a:lnTo>
                                  <a:lnTo>
                                    <a:pt x="52721" y="4780"/>
                                  </a:lnTo>
                                  <a:lnTo>
                                    <a:pt x="41053" y="8191"/>
                                  </a:lnTo>
                                  <a:cubicBezTo>
                                    <a:pt x="37433" y="10668"/>
                                    <a:pt x="34385" y="14478"/>
                                    <a:pt x="32099" y="19812"/>
                                  </a:cubicBezTo>
                                  <a:cubicBezTo>
                                    <a:pt x="27527" y="27432"/>
                                    <a:pt x="26003" y="38100"/>
                                    <a:pt x="26003" y="53340"/>
                                  </a:cubicBezTo>
                                  <a:cubicBezTo>
                                    <a:pt x="26003" y="70104"/>
                                    <a:pt x="29051" y="82296"/>
                                    <a:pt x="35147" y="91536"/>
                                  </a:cubicBezTo>
                                  <a:lnTo>
                                    <a:pt x="52721" y="98858"/>
                                  </a:lnTo>
                                  <a:lnTo>
                                    <a:pt x="52721" y="105116"/>
                                  </a:lnTo>
                                  <a:lnTo>
                                    <a:pt x="29230" y="100679"/>
                                  </a:lnTo>
                                  <a:cubicBezTo>
                                    <a:pt x="22169" y="97631"/>
                                    <a:pt x="16050" y="93059"/>
                                    <a:pt x="10668" y="86963"/>
                                  </a:cubicBezTo>
                                  <a:cubicBezTo>
                                    <a:pt x="3048" y="76200"/>
                                    <a:pt x="0" y="65532"/>
                                    <a:pt x="0" y="51816"/>
                                  </a:cubicBezTo>
                                  <a:cubicBezTo>
                                    <a:pt x="0" y="36576"/>
                                    <a:pt x="4572" y="24384"/>
                                    <a:pt x="15240" y="15240"/>
                                  </a:cubicBezTo>
                                  <a:cubicBezTo>
                                    <a:pt x="24479" y="4572"/>
                                    <a:pt x="36671" y="0"/>
                                    <a:pt x="519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6" name="Shape 12726"/>
                          <wps:cNvSpPr/>
                          <wps:spPr>
                            <a:xfrm>
                              <a:off x="1871901" y="296170"/>
                              <a:ext cx="54150" cy="1051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150" h="105118">
                                  <a:moveTo>
                                    <a:pt x="0" y="0"/>
                                  </a:moveTo>
                                  <a:lnTo>
                                    <a:pt x="21336" y="3487"/>
                                  </a:lnTo>
                                  <a:cubicBezTo>
                                    <a:pt x="27837" y="5963"/>
                                    <a:pt x="33576" y="9774"/>
                                    <a:pt x="38910" y="15108"/>
                                  </a:cubicBezTo>
                                  <a:cubicBezTo>
                                    <a:pt x="49578" y="24251"/>
                                    <a:pt x="54150" y="36444"/>
                                    <a:pt x="54150" y="51684"/>
                                  </a:cubicBezTo>
                                  <a:cubicBezTo>
                                    <a:pt x="54150" y="63875"/>
                                    <a:pt x="49578" y="76067"/>
                                    <a:pt x="41958" y="85211"/>
                                  </a:cubicBezTo>
                                  <a:cubicBezTo>
                                    <a:pt x="32814" y="99023"/>
                                    <a:pt x="19002" y="105118"/>
                                    <a:pt x="714" y="105118"/>
                                  </a:cubicBezTo>
                                  <a:lnTo>
                                    <a:pt x="0" y="104984"/>
                                  </a:lnTo>
                                  <a:lnTo>
                                    <a:pt x="0" y="98725"/>
                                  </a:lnTo>
                                  <a:lnTo>
                                    <a:pt x="714" y="99023"/>
                                  </a:lnTo>
                                  <a:cubicBezTo>
                                    <a:pt x="5286" y="99023"/>
                                    <a:pt x="9858" y="97499"/>
                                    <a:pt x="12906" y="95975"/>
                                  </a:cubicBezTo>
                                  <a:cubicBezTo>
                                    <a:pt x="17478" y="92927"/>
                                    <a:pt x="20526" y="86830"/>
                                    <a:pt x="23670" y="80639"/>
                                  </a:cubicBezTo>
                                  <a:cubicBezTo>
                                    <a:pt x="25194" y="73020"/>
                                    <a:pt x="26718" y="63875"/>
                                    <a:pt x="26718" y="53208"/>
                                  </a:cubicBezTo>
                                  <a:cubicBezTo>
                                    <a:pt x="26718" y="39491"/>
                                    <a:pt x="25194" y="30348"/>
                                    <a:pt x="23670" y="22727"/>
                                  </a:cubicBezTo>
                                  <a:cubicBezTo>
                                    <a:pt x="20526" y="16632"/>
                                    <a:pt x="17478" y="12060"/>
                                    <a:pt x="14430" y="9011"/>
                                  </a:cubicBezTo>
                                  <a:cubicBezTo>
                                    <a:pt x="9858" y="5963"/>
                                    <a:pt x="5286" y="4439"/>
                                    <a:pt x="714" y="4439"/>
                                  </a:cubicBezTo>
                                  <a:lnTo>
                                    <a:pt x="0" y="46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7" name="Shape 12727"/>
                          <wps:cNvSpPr/>
                          <wps:spPr>
                            <a:xfrm>
                              <a:off x="1929098" y="297562"/>
                              <a:ext cx="103823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3823" h="103727">
                                  <a:moveTo>
                                    <a:pt x="0" y="0"/>
                                  </a:moveTo>
                                  <a:lnTo>
                                    <a:pt x="36671" y="0"/>
                                  </a:lnTo>
                                  <a:lnTo>
                                    <a:pt x="85535" y="62484"/>
                                  </a:lnTo>
                                  <a:lnTo>
                                    <a:pt x="85535" y="19812"/>
                                  </a:lnTo>
                                  <a:cubicBezTo>
                                    <a:pt x="85535" y="13716"/>
                                    <a:pt x="85535" y="9144"/>
                                    <a:pt x="82486" y="7620"/>
                                  </a:cubicBezTo>
                                  <a:cubicBezTo>
                                    <a:pt x="80963" y="4572"/>
                                    <a:pt x="76295" y="3048"/>
                                    <a:pt x="71723" y="3048"/>
                                  </a:cubicBezTo>
                                  <a:lnTo>
                                    <a:pt x="71723" y="0"/>
                                  </a:lnTo>
                                  <a:lnTo>
                                    <a:pt x="103823" y="0"/>
                                  </a:lnTo>
                                  <a:lnTo>
                                    <a:pt x="103823" y="3048"/>
                                  </a:lnTo>
                                  <a:cubicBezTo>
                                    <a:pt x="100774" y="3048"/>
                                    <a:pt x="97726" y="4572"/>
                                    <a:pt x="96202" y="4572"/>
                                  </a:cubicBezTo>
                                  <a:cubicBezTo>
                                    <a:pt x="94679" y="6096"/>
                                    <a:pt x="93154" y="7620"/>
                                    <a:pt x="93154" y="9144"/>
                                  </a:cubicBezTo>
                                  <a:cubicBezTo>
                                    <a:pt x="91630" y="10668"/>
                                    <a:pt x="91630" y="15240"/>
                                    <a:pt x="91630" y="19812"/>
                                  </a:cubicBezTo>
                                  <a:lnTo>
                                    <a:pt x="91630" y="103727"/>
                                  </a:lnTo>
                                  <a:lnTo>
                                    <a:pt x="88582" y="103727"/>
                                  </a:lnTo>
                                  <a:lnTo>
                                    <a:pt x="19812" y="19812"/>
                                  </a:lnTo>
                                  <a:lnTo>
                                    <a:pt x="19812" y="83820"/>
                                  </a:lnTo>
                                  <a:cubicBezTo>
                                    <a:pt x="19812" y="90012"/>
                                    <a:pt x="21336" y="93059"/>
                                    <a:pt x="24479" y="96107"/>
                                  </a:cubicBezTo>
                                  <a:cubicBezTo>
                                    <a:pt x="27527" y="97631"/>
                                    <a:pt x="30575" y="99155"/>
                                    <a:pt x="33623" y="99155"/>
                                  </a:cubicBezTo>
                                  <a:lnTo>
                                    <a:pt x="36671" y="99155"/>
                                  </a:lnTo>
                                  <a:lnTo>
                                    <a:pt x="3667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cubicBezTo>
                                    <a:pt x="6096" y="99155"/>
                                    <a:pt x="9144" y="97631"/>
                                    <a:pt x="12192" y="94583"/>
                                  </a:cubicBezTo>
                                  <a:cubicBezTo>
                                    <a:pt x="13716" y="93059"/>
                                    <a:pt x="15240" y="88488"/>
                                    <a:pt x="15240" y="83820"/>
                                  </a:cubicBezTo>
                                  <a:lnTo>
                                    <a:pt x="15240" y="12192"/>
                                  </a:lnTo>
                                  <a:lnTo>
                                    <a:pt x="12192" y="9144"/>
                                  </a:lnTo>
                                  <a:cubicBezTo>
                                    <a:pt x="10668" y="7620"/>
                                    <a:pt x="9144" y="6096"/>
                                    <a:pt x="7620" y="4572"/>
                                  </a:cubicBezTo>
                                  <a:cubicBezTo>
                                    <a:pt x="6096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8" name="Shape 12728"/>
                          <wps:cNvSpPr/>
                          <wps:spPr>
                            <a:xfrm>
                              <a:off x="2045113" y="297562"/>
                              <a:ext cx="5191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100679">
                                  <a:moveTo>
                                    <a:pt x="0" y="0"/>
                                  </a:moveTo>
                                  <a:lnTo>
                                    <a:pt x="51911" y="0"/>
                                  </a:lnTo>
                                  <a:lnTo>
                                    <a:pt x="51911" y="3048"/>
                                  </a:lnTo>
                                  <a:lnTo>
                                    <a:pt x="48863" y="3048"/>
                                  </a:lnTo>
                                  <a:cubicBezTo>
                                    <a:pt x="45815" y="3048"/>
                                    <a:pt x="42767" y="3048"/>
                                    <a:pt x="41243" y="4572"/>
                                  </a:cubicBezTo>
                                  <a:cubicBezTo>
                                    <a:pt x="39719" y="4572"/>
                                    <a:pt x="39719" y="6096"/>
                                    <a:pt x="38195" y="7620"/>
                                  </a:cubicBezTo>
                                  <a:cubicBezTo>
                                    <a:pt x="38195" y="9144"/>
                                    <a:pt x="38195" y="12192"/>
                                    <a:pt x="38195" y="18288"/>
                                  </a:cubicBezTo>
                                  <a:lnTo>
                                    <a:pt x="38195" y="83820"/>
                                  </a:lnTo>
                                  <a:cubicBezTo>
                                    <a:pt x="38195" y="88487"/>
                                    <a:pt x="38195" y="93059"/>
                                    <a:pt x="38195" y="93059"/>
                                  </a:cubicBezTo>
                                  <a:cubicBezTo>
                                    <a:pt x="39719" y="94583"/>
                                    <a:pt x="39719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5815" y="99155"/>
                                    <a:pt x="48863" y="99155"/>
                                  </a:cubicBezTo>
                                  <a:lnTo>
                                    <a:pt x="51911" y="99155"/>
                                  </a:ln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7620" y="97631"/>
                                    <a:pt x="9144" y="97631"/>
                                  </a:cubicBezTo>
                                  <a:cubicBezTo>
                                    <a:pt x="10668" y="96107"/>
                                    <a:pt x="12192" y="94583"/>
                                    <a:pt x="12192" y="93059"/>
                                  </a:cubicBezTo>
                                  <a:cubicBezTo>
                                    <a:pt x="13716" y="91536"/>
                                    <a:pt x="13716" y="88487"/>
                                    <a:pt x="13716" y="83820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2192"/>
                                    <a:pt x="13716" y="9144"/>
                                    <a:pt x="12192" y="7620"/>
                                  </a:cubicBezTo>
                                  <a:cubicBezTo>
                                    <a:pt x="12192" y="6096"/>
                                    <a:pt x="10668" y="6096"/>
                                    <a:pt x="9144" y="4572"/>
                                  </a:cubicBezTo>
                                  <a:cubicBezTo>
                                    <a:pt x="7620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29" name="Shape 12729"/>
                          <wps:cNvSpPr/>
                          <wps:spPr>
                            <a:xfrm>
                              <a:off x="2104644" y="297562"/>
                              <a:ext cx="90107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0107" h="100679">
                                  <a:moveTo>
                                    <a:pt x="0" y="0"/>
                                  </a:moveTo>
                                  <a:lnTo>
                                    <a:pt x="90107" y="0"/>
                                  </a:lnTo>
                                  <a:lnTo>
                                    <a:pt x="90107" y="27432"/>
                                  </a:lnTo>
                                  <a:lnTo>
                                    <a:pt x="87058" y="27432"/>
                                  </a:lnTo>
                                  <a:cubicBezTo>
                                    <a:pt x="85535" y="21336"/>
                                    <a:pt x="84011" y="16764"/>
                                    <a:pt x="82486" y="13716"/>
                                  </a:cubicBezTo>
                                  <a:cubicBezTo>
                                    <a:pt x="80963" y="10668"/>
                                    <a:pt x="77914" y="9144"/>
                                    <a:pt x="74867" y="7620"/>
                                  </a:cubicBezTo>
                                  <a:cubicBezTo>
                                    <a:pt x="71818" y="6096"/>
                                    <a:pt x="68771" y="6096"/>
                                    <a:pt x="64103" y="6096"/>
                                  </a:cubicBezTo>
                                  <a:lnTo>
                                    <a:pt x="56483" y="6096"/>
                                  </a:lnTo>
                                  <a:lnTo>
                                    <a:pt x="56483" y="83820"/>
                                  </a:lnTo>
                                  <a:cubicBezTo>
                                    <a:pt x="56483" y="88488"/>
                                    <a:pt x="56483" y="93059"/>
                                    <a:pt x="58007" y="93059"/>
                                  </a:cubicBezTo>
                                  <a:cubicBezTo>
                                    <a:pt x="58007" y="94583"/>
                                    <a:pt x="59531" y="96107"/>
                                    <a:pt x="61055" y="97631"/>
                                  </a:cubicBezTo>
                                  <a:cubicBezTo>
                                    <a:pt x="62579" y="97631"/>
                                    <a:pt x="65627" y="99155"/>
                                    <a:pt x="67151" y="99155"/>
                                  </a:cubicBezTo>
                                  <a:lnTo>
                                    <a:pt x="71818" y="99155"/>
                                  </a:lnTo>
                                  <a:lnTo>
                                    <a:pt x="71818" y="100679"/>
                                  </a:lnTo>
                                  <a:lnTo>
                                    <a:pt x="18383" y="100679"/>
                                  </a:lnTo>
                                  <a:lnTo>
                                    <a:pt x="18383" y="99155"/>
                                  </a:lnTo>
                                  <a:lnTo>
                                    <a:pt x="21431" y="99155"/>
                                  </a:lnTo>
                                  <a:cubicBezTo>
                                    <a:pt x="24479" y="99155"/>
                                    <a:pt x="27527" y="97631"/>
                                    <a:pt x="29051" y="97631"/>
                                  </a:cubicBezTo>
                                  <a:cubicBezTo>
                                    <a:pt x="30575" y="96107"/>
                                    <a:pt x="30575" y="94583"/>
                                    <a:pt x="32099" y="93059"/>
                                  </a:cubicBezTo>
                                  <a:cubicBezTo>
                                    <a:pt x="32099" y="91536"/>
                                    <a:pt x="32099" y="88488"/>
                                    <a:pt x="32099" y="83820"/>
                                  </a:cubicBezTo>
                                  <a:lnTo>
                                    <a:pt x="32099" y="6096"/>
                                  </a:lnTo>
                                  <a:lnTo>
                                    <a:pt x="26003" y="6096"/>
                                  </a:lnTo>
                                  <a:cubicBezTo>
                                    <a:pt x="18383" y="6096"/>
                                    <a:pt x="13811" y="7620"/>
                                    <a:pt x="10763" y="10668"/>
                                  </a:cubicBezTo>
                                  <a:cubicBezTo>
                                    <a:pt x="6096" y="13716"/>
                                    <a:pt x="3048" y="19812"/>
                                    <a:pt x="1524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0" name="Shape 12730"/>
                          <wps:cNvSpPr/>
                          <wps:spPr>
                            <a:xfrm>
                              <a:off x="2209991" y="296038"/>
                              <a:ext cx="52625" cy="1050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25" h="105098">
                                  <a:moveTo>
                                    <a:pt x="51911" y="0"/>
                                  </a:moveTo>
                                  <a:lnTo>
                                    <a:pt x="52625" y="117"/>
                                  </a:lnTo>
                                  <a:lnTo>
                                    <a:pt x="52625" y="4808"/>
                                  </a:lnTo>
                                  <a:lnTo>
                                    <a:pt x="41053" y="8191"/>
                                  </a:lnTo>
                                  <a:cubicBezTo>
                                    <a:pt x="37433" y="10668"/>
                                    <a:pt x="34385" y="14478"/>
                                    <a:pt x="32099" y="19812"/>
                                  </a:cubicBezTo>
                                  <a:cubicBezTo>
                                    <a:pt x="28956" y="27432"/>
                                    <a:pt x="25908" y="38100"/>
                                    <a:pt x="25908" y="53340"/>
                                  </a:cubicBezTo>
                                  <a:cubicBezTo>
                                    <a:pt x="25908" y="70104"/>
                                    <a:pt x="28956" y="82296"/>
                                    <a:pt x="35147" y="91536"/>
                                  </a:cubicBezTo>
                                  <a:lnTo>
                                    <a:pt x="52625" y="98818"/>
                                  </a:lnTo>
                                  <a:lnTo>
                                    <a:pt x="52625" y="105098"/>
                                  </a:lnTo>
                                  <a:lnTo>
                                    <a:pt x="29194" y="100679"/>
                                  </a:lnTo>
                                  <a:cubicBezTo>
                                    <a:pt x="22122" y="97631"/>
                                    <a:pt x="16002" y="93059"/>
                                    <a:pt x="10668" y="86963"/>
                                  </a:cubicBezTo>
                                  <a:cubicBezTo>
                                    <a:pt x="3048" y="76200"/>
                                    <a:pt x="0" y="65532"/>
                                    <a:pt x="0" y="51816"/>
                                  </a:cubicBezTo>
                                  <a:cubicBezTo>
                                    <a:pt x="0" y="36576"/>
                                    <a:pt x="4572" y="24384"/>
                                    <a:pt x="15240" y="15240"/>
                                  </a:cubicBezTo>
                                  <a:cubicBezTo>
                                    <a:pt x="24384" y="4572"/>
                                    <a:pt x="38195" y="0"/>
                                    <a:pt x="519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1" name="Shape 12731"/>
                          <wps:cNvSpPr/>
                          <wps:spPr>
                            <a:xfrm>
                              <a:off x="2262616" y="296155"/>
                              <a:ext cx="54245" cy="1051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245" h="105134">
                                  <a:moveTo>
                                    <a:pt x="0" y="0"/>
                                  </a:moveTo>
                                  <a:lnTo>
                                    <a:pt x="21396" y="3502"/>
                                  </a:lnTo>
                                  <a:cubicBezTo>
                                    <a:pt x="27885" y="5979"/>
                                    <a:pt x="33623" y="9789"/>
                                    <a:pt x="39005" y="15123"/>
                                  </a:cubicBezTo>
                                  <a:cubicBezTo>
                                    <a:pt x="49673" y="24267"/>
                                    <a:pt x="54245" y="36459"/>
                                    <a:pt x="54245" y="51699"/>
                                  </a:cubicBezTo>
                                  <a:cubicBezTo>
                                    <a:pt x="54245" y="63891"/>
                                    <a:pt x="49673" y="76083"/>
                                    <a:pt x="43577" y="85227"/>
                                  </a:cubicBezTo>
                                  <a:cubicBezTo>
                                    <a:pt x="32814" y="99038"/>
                                    <a:pt x="19098" y="105134"/>
                                    <a:pt x="810" y="105134"/>
                                  </a:cubicBezTo>
                                  <a:lnTo>
                                    <a:pt x="0" y="104981"/>
                                  </a:lnTo>
                                  <a:lnTo>
                                    <a:pt x="0" y="98701"/>
                                  </a:lnTo>
                                  <a:lnTo>
                                    <a:pt x="810" y="99038"/>
                                  </a:lnTo>
                                  <a:cubicBezTo>
                                    <a:pt x="5382" y="99038"/>
                                    <a:pt x="9954" y="97514"/>
                                    <a:pt x="13002" y="95990"/>
                                  </a:cubicBezTo>
                                  <a:cubicBezTo>
                                    <a:pt x="17574" y="92942"/>
                                    <a:pt x="20622" y="86846"/>
                                    <a:pt x="23670" y="80655"/>
                                  </a:cubicBezTo>
                                  <a:cubicBezTo>
                                    <a:pt x="25194" y="73035"/>
                                    <a:pt x="26718" y="63891"/>
                                    <a:pt x="26718" y="53223"/>
                                  </a:cubicBezTo>
                                  <a:cubicBezTo>
                                    <a:pt x="26718" y="39507"/>
                                    <a:pt x="25194" y="30363"/>
                                    <a:pt x="23670" y="22743"/>
                                  </a:cubicBezTo>
                                  <a:cubicBezTo>
                                    <a:pt x="20622" y="16647"/>
                                    <a:pt x="17574" y="12075"/>
                                    <a:pt x="14526" y="9027"/>
                                  </a:cubicBezTo>
                                  <a:cubicBezTo>
                                    <a:pt x="9954" y="5979"/>
                                    <a:pt x="5382" y="4455"/>
                                    <a:pt x="810" y="4455"/>
                                  </a:cubicBezTo>
                                  <a:lnTo>
                                    <a:pt x="0" y="469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2" name="Shape 12732"/>
                          <wps:cNvSpPr/>
                          <wps:spPr>
                            <a:xfrm>
                              <a:off x="2320005" y="297561"/>
                              <a:ext cx="53388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388" h="100679">
                                  <a:moveTo>
                                    <a:pt x="0" y="0"/>
                                  </a:moveTo>
                                  <a:lnTo>
                                    <a:pt x="47339" y="0"/>
                                  </a:lnTo>
                                  <a:lnTo>
                                    <a:pt x="53388" y="672"/>
                                  </a:lnTo>
                                  <a:lnTo>
                                    <a:pt x="53388" y="6893"/>
                                  </a:lnTo>
                                  <a:lnTo>
                                    <a:pt x="45815" y="6096"/>
                                  </a:lnTo>
                                  <a:lnTo>
                                    <a:pt x="38100" y="6096"/>
                                  </a:lnTo>
                                  <a:lnTo>
                                    <a:pt x="38100" y="50292"/>
                                  </a:lnTo>
                                  <a:lnTo>
                                    <a:pt x="42767" y="50292"/>
                                  </a:lnTo>
                                  <a:lnTo>
                                    <a:pt x="53388" y="49230"/>
                                  </a:lnTo>
                                  <a:lnTo>
                                    <a:pt x="53388" y="65705"/>
                                  </a:lnTo>
                                  <a:lnTo>
                                    <a:pt x="45815" y="54864"/>
                                  </a:lnTo>
                                  <a:lnTo>
                                    <a:pt x="38100" y="54864"/>
                                  </a:lnTo>
                                  <a:lnTo>
                                    <a:pt x="38100" y="83820"/>
                                  </a:lnTo>
                                  <a:cubicBezTo>
                                    <a:pt x="38100" y="88488"/>
                                    <a:pt x="38100" y="93059"/>
                                    <a:pt x="39719" y="94583"/>
                                  </a:cubicBezTo>
                                  <a:cubicBezTo>
                                    <a:pt x="39719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7339" y="99155"/>
                                    <a:pt x="51911" y="99155"/>
                                  </a:cubicBez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cubicBezTo>
                                    <a:pt x="6096" y="99155"/>
                                    <a:pt x="9144" y="97631"/>
                                    <a:pt x="10668" y="97631"/>
                                  </a:cubicBezTo>
                                  <a:cubicBezTo>
                                    <a:pt x="12192" y="96107"/>
                                    <a:pt x="13716" y="94583"/>
                                    <a:pt x="13716" y="94583"/>
                                  </a:cubicBezTo>
                                  <a:cubicBezTo>
                                    <a:pt x="13716" y="93059"/>
                                    <a:pt x="15240" y="88488"/>
                                    <a:pt x="15240" y="83820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3" name="Shape 12733"/>
                          <wps:cNvSpPr/>
                          <wps:spPr>
                            <a:xfrm>
                              <a:off x="2373392" y="298233"/>
                              <a:ext cx="56531" cy="10000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6531" h="100007">
                                  <a:moveTo>
                                    <a:pt x="0" y="0"/>
                                  </a:moveTo>
                                  <a:lnTo>
                                    <a:pt x="21384" y="2376"/>
                                  </a:lnTo>
                                  <a:cubicBezTo>
                                    <a:pt x="27479" y="3900"/>
                                    <a:pt x="32052" y="6948"/>
                                    <a:pt x="35099" y="11520"/>
                                  </a:cubicBezTo>
                                  <a:cubicBezTo>
                                    <a:pt x="38147" y="16092"/>
                                    <a:pt x="39672" y="20664"/>
                                    <a:pt x="39672" y="26760"/>
                                  </a:cubicBezTo>
                                  <a:cubicBezTo>
                                    <a:pt x="39672" y="34380"/>
                                    <a:pt x="38147" y="40476"/>
                                    <a:pt x="32052" y="46572"/>
                                  </a:cubicBezTo>
                                  <a:cubicBezTo>
                                    <a:pt x="29003" y="49620"/>
                                    <a:pt x="24431" y="51144"/>
                                    <a:pt x="18335" y="52668"/>
                                  </a:cubicBezTo>
                                  <a:lnTo>
                                    <a:pt x="42719" y="87816"/>
                                  </a:lnTo>
                                  <a:cubicBezTo>
                                    <a:pt x="45863" y="90863"/>
                                    <a:pt x="47387" y="93911"/>
                                    <a:pt x="48911" y="95435"/>
                                  </a:cubicBezTo>
                                  <a:cubicBezTo>
                                    <a:pt x="50435" y="96959"/>
                                    <a:pt x="53483" y="98483"/>
                                    <a:pt x="56531" y="98483"/>
                                  </a:cubicBezTo>
                                  <a:lnTo>
                                    <a:pt x="56531" y="100007"/>
                                  </a:lnTo>
                                  <a:lnTo>
                                    <a:pt x="24431" y="100007"/>
                                  </a:lnTo>
                                  <a:lnTo>
                                    <a:pt x="0" y="65032"/>
                                  </a:lnTo>
                                  <a:lnTo>
                                    <a:pt x="0" y="48558"/>
                                  </a:lnTo>
                                  <a:lnTo>
                                    <a:pt x="4619" y="48096"/>
                                  </a:lnTo>
                                  <a:cubicBezTo>
                                    <a:pt x="7667" y="46572"/>
                                    <a:pt x="10715" y="43524"/>
                                    <a:pt x="12240" y="40476"/>
                                  </a:cubicBezTo>
                                  <a:cubicBezTo>
                                    <a:pt x="15287" y="37428"/>
                                    <a:pt x="15287" y="32856"/>
                                    <a:pt x="15287" y="28284"/>
                                  </a:cubicBezTo>
                                  <a:cubicBezTo>
                                    <a:pt x="15287" y="20664"/>
                                    <a:pt x="13764" y="14568"/>
                                    <a:pt x="10715" y="9996"/>
                                  </a:cubicBezTo>
                                  <a:cubicBezTo>
                                    <a:pt x="8429" y="8472"/>
                                    <a:pt x="6143" y="7329"/>
                                    <a:pt x="3286" y="6567"/>
                                  </a:cubicBezTo>
                                  <a:lnTo>
                                    <a:pt x="0" y="62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4" name="Shape 12734"/>
                          <wps:cNvSpPr/>
                          <wps:spPr>
                            <a:xfrm>
                              <a:off x="2435924" y="297562"/>
                              <a:ext cx="51911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1911" h="100679">
                                  <a:moveTo>
                                    <a:pt x="0" y="0"/>
                                  </a:moveTo>
                                  <a:lnTo>
                                    <a:pt x="51911" y="0"/>
                                  </a:lnTo>
                                  <a:lnTo>
                                    <a:pt x="51911" y="3048"/>
                                  </a:lnTo>
                                  <a:lnTo>
                                    <a:pt x="48863" y="3048"/>
                                  </a:lnTo>
                                  <a:cubicBezTo>
                                    <a:pt x="45815" y="3048"/>
                                    <a:pt x="44291" y="3048"/>
                                    <a:pt x="41243" y="4572"/>
                                  </a:cubicBezTo>
                                  <a:cubicBezTo>
                                    <a:pt x="41243" y="4572"/>
                                    <a:pt x="39719" y="6096"/>
                                    <a:pt x="38195" y="7620"/>
                                  </a:cubicBezTo>
                                  <a:cubicBezTo>
                                    <a:pt x="38195" y="9144"/>
                                    <a:pt x="38195" y="12192"/>
                                    <a:pt x="38195" y="18288"/>
                                  </a:cubicBezTo>
                                  <a:lnTo>
                                    <a:pt x="38195" y="83820"/>
                                  </a:lnTo>
                                  <a:cubicBezTo>
                                    <a:pt x="38195" y="88487"/>
                                    <a:pt x="38195" y="93059"/>
                                    <a:pt x="38195" y="93059"/>
                                  </a:cubicBezTo>
                                  <a:cubicBezTo>
                                    <a:pt x="39719" y="94583"/>
                                    <a:pt x="41243" y="96107"/>
                                    <a:pt x="42767" y="97631"/>
                                  </a:cubicBezTo>
                                  <a:cubicBezTo>
                                    <a:pt x="44291" y="97631"/>
                                    <a:pt x="45815" y="99155"/>
                                    <a:pt x="48863" y="99155"/>
                                  </a:cubicBezTo>
                                  <a:lnTo>
                                    <a:pt x="51911" y="99155"/>
                                  </a:lnTo>
                                  <a:lnTo>
                                    <a:pt x="51911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6096" y="99155"/>
                                    <a:pt x="7620" y="97631"/>
                                    <a:pt x="9144" y="97631"/>
                                  </a:cubicBezTo>
                                  <a:cubicBezTo>
                                    <a:pt x="10668" y="96107"/>
                                    <a:pt x="12192" y="94583"/>
                                    <a:pt x="12192" y="93059"/>
                                  </a:cubicBezTo>
                                  <a:cubicBezTo>
                                    <a:pt x="13716" y="91536"/>
                                    <a:pt x="13716" y="88487"/>
                                    <a:pt x="13716" y="83820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2192"/>
                                    <a:pt x="13716" y="9144"/>
                                    <a:pt x="12192" y="7620"/>
                                  </a:cubicBezTo>
                                  <a:cubicBezTo>
                                    <a:pt x="12192" y="6096"/>
                                    <a:pt x="10668" y="6096"/>
                                    <a:pt x="9144" y="4572"/>
                                  </a:cubicBezTo>
                                  <a:cubicBezTo>
                                    <a:pt x="7620" y="3048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5" name="Shape 12735"/>
                          <wps:cNvSpPr/>
                          <wps:spPr>
                            <a:xfrm>
                              <a:off x="2492407" y="297562"/>
                              <a:ext cx="103823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3823" h="103727">
                                  <a:moveTo>
                                    <a:pt x="0" y="0"/>
                                  </a:moveTo>
                                  <a:lnTo>
                                    <a:pt x="35052" y="0"/>
                                  </a:lnTo>
                                  <a:lnTo>
                                    <a:pt x="85439" y="62484"/>
                                  </a:lnTo>
                                  <a:lnTo>
                                    <a:pt x="85439" y="19812"/>
                                  </a:lnTo>
                                  <a:cubicBezTo>
                                    <a:pt x="85439" y="13716"/>
                                    <a:pt x="83915" y="9144"/>
                                    <a:pt x="82391" y="7620"/>
                                  </a:cubicBezTo>
                                  <a:cubicBezTo>
                                    <a:pt x="79343" y="4572"/>
                                    <a:pt x="76295" y="3048"/>
                                    <a:pt x="70199" y="3048"/>
                                  </a:cubicBezTo>
                                  <a:lnTo>
                                    <a:pt x="70199" y="0"/>
                                  </a:lnTo>
                                  <a:lnTo>
                                    <a:pt x="103823" y="0"/>
                                  </a:lnTo>
                                  <a:lnTo>
                                    <a:pt x="103823" y="3048"/>
                                  </a:lnTo>
                                  <a:cubicBezTo>
                                    <a:pt x="99251" y="3048"/>
                                    <a:pt x="96203" y="4572"/>
                                    <a:pt x="94583" y="4572"/>
                                  </a:cubicBezTo>
                                  <a:cubicBezTo>
                                    <a:pt x="93059" y="6096"/>
                                    <a:pt x="93059" y="7620"/>
                                    <a:pt x="91536" y="9144"/>
                                  </a:cubicBezTo>
                                  <a:cubicBezTo>
                                    <a:pt x="91536" y="10668"/>
                                    <a:pt x="90012" y="15240"/>
                                    <a:pt x="90012" y="19812"/>
                                  </a:cubicBezTo>
                                  <a:lnTo>
                                    <a:pt x="90012" y="103727"/>
                                  </a:lnTo>
                                  <a:lnTo>
                                    <a:pt x="88487" y="103727"/>
                                  </a:lnTo>
                                  <a:lnTo>
                                    <a:pt x="19812" y="19812"/>
                                  </a:lnTo>
                                  <a:lnTo>
                                    <a:pt x="19812" y="83820"/>
                                  </a:lnTo>
                                  <a:cubicBezTo>
                                    <a:pt x="19812" y="90012"/>
                                    <a:pt x="21336" y="93059"/>
                                    <a:pt x="22860" y="96107"/>
                                  </a:cubicBezTo>
                                  <a:cubicBezTo>
                                    <a:pt x="25908" y="97631"/>
                                    <a:pt x="28956" y="99155"/>
                                    <a:pt x="32004" y="99155"/>
                                  </a:cubicBezTo>
                                  <a:lnTo>
                                    <a:pt x="35052" y="99155"/>
                                  </a:lnTo>
                                  <a:lnTo>
                                    <a:pt x="35052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cubicBezTo>
                                    <a:pt x="4572" y="99155"/>
                                    <a:pt x="9144" y="97631"/>
                                    <a:pt x="10668" y="94583"/>
                                  </a:cubicBezTo>
                                  <a:cubicBezTo>
                                    <a:pt x="13716" y="93059"/>
                                    <a:pt x="13716" y="88488"/>
                                    <a:pt x="13716" y="83820"/>
                                  </a:cubicBezTo>
                                  <a:lnTo>
                                    <a:pt x="13716" y="12192"/>
                                  </a:lnTo>
                                  <a:lnTo>
                                    <a:pt x="12192" y="9144"/>
                                  </a:lnTo>
                                  <a:cubicBezTo>
                                    <a:pt x="9144" y="7620"/>
                                    <a:pt x="7620" y="6096"/>
                                    <a:pt x="6096" y="4572"/>
                                  </a:cubicBezTo>
                                  <a:cubicBezTo>
                                    <a:pt x="4572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6" name="Shape 12736"/>
                          <wps:cNvSpPr/>
                          <wps:spPr>
                            <a:xfrm>
                              <a:off x="2609945" y="296038"/>
                              <a:ext cx="111442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1442" h="105251">
                                  <a:moveTo>
                                    <a:pt x="56483" y="0"/>
                                  </a:moveTo>
                                  <a:cubicBezTo>
                                    <a:pt x="61055" y="0"/>
                                    <a:pt x="65627" y="0"/>
                                    <a:pt x="70199" y="0"/>
                                  </a:cubicBezTo>
                                  <a:cubicBezTo>
                                    <a:pt x="71723" y="1524"/>
                                    <a:pt x="76295" y="1524"/>
                                    <a:pt x="80867" y="4572"/>
                                  </a:cubicBezTo>
                                  <a:cubicBezTo>
                                    <a:pt x="85439" y="6096"/>
                                    <a:pt x="88487" y="6096"/>
                                    <a:pt x="90011" y="6096"/>
                                  </a:cubicBezTo>
                                  <a:cubicBezTo>
                                    <a:pt x="90011" y="6096"/>
                                    <a:pt x="91535" y="6096"/>
                                    <a:pt x="93059" y="4572"/>
                                  </a:cubicBezTo>
                                  <a:cubicBezTo>
                                    <a:pt x="94679" y="4572"/>
                                    <a:pt x="96203" y="3048"/>
                                    <a:pt x="96203" y="0"/>
                                  </a:cubicBezTo>
                                  <a:lnTo>
                                    <a:pt x="99251" y="0"/>
                                  </a:lnTo>
                                  <a:lnTo>
                                    <a:pt x="99251" y="35052"/>
                                  </a:lnTo>
                                  <a:lnTo>
                                    <a:pt x="96203" y="35052"/>
                                  </a:lnTo>
                                  <a:cubicBezTo>
                                    <a:pt x="93059" y="25908"/>
                                    <a:pt x="88487" y="18288"/>
                                    <a:pt x="80867" y="12192"/>
                                  </a:cubicBezTo>
                                  <a:cubicBezTo>
                                    <a:pt x="74771" y="7620"/>
                                    <a:pt x="67151" y="6096"/>
                                    <a:pt x="59531" y="6096"/>
                                  </a:cubicBezTo>
                                  <a:cubicBezTo>
                                    <a:pt x="51911" y="6096"/>
                                    <a:pt x="45815" y="7620"/>
                                    <a:pt x="41243" y="12192"/>
                                  </a:cubicBezTo>
                                  <a:cubicBezTo>
                                    <a:pt x="35052" y="15240"/>
                                    <a:pt x="32004" y="21336"/>
                                    <a:pt x="30480" y="28956"/>
                                  </a:cubicBezTo>
                                  <a:cubicBezTo>
                                    <a:pt x="27432" y="36576"/>
                                    <a:pt x="27432" y="44196"/>
                                    <a:pt x="27432" y="53340"/>
                                  </a:cubicBezTo>
                                  <a:cubicBezTo>
                                    <a:pt x="27432" y="62484"/>
                                    <a:pt x="27432" y="71628"/>
                                    <a:pt x="30480" y="77724"/>
                                  </a:cubicBezTo>
                                  <a:cubicBezTo>
                                    <a:pt x="32004" y="85344"/>
                                    <a:pt x="36671" y="91536"/>
                                    <a:pt x="41243" y="94583"/>
                                  </a:cubicBezTo>
                                  <a:cubicBezTo>
                                    <a:pt x="45815" y="97631"/>
                                    <a:pt x="51911" y="99155"/>
                                    <a:pt x="59531" y="99155"/>
                                  </a:cubicBezTo>
                                  <a:cubicBezTo>
                                    <a:pt x="62579" y="99155"/>
                                    <a:pt x="64103" y="99155"/>
                                    <a:pt x="67151" y="99155"/>
                                  </a:cubicBezTo>
                                  <a:cubicBezTo>
                                    <a:pt x="70199" y="97631"/>
                                    <a:pt x="71723" y="97631"/>
                                    <a:pt x="74771" y="96107"/>
                                  </a:cubicBezTo>
                                  <a:lnTo>
                                    <a:pt x="74771" y="74676"/>
                                  </a:lnTo>
                                  <a:cubicBezTo>
                                    <a:pt x="74771" y="71628"/>
                                    <a:pt x="74771" y="68580"/>
                                    <a:pt x="74771" y="67056"/>
                                  </a:cubicBezTo>
                                  <a:cubicBezTo>
                                    <a:pt x="73247" y="67056"/>
                                    <a:pt x="71723" y="65532"/>
                                    <a:pt x="70199" y="64008"/>
                                  </a:cubicBezTo>
                                  <a:cubicBezTo>
                                    <a:pt x="68675" y="64008"/>
                                    <a:pt x="67151" y="62484"/>
                                    <a:pt x="64103" y="62484"/>
                                  </a:cubicBezTo>
                                  <a:lnTo>
                                    <a:pt x="62579" y="62484"/>
                                  </a:lnTo>
                                  <a:lnTo>
                                    <a:pt x="62579" y="60960"/>
                                  </a:lnTo>
                                  <a:lnTo>
                                    <a:pt x="111442" y="60960"/>
                                  </a:lnTo>
                                  <a:lnTo>
                                    <a:pt x="111442" y="62484"/>
                                  </a:lnTo>
                                  <a:cubicBezTo>
                                    <a:pt x="106871" y="64008"/>
                                    <a:pt x="105347" y="64008"/>
                                    <a:pt x="103822" y="64008"/>
                                  </a:cubicBezTo>
                                  <a:cubicBezTo>
                                    <a:pt x="102298" y="65532"/>
                                    <a:pt x="100774" y="67056"/>
                                    <a:pt x="99251" y="68580"/>
                                  </a:cubicBezTo>
                                  <a:cubicBezTo>
                                    <a:pt x="99251" y="70104"/>
                                    <a:pt x="99251" y="71628"/>
                                    <a:pt x="99251" y="74676"/>
                                  </a:cubicBezTo>
                                  <a:lnTo>
                                    <a:pt x="99251" y="96107"/>
                                  </a:lnTo>
                                  <a:cubicBezTo>
                                    <a:pt x="93059" y="99155"/>
                                    <a:pt x="85439" y="102203"/>
                                    <a:pt x="79343" y="103727"/>
                                  </a:cubicBezTo>
                                  <a:cubicBezTo>
                                    <a:pt x="71723" y="103727"/>
                                    <a:pt x="64103" y="105251"/>
                                    <a:pt x="58007" y="105251"/>
                                  </a:cubicBezTo>
                                  <a:cubicBezTo>
                                    <a:pt x="47339" y="105251"/>
                                    <a:pt x="39719" y="103727"/>
                                    <a:pt x="33528" y="100679"/>
                                  </a:cubicBezTo>
                                  <a:cubicBezTo>
                                    <a:pt x="27432" y="99155"/>
                                    <a:pt x="21336" y="94583"/>
                                    <a:pt x="16764" y="91536"/>
                                  </a:cubicBezTo>
                                  <a:cubicBezTo>
                                    <a:pt x="12192" y="86963"/>
                                    <a:pt x="7620" y="82296"/>
                                    <a:pt x="4572" y="76200"/>
                                  </a:cubicBezTo>
                                  <a:cubicBezTo>
                                    <a:pt x="1524" y="70104"/>
                                    <a:pt x="0" y="62484"/>
                                    <a:pt x="0" y="53340"/>
                                  </a:cubicBezTo>
                                  <a:cubicBezTo>
                                    <a:pt x="0" y="38100"/>
                                    <a:pt x="6096" y="25908"/>
                                    <a:pt x="16764" y="15240"/>
                                  </a:cubicBezTo>
                                  <a:cubicBezTo>
                                    <a:pt x="27432" y="4572"/>
                                    <a:pt x="39719" y="0"/>
                                    <a:pt x="5648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7" name="Shape 12737"/>
                          <wps:cNvSpPr/>
                          <wps:spPr>
                            <a:xfrm>
                              <a:off x="2774823" y="296038"/>
                              <a:ext cx="70199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0199" h="105251">
                                  <a:moveTo>
                                    <a:pt x="30480" y="0"/>
                                  </a:moveTo>
                                  <a:cubicBezTo>
                                    <a:pt x="33528" y="0"/>
                                    <a:pt x="36576" y="0"/>
                                    <a:pt x="39624" y="0"/>
                                  </a:cubicBezTo>
                                  <a:cubicBezTo>
                                    <a:pt x="42672" y="1524"/>
                                    <a:pt x="45815" y="3048"/>
                                    <a:pt x="48863" y="4572"/>
                                  </a:cubicBezTo>
                                  <a:cubicBezTo>
                                    <a:pt x="51911" y="6096"/>
                                    <a:pt x="54959" y="6096"/>
                                    <a:pt x="56483" y="6096"/>
                                  </a:cubicBezTo>
                                  <a:cubicBezTo>
                                    <a:pt x="56483" y="6096"/>
                                    <a:pt x="58007" y="6096"/>
                                    <a:pt x="59531" y="4572"/>
                                  </a:cubicBezTo>
                                  <a:cubicBezTo>
                                    <a:pt x="59531" y="4572"/>
                                    <a:pt x="59531" y="3048"/>
                                    <a:pt x="61055" y="0"/>
                                  </a:cubicBezTo>
                                  <a:lnTo>
                                    <a:pt x="62579" y="0"/>
                                  </a:lnTo>
                                  <a:lnTo>
                                    <a:pt x="64103" y="33528"/>
                                  </a:lnTo>
                                  <a:lnTo>
                                    <a:pt x="61055" y="33528"/>
                                  </a:lnTo>
                                  <a:cubicBezTo>
                                    <a:pt x="59531" y="24384"/>
                                    <a:pt x="56483" y="18288"/>
                                    <a:pt x="50387" y="12192"/>
                                  </a:cubicBezTo>
                                  <a:cubicBezTo>
                                    <a:pt x="44196" y="7620"/>
                                    <a:pt x="38100" y="4572"/>
                                    <a:pt x="32004" y="4572"/>
                                  </a:cubicBezTo>
                                  <a:cubicBezTo>
                                    <a:pt x="27432" y="4572"/>
                                    <a:pt x="22860" y="6096"/>
                                    <a:pt x="19812" y="9144"/>
                                  </a:cubicBezTo>
                                  <a:cubicBezTo>
                                    <a:pt x="16764" y="12192"/>
                                    <a:pt x="15240" y="15240"/>
                                    <a:pt x="15240" y="18288"/>
                                  </a:cubicBezTo>
                                  <a:cubicBezTo>
                                    <a:pt x="15240" y="21336"/>
                                    <a:pt x="16764" y="22860"/>
                                    <a:pt x="16764" y="24384"/>
                                  </a:cubicBezTo>
                                  <a:cubicBezTo>
                                    <a:pt x="18288" y="27432"/>
                                    <a:pt x="21336" y="28956"/>
                                    <a:pt x="24384" y="32004"/>
                                  </a:cubicBezTo>
                                  <a:cubicBezTo>
                                    <a:pt x="25908" y="33528"/>
                                    <a:pt x="32004" y="36576"/>
                                    <a:pt x="39624" y="39624"/>
                                  </a:cubicBezTo>
                                  <a:cubicBezTo>
                                    <a:pt x="51911" y="45720"/>
                                    <a:pt x="59531" y="51816"/>
                                    <a:pt x="64103" y="56388"/>
                                  </a:cubicBezTo>
                                  <a:cubicBezTo>
                                    <a:pt x="68675" y="60960"/>
                                    <a:pt x="70199" y="67056"/>
                                    <a:pt x="70199" y="74676"/>
                                  </a:cubicBezTo>
                                  <a:cubicBezTo>
                                    <a:pt x="70199" y="82296"/>
                                    <a:pt x="67151" y="90012"/>
                                    <a:pt x="61055" y="96107"/>
                                  </a:cubicBezTo>
                                  <a:cubicBezTo>
                                    <a:pt x="53435" y="102203"/>
                                    <a:pt x="45815" y="105251"/>
                                    <a:pt x="35052" y="105251"/>
                                  </a:cubicBezTo>
                                  <a:cubicBezTo>
                                    <a:pt x="32004" y="105251"/>
                                    <a:pt x="28956" y="105251"/>
                                    <a:pt x="25908" y="103727"/>
                                  </a:cubicBezTo>
                                  <a:cubicBezTo>
                                    <a:pt x="22860" y="103727"/>
                                    <a:pt x="19812" y="102203"/>
                                    <a:pt x="15240" y="100679"/>
                                  </a:cubicBezTo>
                                  <a:cubicBezTo>
                                    <a:pt x="13716" y="99155"/>
                                    <a:pt x="10668" y="99155"/>
                                    <a:pt x="9144" y="99155"/>
                                  </a:cubicBezTo>
                                  <a:cubicBezTo>
                                    <a:pt x="9144" y="99155"/>
                                    <a:pt x="7620" y="99155"/>
                                    <a:pt x="6096" y="100679"/>
                                  </a:cubicBezTo>
                                  <a:cubicBezTo>
                                    <a:pt x="4572" y="102203"/>
                                    <a:pt x="3048" y="103727"/>
                                    <a:pt x="1524" y="105251"/>
                                  </a:cubicBezTo>
                                  <a:lnTo>
                                    <a:pt x="0" y="105251"/>
                                  </a:lnTo>
                                  <a:lnTo>
                                    <a:pt x="0" y="67056"/>
                                  </a:lnTo>
                                  <a:lnTo>
                                    <a:pt x="1524" y="67056"/>
                                  </a:lnTo>
                                  <a:cubicBezTo>
                                    <a:pt x="4572" y="77724"/>
                                    <a:pt x="9144" y="85344"/>
                                    <a:pt x="15240" y="91536"/>
                                  </a:cubicBezTo>
                                  <a:cubicBezTo>
                                    <a:pt x="21336" y="97631"/>
                                    <a:pt x="27432" y="100679"/>
                                    <a:pt x="35052" y="100679"/>
                                  </a:cubicBezTo>
                                  <a:cubicBezTo>
                                    <a:pt x="41148" y="100679"/>
                                    <a:pt x="44196" y="99155"/>
                                    <a:pt x="48863" y="96107"/>
                                  </a:cubicBezTo>
                                  <a:cubicBezTo>
                                    <a:pt x="51911" y="93059"/>
                                    <a:pt x="53435" y="88488"/>
                                    <a:pt x="53435" y="85344"/>
                                  </a:cubicBezTo>
                                  <a:cubicBezTo>
                                    <a:pt x="53435" y="82296"/>
                                    <a:pt x="51911" y="80772"/>
                                    <a:pt x="51911" y="77724"/>
                                  </a:cubicBezTo>
                                  <a:cubicBezTo>
                                    <a:pt x="50387" y="76200"/>
                                    <a:pt x="48863" y="73152"/>
                                    <a:pt x="45815" y="71628"/>
                                  </a:cubicBezTo>
                                  <a:cubicBezTo>
                                    <a:pt x="42672" y="70104"/>
                                    <a:pt x="38100" y="67056"/>
                                    <a:pt x="32004" y="64008"/>
                                  </a:cubicBezTo>
                                  <a:cubicBezTo>
                                    <a:pt x="22860" y="59436"/>
                                    <a:pt x="15240" y="54864"/>
                                    <a:pt x="12192" y="51816"/>
                                  </a:cubicBezTo>
                                  <a:cubicBezTo>
                                    <a:pt x="7620" y="48768"/>
                                    <a:pt x="4572" y="45720"/>
                                    <a:pt x="3048" y="41148"/>
                                  </a:cubicBezTo>
                                  <a:cubicBezTo>
                                    <a:pt x="0" y="38100"/>
                                    <a:pt x="0" y="33528"/>
                                    <a:pt x="0" y="28956"/>
                                  </a:cubicBezTo>
                                  <a:cubicBezTo>
                                    <a:pt x="0" y="19812"/>
                                    <a:pt x="3048" y="13716"/>
                                    <a:pt x="7620" y="7620"/>
                                  </a:cubicBezTo>
                                  <a:cubicBezTo>
                                    <a:pt x="13716" y="3048"/>
                                    <a:pt x="21336" y="0"/>
                                    <a:pt x="3048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8" name="Shape 12738"/>
                          <wps:cNvSpPr/>
                          <wps:spPr>
                            <a:xfrm>
                              <a:off x="2852642" y="297562"/>
                              <a:ext cx="108395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00679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48863" y="3048"/>
                                  </a:lnTo>
                                  <a:lnTo>
                                    <a:pt x="47339" y="3048"/>
                                  </a:lnTo>
                                  <a:cubicBezTo>
                                    <a:pt x="44291" y="3048"/>
                                    <a:pt x="42767" y="3048"/>
                                    <a:pt x="41243" y="4572"/>
                                  </a:cubicBezTo>
                                  <a:cubicBezTo>
                                    <a:pt x="39719" y="4572"/>
                                    <a:pt x="39719" y="6096"/>
                                    <a:pt x="39719" y="7620"/>
                                  </a:cubicBezTo>
                                  <a:cubicBezTo>
                                    <a:pt x="39719" y="9144"/>
                                    <a:pt x="41243" y="13716"/>
                                    <a:pt x="45815" y="19812"/>
                                  </a:cubicBezTo>
                                  <a:lnTo>
                                    <a:pt x="62579" y="53340"/>
                                  </a:lnTo>
                                  <a:lnTo>
                                    <a:pt x="80867" y="22860"/>
                                  </a:lnTo>
                                  <a:cubicBezTo>
                                    <a:pt x="85535" y="16764"/>
                                    <a:pt x="88583" y="10668"/>
                                    <a:pt x="88583" y="9144"/>
                                  </a:cubicBezTo>
                                  <a:cubicBezTo>
                                    <a:pt x="88583" y="7620"/>
                                    <a:pt x="87059" y="6096"/>
                                    <a:pt x="87059" y="4572"/>
                                  </a:cubicBezTo>
                                  <a:cubicBezTo>
                                    <a:pt x="84010" y="4572"/>
                                    <a:pt x="80867" y="3048"/>
                                    <a:pt x="76295" y="3048"/>
                                  </a:cubicBezTo>
                                  <a:lnTo>
                                    <a:pt x="76295" y="0"/>
                                  </a:lnTo>
                                  <a:lnTo>
                                    <a:pt x="108395" y="0"/>
                                  </a:lnTo>
                                  <a:lnTo>
                                    <a:pt x="108395" y="3048"/>
                                  </a:lnTo>
                                  <a:cubicBezTo>
                                    <a:pt x="105347" y="3048"/>
                                    <a:pt x="102298" y="4572"/>
                                    <a:pt x="100774" y="6096"/>
                                  </a:cubicBezTo>
                                  <a:cubicBezTo>
                                    <a:pt x="97727" y="7620"/>
                                    <a:pt x="93154" y="13716"/>
                                    <a:pt x="88583" y="22860"/>
                                  </a:cubicBezTo>
                                  <a:lnTo>
                                    <a:pt x="67151" y="59436"/>
                                  </a:lnTo>
                                  <a:lnTo>
                                    <a:pt x="67151" y="83820"/>
                                  </a:lnTo>
                                  <a:cubicBezTo>
                                    <a:pt x="67151" y="90012"/>
                                    <a:pt x="67151" y="93059"/>
                                    <a:pt x="67151" y="93059"/>
                                  </a:cubicBezTo>
                                  <a:cubicBezTo>
                                    <a:pt x="67151" y="94583"/>
                                    <a:pt x="68675" y="96107"/>
                                    <a:pt x="70199" y="97631"/>
                                  </a:cubicBezTo>
                                  <a:cubicBezTo>
                                    <a:pt x="71723" y="97631"/>
                                    <a:pt x="74771" y="99155"/>
                                    <a:pt x="76295" y="99155"/>
                                  </a:cubicBezTo>
                                  <a:lnTo>
                                    <a:pt x="82391" y="99155"/>
                                  </a:lnTo>
                                  <a:lnTo>
                                    <a:pt x="82391" y="100679"/>
                                  </a:lnTo>
                                  <a:lnTo>
                                    <a:pt x="26003" y="100679"/>
                                  </a:lnTo>
                                  <a:lnTo>
                                    <a:pt x="26003" y="99155"/>
                                  </a:lnTo>
                                  <a:lnTo>
                                    <a:pt x="30575" y="99155"/>
                                  </a:lnTo>
                                  <a:cubicBezTo>
                                    <a:pt x="33623" y="99155"/>
                                    <a:pt x="36671" y="97631"/>
                                    <a:pt x="38195" y="97631"/>
                                  </a:cubicBezTo>
                                  <a:cubicBezTo>
                                    <a:pt x="39719" y="96107"/>
                                    <a:pt x="41243" y="94583"/>
                                    <a:pt x="41243" y="93059"/>
                                  </a:cubicBezTo>
                                  <a:cubicBezTo>
                                    <a:pt x="41243" y="91536"/>
                                    <a:pt x="42767" y="88488"/>
                                    <a:pt x="42767" y="83820"/>
                                  </a:cubicBezTo>
                                  <a:lnTo>
                                    <a:pt x="42767" y="64008"/>
                                  </a:lnTo>
                                  <a:lnTo>
                                    <a:pt x="18288" y="19812"/>
                                  </a:lnTo>
                                  <a:cubicBezTo>
                                    <a:pt x="13716" y="12192"/>
                                    <a:pt x="10668" y="7620"/>
                                    <a:pt x="9144" y="6096"/>
                                  </a:cubicBezTo>
                                  <a:cubicBezTo>
                                    <a:pt x="6096" y="4572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39" name="Shape 12739"/>
                          <wps:cNvSpPr/>
                          <wps:spPr>
                            <a:xfrm>
                              <a:off x="2974753" y="296038"/>
                              <a:ext cx="70199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0199" h="105251">
                                  <a:moveTo>
                                    <a:pt x="30575" y="0"/>
                                  </a:moveTo>
                                  <a:cubicBezTo>
                                    <a:pt x="33623" y="0"/>
                                    <a:pt x="36671" y="0"/>
                                    <a:pt x="39719" y="0"/>
                                  </a:cubicBezTo>
                                  <a:cubicBezTo>
                                    <a:pt x="42767" y="1524"/>
                                    <a:pt x="45815" y="3048"/>
                                    <a:pt x="48863" y="4572"/>
                                  </a:cubicBezTo>
                                  <a:cubicBezTo>
                                    <a:pt x="51911" y="6096"/>
                                    <a:pt x="54959" y="6096"/>
                                    <a:pt x="56483" y="6096"/>
                                  </a:cubicBezTo>
                                  <a:cubicBezTo>
                                    <a:pt x="56483" y="6096"/>
                                    <a:pt x="58007" y="6096"/>
                                    <a:pt x="59531" y="4572"/>
                                  </a:cubicBezTo>
                                  <a:cubicBezTo>
                                    <a:pt x="59531" y="4572"/>
                                    <a:pt x="61055" y="3048"/>
                                    <a:pt x="61055" y="0"/>
                                  </a:cubicBezTo>
                                  <a:lnTo>
                                    <a:pt x="62579" y="0"/>
                                  </a:lnTo>
                                  <a:lnTo>
                                    <a:pt x="64103" y="33528"/>
                                  </a:lnTo>
                                  <a:lnTo>
                                    <a:pt x="61055" y="33528"/>
                                  </a:lnTo>
                                  <a:cubicBezTo>
                                    <a:pt x="59531" y="24384"/>
                                    <a:pt x="56483" y="18288"/>
                                    <a:pt x="50387" y="12192"/>
                                  </a:cubicBezTo>
                                  <a:cubicBezTo>
                                    <a:pt x="44291" y="7620"/>
                                    <a:pt x="38195" y="4572"/>
                                    <a:pt x="32099" y="4572"/>
                                  </a:cubicBezTo>
                                  <a:cubicBezTo>
                                    <a:pt x="27527" y="4572"/>
                                    <a:pt x="22955" y="6096"/>
                                    <a:pt x="19907" y="9144"/>
                                  </a:cubicBezTo>
                                  <a:cubicBezTo>
                                    <a:pt x="16764" y="12192"/>
                                    <a:pt x="15240" y="15240"/>
                                    <a:pt x="15240" y="18288"/>
                                  </a:cubicBezTo>
                                  <a:cubicBezTo>
                                    <a:pt x="15240" y="21336"/>
                                    <a:pt x="16764" y="22860"/>
                                    <a:pt x="16764" y="24384"/>
                                  </a:cubicBezTo>
                                  <a:cubicBezTo>
                                    <a:pt x="18288" y="27432"/>
                                    <a:pt x="21431" y="28956"/>
                                    <a:pt x="24479" y="32004"/>
                                  </a:cubicBezTo>
                                  <a:cubicBezTo>
                                    <a:pt x="26003" y="33528"/>
                                    <a:pt x="32099" y="36576"/>
                                    <a:pt x="39719" y="39624"/>
                                  </a:cubicBezTo>
                                  <a:cubicBezTo>
                                    <a:pt x="51911" y="45720"/>
                                    <a:pt x="59531" y="51816"/>
                                    <a:pt x="64103" y="56388"/>
                                  </a:cubicBezTo>
                                  <a:cubicBezTo>
                                    <a:pt x="68675" y="60960"/>
                                    <a:pt x="70199" y="67056"/>
                                    <a:pt x="70199" y="74676"/>
                                  </a:cubicBezTo>
                                  <a:cubicBezTo>
                                    <a:pt x="70199" y="82296"/>
                                    <a:pt x="67151" y="90012"/>
                                    <a:pt x="61055" y="96107"/>
                                  </a:cubicBezTo>
                                  <a:cubicBezTo>
                                    <a:pt x="53435" y="102203"/>
                                    <a:pt x="45815" y="105251"/>
                                    <a:pt x="35147" y="105251"/>
                                  </a:cubicBezTo>
                                  <a:cubicBezTo>
                                    <a:pt x="32099" y="105251"/>
                                    <a:pt x="29051" y="105251"/>
                                    <a:pt x="26003" y="103727"/>
                                  </a:cubicBezTo>
                                  <a:cubicBezTo>
                                    <a:pt x="22955" y="103727"/>
                                    <a:pt x="19907" y="102203"/>
                                    <a:pt x="15240" y="100679"/>
                                  </a:cubicBezTo>
                                  <a:cubicBezTo>
                                    <a:pt x="13716" y="99155"/>
                                    <a:pt x="10668" y="99155"/>
                                    <a:pt x="9144" y="99155"/>
                                  </a:cubicBezTo>
                                  <a:cubicBezTo>
                                    <a:pt x="9144" y="99155"/>
                                    <a:pt x="7620" y="99155"/>
                                    <a:pt x="6096" y="100679"/>
                                  </a:cubicBezTo>
                                  <a:cubicBezTo>
                                    <a:pt x="4572" y="102203"/>
                                    <a:pt x="3048" y="103727"/>
                                    <a:pt x="1524" y="105251"/>
                                  </a:cubicBezTo>
                                  <a:lnTo>
                                    <a:pt x="0" y="105251"/>
                                  </a:lnTo>
                                  <a:lnTo>
                                    <a:pt x="0" y="67056"/>
                                  </a:lnTo>
                                  <a:lnTo>
                                    <a:pt x="1524" y="67056"/>
                                  </a:lnTo>
                                  <a:cubicBezTo>
                                    <a:pt x="4572" y="77724"/>
                                    <a:pt x="9144" y="85344"/>
                                    <a:pt x="15240" y="91536"/>
                                  </a:cubicBezTo>
                                  <a:cubicBezTo>
                                    <a:pt x="21431" y="97631"/>
                                    <a:pt x="27527" y="100679"/>
                                    <a:pt x="35147" y="100679"/>
                                  </a:cubicBezTo>
                                  <a:cubicBezTo>
                                    <a:pt x="41243" y="100679"/>
                                    <a:pt x="45815" y="99155"/>
                                    <a:pt x="48863" y="96107"/>
                                  </a:cubicBezTo>
                                  <a:cubicBezTo>
                                    <a:pt x="51911" y="93059"/>
                                    <a:pt x="53435" y="88488"/>
                                    <a:pt x="53435" y="85344"/>
                                  </a:cubicBezTo>
                                  <a:cubicBezTo>
                                    <a:pt x="53435" y="82296"/>
                                    <a:pt x="53435" y="80772"/>
                                    <a:pt x="51911" y="77724"/>
                                  </a:cubicBezTo>
                                  <a:cubicBezTo>
                                    <a:pt x="50387" y="76200"/>
                                    <a:pt x="48863" y="73152"/>
                                    <a:pt x="45815" y="71628"/>
                                  </a:cubicBezTo>
                                  <a:cubicBezTo>
                                    <a:pt x="42767" y="70104"/>
                                    <a:pt x="38195" y="67056"/>
                                    <a:pt x="32099" y="64008"/>
                                  </a:cubicBezTo>
                                  <a:cubicBezTo>
                                    <a:pt x="22955" y="59436"/>
                                    <a:pt x="16764" y="54864"/>
                                    <a:pt x="12192" y="51816"/>
                                  </a:cubicBezTo>
                                  <a:cubicBezTo>
                                    <a:pt x="7620" y="48768"/>
                                    <a:pt x="4572" y="45720"/>
                                    <a:pt x="3048" y="41148"/>
                                  </a:cubicBezTo>
                                  <a:cubicBezTo>
                                    <a:pt x="0" y="38100"/>
                                    <a:pt x="0" y="33528"/>
                                    <a:pt x="0" y="28956"/>
                                  </a:cubicBezTo>
                                  <a:cubicBezTo>
                                    <a:pt x="0" y="19812"/>
                                    <a:pt x="3048" y="13716"/>
                                    <a:pt x="9144" y="7620"/>
                                  </a:cubicBezTo>
                                  <a:cubicBezTo>
                                    <a:pt x="13716" y="3048"/>
                                    <a:pt x="21431" y="0"/>
                                    <a:pt x="3057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0" name="Shape 12740"/>
                          <wps:cNvSpPr/>
                          <wps:spPr>
                            <a:xfrm>
                              <a:off x="3057239" y="297562"/>
                              <a:ext cx="91535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535" h="100679">
                                  <a:moveTo>
                                    <a:pt x="0" y="0"/>
                                  </a:moveTo>
                                  <a:lnTo>
                                    <a:pt x="91535" y="0"/>
                                  </a:lnTo>
                                  <a:lnTo>
                                    <a:pt x="91535" y="27432"/>
                                  </a:lnTo>
                                  <a:lnTo>
                                    <a:pt x="88487" y="27432"/>
                                  </a:lnTo>
                                  <a:cubicBezTo>
                                    <a:pt x="86963" y="21336"/>
                                    <a:pt x="85439" y="16764"/>
                                    <a:pt x="83915" y="13716"/>
                                  </a:cubicBezTo>
                                  <a:cubicBezTo>
                                    <a:pt x="80867" y="10668"/>
                                    <a:pt x="79343" y="9144"/>
                                    <a:pt x="74771" y="7620"/>
                                  </a:cubicBezTo>
                                  <a:cubicBezTo>
                                    <a:pt x="73247" y="6096"/>
                                    <a:pt x="70199" y="6096"/>
                                    <a:pt x="65627" y="6096"/>
                                  </a:cubicBezTo>
                                  <a:lnTo>
                                    <a:pt x="58007" y="6096"/>
                                  </a:lnTo>
                                  <a:lnTo>
                                    <a:pt x="58007" y="83820"/>
                                  </a:lnTo>
                                  <a:cubicBezTo>
                                    <a:pt x="58007" y="88488"/>
                                    <a:pt x="58007" y="93059"/>
                                    <a:pt x="58007" y="93059"/>
                                  </a:cubicBezTo>
                                  <a:cubicBezTo>
                                    <a:pt x="59531" y="94583"/>
                                    <a:pt x="61055" y="96107"/>
                                    <a:pt x="62579" y="97631"/>
                                  </a:cubicBezTo>
                                  <a:cubicBezTo>
                                    <a:pt x="64103" y="97631"/>
                                    <a:pt x="65627" y="99155"/>
                                    <a:pt x="68675" y="99155"/>
                                  </a:cubicBezTo>
                                  <a:lnTo>
                                    <a:pt x="71723" y="99155"/>
                                  </a:lnTo>
                                  <a:lnTo>
                                    <a:pt x="71723" y="100679"/>
                                  </a:lnTo>
                                  <a:lnTo>
                                    <a:pt x="19812" y="100679"/>
                                  </a:lnTo>
                                  <a:lnTo>
                                    <a:pt x="19812" y="99155"/>
                                  </a:lnTo>
                                  <a:lnTo>
                                    <a:pt x="22860" y="99155"/>
                                  </a:lnTo>
                                  <a:cubicBezTo>
                                    <a:pt x="25908" y="99155"/>
                                    <a:pt x="27432" y="97631"/>
                                    <a:pt x="30480" y="97631"/>
                                  </a:cubicBezTo>
                                  <a:cubicBezTo>
                                    <a:pt x="30480" y="96107"/>
                                    <a:pt x="32004" y="94583"/>
                                    <a:pt x="33528" y="93059"/>
                                  </a:cubicBezTo>
                                  <a:cubicBezTo>
                                    <a:pt x="33528" y="91536"/>
                                    <a:pt x="33528" y="88488"/>
                                    <a:pt x="33528" y="83820"/>
                                  </a:cubicBezTo>
                                  <a:lnTo>
                                    <a:pt x="33528" y="6096"/>
                                  </a:lnTo>
                                  <a:lnTo>
                                    <a:pt x="25908" y="6096"/>
                                  </a:lnTo>
                                  <a:cubicBezTo>
                                    <a:pt x="19812" y="6096"/>
                                    <a:pt x="15240" y="7620"/>
                                    <a:pt x="12192" y="10668"/>
                                  </a:cubicBezTo>
                                  <a:cubicBezTo>
                                    <a:pt x="7620" y="13716"/>
                                    <a:pt x="4572" y="19812"/>
                                    <a:pt x="3048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1" name="Shape 12741"/>
                          <wps:cNvSpPr/>
                          <wps:spPr>
                            <a:xfrm>
                              <a:off x="3159443" y="297562"/>
                              <a:ext cx="93154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3154" h="100679">
                                  <a:moveTo>
                                    <a:pt x="0" y="0"/>
                                  </a:moveTo>
                                  <a:lnTo>
                                    <a:pt x="85535" y="0"/>
                                  </a:lnTo>
                                  <a:lnTo>
                                    <a:pt x="85535" y="30480"/>
                                  </a:lnTo>
                                  <a:lnTo>
                                    <a:pt x="82486" y="30480"/>
                                  </a:lnTo>
                                  <a:cubicBezTo>
                                    <a:pt x="80963" y="22860"/>
                                    <a:pt x="79439" y="18288"/>
                                    <a:pt x="76391" y="13715"/>
                                  </a:cubicBezTo>
                                  <a:cubicBezTo>
                                    <a:pt x="73342" y="10668"/>
                                    <a:pt x="70295" y="9144"/>
                                    <a:pt x="65627" y="7620"/>
                                  </a:cubicBezTo>
                                  <a:cubicBezTo>
                                    <a:pt x="62579" y="6096"/>
                                    <a:pt x="58007" y="6096"/>
                                    <a:pt x="48863" y="6096"/>
                                  </a:cubicBezTo>
                                  <a:lnTo>
                                    <a:pt x="39719" y="6096"/>
                                  </a:lnTo>
                                  <a:lnTo>
                                    <a:pt x="39719" y="47244"/>
                                  </a:lnTo>
                                  <a:lnTo>
                                    <a:pt x="41243" y="47244"/>
                                  </a:lnTo>
                                  <a:cubicBezTo>
                                    <a:pt x="47339" y="47244"/>
                                    <a:pt x="51911" y="45720"/>
                                    <a:pt x="54959" y="41148"/>
                                  </a:cubicBezTo>
                                  <a:cubicBezTo>
                                    <a:pt x="58007" y="36576"/>
                                    <a:pt x="59531" y="30480"/>
                                    <a:pt x="61055" y="22860"/>
                                  </a:cubicBezTo>
                                  <a:lnTo>
                                    <a:pt x="64103" y="22860"/>
                                  </a:lnTo>
                                  <a:lnTo>
                                    <a:pt x="64103" y="76200"/>
                                  </a:lnTo>
                                  <a:lnTo>
                                    <a:pt x="61055" y="76200"/>
                                  </a:lnTo>
                                  <a:cubicBezTo>
                                    <a:pt x="59531" y="70103"/>
                                    <a:pt x="59531" y="65532"/>
                                    <a:pt x="56483" y="62484"/>
                                  </a:cubicBezTo>
                                  <a:cubicBezTo>
                                    <a:pt x="54959" y="57912"/>
                                    <a:pt x="53435" y="56388"/>
                                    <a:pt x="50387" y="54864"/>
                                  </a:cubicBezTo>
                                  <a:cubicBezTo>
                                    <a:pt x="47339" y="53339"/>
                                    <a:pt x="44291" y="53339"/>
                                    <a:pt x="39719" y="53339"/>
                                  </a:cubicBezTo>
                                  <a:lnTo>
                                    <a:pt x="39719" y="80772"/>
                                  </a:lnTo>
                                  <a:cubicBezTo>
                                    <a:pt x="39719" y="86963"/>
                                    <a:pt x="39719" y="90011"/>
                                    <a:pt x="39719" y="91535"/>
                                  </a:cubicBezTo>
                                  <a:cubicBezTo>
                                    <a:pt x="39719" y="93059"/>
                                    <a:pt x="41243" y="93059"/>
                                    <a:pt x="42767" y="94583"/>
                                  </a:cubicBezTo>
                                  <a:cubicBezTo>
                                    <a:pt x="44291" y="94583"/>
                                    <a:pt x="45815" y="96107"/>
                                    <a:pt x="48863" y="96107"/>
                                  </a:cubicBezTo>
                                  <a:lnTo>
                                    <a:pt x="54959" y="96107"/>
                                  </a:lnTo>
                                  <a:cubicBezTo>
                                    <a:pt x="64103" y="96107"/>
                                    <a:pt x="71818" y="93059"/>
                                    <a:pt x="77915" y="88487"/>
                                  </a:cubicBezTo>
                                  <a:cubicBezTo>
                                    <a:pt x="82486" y="85439"/>
                                    <a:pt x="87059" y="77724"/>
                                    <a:pt x="90107" y="68580"/>
                                  </a:cubicBezTo>
                                  <a:lnTo>
                                    <a:pt x="93154" y="68580"/>
                                  </a:lnTo>
                                  <a:lnTo>
                                    <a:pt x="88583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4572" y="99155"/>
                                  </a:lnTo>
                                  <a:cubicBezTo>
                                    <a:pt x="7620" y="99155"/>
                                    <a:pt x="9239" y="97631"/>
                                    <a:pt x="10763" y="97631"/>
                                  </a:cubicBezTo>
                                  <a:cubicBezTo>
                                    <a:pt x="12287" y="96107"/>
                                    <a:pt x="13811" y="94583"/>
                                    <a:pt x="13811" y="93059"/>
                                  </a:cubicBezTo>
                                  <a:cubicBezTo>
                                    <a:pt x="15335" y="91535"/>
                                    <a:pt x="15335" y="88487"/>
                                    <a:pt x="15335" y="83820"/>
                                  </a:cubicBezTo>
                                  <a:lnTo>
                                    <a:pt x="15335" y="18288"/>
                                  </a:lnTo>
                                  <a:cubicBezTo>
                                    <a:pt x="15335" y="13715"/>
                                    <a:pt x="15335" y="10668"/>
                                    <a:pt x="13811" y="9144"/>
                                  </a:cubicBezTo>
                                  <a:cubicBezTo>
                                    <a:pt x="13811" y="7620"/>
                                    <a:pt x="13811" y="6096"/>
                                    <a:pt x="12287" y="4572"/>
                                  </a:cubicBezTo>
                                  <a:cubicBezTo>
                                    <a:pt x="9239" y="3048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2742" name="Shape 12742"/>
                          <wps:cNvSpPr/>
                          <wps:spPr>
                            <a:xfrm>
                              <a:off x="3264789" y="297562"/>
                              <a:ext cx="138970" cy="10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8970" h="100680">
                                  <a:moveTo>
                                    <a:pt x="0" y="0"/>
                                  </a:moveTo>
                                  <a:lnTo>
                                    <a:pt x="41243" y="0"/>
                                  </a:lnTo>
                                  <a:lnTo>
                                    <a:pt x="70199" y="67056"/>
                                  </a:lnTo>
                                  <a:lnTo>
                                    <a:pt x="97727" y="0"/>
                                  </a:lnTo>
                                  <a:lnTo>
                                    <a:pt x="138970" y="0"/>
                                  </a:lnTo>
                                  <a:lnTo>
                                    <a:pt x="138970" y="3049"/>
                                  </a:lnTo>
                                  <a:lnTo>
                                    <a:pt x="135922" y="3049"/>
                                  </a:lnTo>
                                  <a:cubicBezTo>
                                    <a:pt x="132778" y="3049"/>
                                    <a:pt x="129730" y="3049"/>
                                    <a:pt x="128207" y="4573"/>
                                  </a:cubicBezTo>
                                  <a:cubicBezTo>
                                    <a:pt x="126683" y="4573"/>
                                    <a:pt x="125159" y="6097"/>
                                    <a:pt x="125159" y="7620"/>
                                  </a:cubicBezTo>
                                  <a:cubicBezTo>
                                    <a:pt x="125159" y="9144"/>
                                    <a:pt x="123634" y="12192"/>
                                    <a:pt x="123634" y="16764"/>
                                  </a:cubicBezTo>
                                  <a:lnTo>
                                    <a:pt x="123634" y="83820"/>
                                  </a:lnTo>
                                  <a:cubicBezTo>
                                    <a:pt x="123634" y="88488"/>
                                    <a:pt x="125159" y="93059"/>
                                    <a:pt x="125159" y="93059"/>
                                  </a:cubicBezTo>
                                  <a:cubicBezTo>
                                    <a:pt x="125159" y="94583"/>
                                    <a:pt x="126683" y="96107"/>
                                    <a:pt x="128207" y="97631"/>
                                  </a:cubicBezTo>
                                  <a:cubicBezTo>
                                    <a:pt x="129730" y="97631"/>
                                    <a:pt x="132778" y="99156"/>
                                    <a:pt x="135922" y="99156"/>
                                  </a:cubicBezTo>
                                  <a:lnTo>
                                    <a:pt x="138970" y="99156"/>
                                  </a:lnTo>
                                  <a:lnTo>
                                    <a:pt x="138970" y="100680"/>
                                  </a:lnTo>
                                  <a:lnTo>
                                    <a:pt x="85534" y="100680"/>
                                  </a:lnTo>
                                  <a:lnTo>
                                    <a:pt x="85534" y="99156"/>
                                  </a:lnTo>
                                  <a:lnTo>
                                    <a:pt x="88583" y="99156"/>
                                  </a:lnTo>
                                  <a:cubicBezTo>
                                    <a:pt x="91630" y="99156"/>
                                    <a:pt x="94678" y="97631"/>
                                    <a:pt x="96202" y="97631"/>
                                  </a:cubicBezTo>
                                  <a:cubicBezTo>
                                    <a:pt x="97727" y="96107"/>
                                    <a:pt x="97727" y="94583"/>
                                    <a:pt x="99251" y="93059"/>
                                  </a:cubicBezTo>
                                  <a:cubicBezTo>
                                    <a:pt x="99251" y="91536"/>
                                    <a:pt x="99251" y="88488"/>
                                    <a:pt x="99251" y="83820"/>
                                  </a:cubicBezTo>
                                  <a:lnTo>
                                    <a:pt x="99251" y="9144"/>
                                  </a:lnTo>
                                  <a:lnTo>
                                    <a:pt x="61055" y="100680"/>
                                  </a:lnTo>
                                  <a:lnTo>
                                    <a:pt x="59531" y="100680"/>
                                  </a:lnTo>
                                  <a:lnTo>
                                    <a:pt x="19907" y="9144"/>
                                  </a:lnTo>
                                  <a:lnTo>
                                    <a:pt x="19907" y="80773"/>
                                  </a:lnTo>
                                  <a:cubicBezTo>
                                    <a:pt x="19907" y="85440"/>
                                    <a:pt x="19907" y="88488"/>
                                    <a:pt x="19907" y="90012"/>
                                  </a:cubicBezTo>
                                  <a:cubicBezTo>
                                    <a:pt x="21431" y="93059"/>
                                    <a:pt x="22955" y="94583"/>
                                    <a:pt x="24479" y="96107"/>
                                  </a:cubicBezTo>
                                  <a:cubicBezTo>
                                    <a:pt x="27527" y="97631"/>
                                    <a:pt x="30575" y="99156"/>
                                    <a:pt x="35147" y="99156"/>
                                  </a:cubicBezTo>
                                  <a:lnTo>
                                    <a:pt x="35147" y="100680"/>
                                  </a:lnTo>
                                  <a:lnTo>
                                    <a:pt x="0" y="100680"/>
                                  </a:lnTo>
                                  <a:lnTo>
                                    <a:pt x="0" y="99156"/>
                                  </a:lnTo>
                                  <a:lnTo>
                                    <a:pt x="1524" y="99156"/>
                                  </a:lnTo>
                                  <a:cubicBezTo>
                                    <a:pt x="3048" y="99156"/>
                                    <a:pt x="6096" y="97631"/>
                                    <a:pt x="7620" y="97631"/>
                                  </a:cubicBezTo>
                                  <a:cubicBezTo>
                                    <a:pt x="9144" y="96107"/>
                                    <a:pt x="10668" y="96107"/>
                                    <a:pt x="12192" y="94583"/>
                                  </a:cubicBezTo>
                                  <a:cubicBezTo>
                                    <a:pt x="12192" y="93059"/>
                                    <a:pt x="13716" y="91536"/>
                                    <a:pt x="13716" y="88488"/>
                                  </a:cubicBezTo>
                                  <a:cubicBezTo>
                                    <a:pt x="13716" y="88488"/>
                                    <a:pt x="13716" y="85440"/>
                                    <a:pt x="13716" y="80773"/>
                                  </a:cubicBezTo>
                                  <a:lnTo>
                                    <a:pt x="13716" y="16764"/>
                                  </a:lnTo>
                                  <a:cubicBezTo>
                                    <a:pt x="13716" y="12192"/>
                                    <a:pt x="13716" y="9144"/>
                                    <a:pt x="13716" y="7620"/>
                                  </a:cubicBezTo>
                                  <a:cubicBezTo>
                                    <a:pt x="13716" y="6097"/>
                                    <a:pt x="12192" y="6097"/>
                                    <a:pt x="10668" y="4573"/>
                                  </a:cubicBezTo>
                                  <a:cubicBezTo>
                                    <a:pt x="9144" y="3049"/>
                                    <a:pt x="6096" y="3049"/>
                                    <a:pt x="3048" y="3049"/>
                                  </a:cubicBezTo>
                                  <a:lnTo>
                                    <a:pt x="0" y="304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51" name="Shape 96051"/>
                          <wps:cNvSpPr/>
                          <wps:spPr>
                            <a:xfrm>
                              <a:off x="0" y="418433"/>
                              <a:ext cx="3409188" cy="198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409188" h="19813">
                                  <a:moveTo>
                                    <a:pt x="0" y="0"/>
                                  </a:moveTo>
                                  <a:lnTo>
                                    <a:pt x="3409188" y="0"/>
                                  </a:lnTo>
                                  <a:lnTo>
                                    <a:pt x="3409188" y="19813"/>
                                  </a:lnTo>
                                  <a:lnTo>
                                    <a:pt x="0" y="19813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3A7C22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164" style="width:268.44pt;height:34.5076pt;mso-position-horizontal-relative:char;mso-position-vertical-relative:line" coordsize="34091,4382">
                  <v:shape id="Shape 12692" style="position:absolute;width:701;height:1052;left:72;top:0;" coordsize="70199,105251" path="m32099,0c35147,0,38195,0,41243,1524c42767,1524,45815,3048,48863,4572c53435,6096,54959,6096,56483,6096c58007,6096,58007,6096,59531,6096c59531,4572,61055,3048,61055,0l64103,0l64103,33528l61055,33528c59531,24384,56483,18288,50387,12192c45815,7620,39719,4572,32099,4572c27432,4572,22860,6096,21336,9144c18288,12192,16764,15240,16764,18288c16764,21336,16764,22860,18288,24384c19812,27432,21336,28956,24384,32004c27432,33528,32099,36671,41243,39719c53435,45815,61055,51912,64103,56483c68675,62579,70199,67151,70199,74771c70199,82391,67151,90012,61055,96107c54959,102203,45815,105251,36671,105251c32099,105251,28956,105251,27432,103727c24384,103727,19812,102203,16764,100679c13716,99155,12192,99155,10668,99155c9144,99155,7620,99155,6096,100679c4572,102203,3048,103727,3048,105251l0,105251l0,67151l3048,67151c4572,77819,9144,85439,15240,91536c21336,97631,28956,100679,35147,100679c41243,100679,45815,99155,48863,96107c51911,93059,53435,88488,53435,85439c53435,82391,53435,80867,51911,77819c50387,76295,48863,73247,45815,71724c44291,70200,39719,67151,32099,64103c22860,59531,16764,54959,12192,51912c9144,48863,6096,45815,3048,41243c1524,38195,0,33528,0,28956c0,21336,3048,13716,9144,7620c15240,3048,22860,0,32099,0x">
                    <v:stroke weight="0pt" endcap="flat" joinstyle="miter" miterlimit="10" on="false" color="#000000" opacity="0"/>
                    <v:fill on="true" color="#3a7c22"/>
                  </v:shape>
                  <v:shape id="Shape 12693" style="position:absolute;width:542;height:1052;left:911;top:0;" coordsize="54245,105251" path="m53435,0l54245,137l54245,4840l53435,4572c44291,4572,38195,10668,32099,19812c29051,27432,27527,38195,27527,53436c27527,70200,30575,82391,36671,91536c39719,96107,45815,99155,53435,99155l54245,98976l54245,105092l53435,105251c35147,105251,21431,99155,12287,86963c4572,77819,0,65627,0,51912c0,36671,4572,24384,15335,15240c26003,4572,38195,0,53435,0x">
                    <v:stroke weight="0pt" endcap="flat" joinstyle="miter" miterlimit="10" on="false" color="#000000" opacity="0"/>
                    <v:fill on="true" color="#3a7c22"/>
                  </v:shape>
                  <v:shape id="Shape 12694" style="position:absolute;width:526;height:1049;left:1453;top:1;" coordsize="52626,104955" path="m0,0l20610,3482c27099,5959,32814,9769,37386,15103c48054,24247,52626,36534,52626,51774c52626,65490,49578,76158,41958,85302c36624,92159,30528,97113,23467,100351l0,104955l0,98839l13002,95970c16050,92922,20622,88350,22146,80730c25194,73110,26718,63966,26718,53298c26718,39582,25194,30343,22146,22723c20622,16627,16050,12055,13002,9006l0,4703l0,0x">
                    <v:stroke weight="0pt" endcap="flat" joinstyle="miter" miterlimit="10" on="false" color="#000000" opacity="0"/>
                    <v:fill on="true" color="#3a7c22"/>
                  </v:shape>
                  <v:shape id="Shape 12695" style="position:absolute;width:931;height:1022;left:2025;top:15;" coordsize="93154,102203" path="m0,0l53435,0l53435,3048l48863,3048c45815,3048,44291,3048,42767,4572c41243,6096,39719,6096,39719,7620c38195,9144,38195,12192,38195,18288l38195,82391c38195,86963,38195,90011,39719,91535c39719,93059,41243,94583,42767,94583c44291,96107,47339,96107,51911,96107l59531,96107c65627,96107,70294,94583,73343,93059c77915,91535,80963,88487,82487,83915c85535,79343,88582,73247,90107,65627l93154,65627l90107,102203l0,102203l0,99155l3048,99155c6096,99155,9144,97631,10763,97631c12287,96107,12287,94583,13811,93059c13811,93059,13811,88487,13811,83915l13811,18288c13811,12192,13811,9144,13811,7620c12287,6096,12287,6096,10763,4572c7620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696" style="position:absolute;width:1038;height:1037;left:3079;top:15;" coordsize="103823,103727" path="m0,0l51911,0l51911,3048l50387,3048c45815,3048,42767,3048,41243,4572c39719,4572,39719,6096,38195,7620c38195,9144,38195,12192,38195,18288l38195,68675c38195,77819,38195,82391,39719,85439c41243,88488,42767,91536,45815,93059c48863,94583,53435,96107,58007,96107c64103,96107,68675,94583,71723,93059c76295,90012,79438,86963,80963,82391c82487,77819,84010,70200,84010,59531l84010,18288c84010,13716,84010,10668,82487,9144c80963,7620,79438,6096,79438,4572c76295,3048,73247,3048,68675,3048l68675,0l103823,0l103823,3048l102299,3048c99251,3048,96202,3048,94679,4572c93154,6096,91630,7620,91630,10668c90107,12192,90107,13716,90107,18288l90107,56483c90107,68675,88582,77819,87059,82391c85535,88488,82487,93059,76295,97631c70199,102203,62579,103727,51911,103727c42767,103727,35147,102203,30575,100679c24479,97631,19812,93059,16764,88488c15240,83915,13716,76295,13716,68675l13716,18288c13716,12192,12192,9144,12192,7620c12192,6096,10668,4572,9144,4572c7620,3048,4572,3048,0,3048l0,0x">
                    <v:stroke weight="0pt" endcap="flat" joinstyle="miter" miterlimit="10" on="false" color="#000000" opacity="0"/>
                    <v:fill on="true" color="#3a7c22"/>
                  </v:shape>
                  <v:shape id="Shape 12697" style="position:absolute;width:916;height:1022;left:4239;top:15;" coordsize="91630,102203" path="m0,0l91630,0l91630,27432l88582,27432c87058,21336,85534,16764,82486,13716c80963,10668,77819,9144,74771,7620c73247,6096,70199,6096,65627,6096l58007,6096l58007,83915c58007,90012,58007,93059,58007,94583c59531,94583,61055,96107,62579,97631c64103,97631,65627,99155,68675,99155l71723,99155l71723,102203l19812,102203l19812,99155l22955,99155c26003,99155,27527,97631,29051,97631c30575,96107,32099,94583,32099,93059c33623,93059,33623,88488,33623,83915l33623,6096l26003,6096c19812,6096,13716,7620,10668,10668c7620,15240,4572,19812,3048,27432l0,27432l0,0x">
                    <v:stroke weight="0pt" endcap="flat" joinstyle="miter" miterlimit="10" on="false" color="#000000" opacity="0"/>
                    <v:fill on="true" color="#3a7c22"/>
                  </v:shape>
                  <v:shape id="Shape 12698" style="position:absolute;width:534;height:1022;left:5262;top:15;" coordsize="53435,102203" path="m0,0l53435,0l53435,3048l50387,3048c47339,3048,44291,3048,42767,4572c41243,6096,41243,6096,39719,7620c39719,9144,39719,12192,39719,18288l39719,83915c39719,90012,39719,93059,39719,94583c41243,94583,41243,96107,42767,97631c44291,97631,47339,99155,50387,99155l53435,99155l53435,102203l0,102203l0,99155l4572,99155c6096,99155,9144,97631,10668,97631c12192,96107,13716,94583,13716,93059c13716,93059,15240,88487,15240,83915l15240,18288c15240,12192,13716,9144,13716,7620c13716,6096,12192,6096,10668,4572c9144,3048,6096,3048,4572,3048l0,3048l0,0x">
                    <v:stroke weight="0pt" endcap="flat" joinstyle="miter" miterlimit="10" on="false" color="#000000" opacity="0"/>
                    <v:fill on="true" color="#3a7c22"/>
                  </v:shape>
                  <v:shape id="Shape 12699" style="position:absolute;width:526;height:1050;left:5873;top:0;" coordsize="52626,105098" path="m51911,0l52626,114l52626,4846l41053,8763c37433,11430,34385,15240,32099,19812c28956,27432,25908,38195,25908,53436c25908,70200,28956,82391,35147,91536l52626,98818l52626,105098l29194,100679c22122,97631,16002,93059,10668,86963c3048,77819,0,65627,0,51912c0,36671,4572,24384,15240,15240c24384,4572,38195,0,51911,0x">
                    <v:stroke weight="0pt" endcap="flat" joinstyle="miter" miterlimit="10" on="false" color="#000000" opacity="0"/>
                    <v:fill on="true" color="#3a7c22"/>
                  </v:shape>
                  <v:shape id="Shape 12700" style="position:absolute;width:542;height:1051;left:6399;top:1;" coordsize="54245,105137" path="m0,0l21967,3505c28646,5982,34385,9792,39005,15126c49673,24270,54245,36557,54245,51798c54245,65513,51197,76181,43577,85325c32814,99041,19098,105137,810,105137l0,104984l0,98704l810,99041c5382,99041,9954,99041,13002,95993c17574,92945,20622,88374,23670,80753c26718,73134,26718,63989,26718,53322c26718,39605,26718,30366,23670,22746c20622,16650,17574,12078,14526,9030c9954,5982,5382,4458,810,4458l0,4732l0,0x">
                    <v:stroke weight="0pt" endcap="flat" joinstyle="miter" miterlimit="10" on="false" color="#000000" opacity="0"/>
                    <v:fill on="true" color="#3a7c22"/>
                  </v:shape>
                  <v:shape id="Shape 12701" style="position:absolute;width:1053;height:1037;left:6972;top:15;" coordsize="105346,103727" path="m0,0l36671,0l85439,62579l85439,19812c85439,13716,85439,9144,83915,7620c80867,4572,77819,3048,71723,3048l71723,0l105346,0l105346,3048c100774,3048,97726,4572,96202,4572c94679,6096,93059,7620,93059,9144c91535,12192,91535,15240,91535,19812l91535,103727l88487,103727l21336,19812l21336,83915c21336,90012,21336,93059,24384,96107c27432,97631,30480,99155,33528,99155l36671,99155l36671,102203l0,102203l0,99155c6096,99155,9144,97631,12192,94583c13716,93059,15240,88488,15240,83915l15240,12192l13716,9144c10668,7620,9144,6096,7620,4572c6096,3048,3048,3048,0,3048l0,0x">
                    <v:stroke weight="0pt" endcap="flat" joinstyle="miter" miterlimit="10" on="false" color="#000000" opacity="0"/>
                    <v:fill on="true" color="#3a7c22"/>
                  </v:shape>
                  <v:shape id="Shape 12702" style="position:absolute;width:259;height:259;left:8605;top:793;" coordsize="25908,25908" path="m12192,0c16764,0,19812,1524,21336,4573c24384,6097,25908,9144,25908,13716c25908,16764,24384,19812,21336,21336c19812,24385,16764,25908,12192,25908c9144,25908,6096,24385,4572,21336c1524,19812,0,16764,0,13716c0,9144,1524,6097,4572,4573c6096,1524,9144,0,12192,0x">
                    <v:stroke weight="0pt" endcap="flat" joinstyle="miter" miterlimit="10" on="false" color="#000000" opacity="0"/>
                    <v:fill on="true" color="#3a7c22"/>
                  </v:shape>
                  <v:shape id="Shape 12703" style="position:absolute;width:259;height:244;left:8605;top:320;" coordsize="25908,24479" path="m12192,0c16764,0,19812,0,21336,3048c24384,4667,25908,7715,25908,12288c25908,15335,24384,18383,21336,19907c19812,22955,16764,24479,12192,24479c9144,24479,6096,22955,4572,19907c1524,18383,0,15335,0,12288c0,7715,1524,4667,4572,3048c6096,0,9144,0,12192,0x">
                    <v:stroke weight="0pt" endcap="flat" joinstyle="miter" miterlimit="10" on="false" color="#000000" opacity="0"/>
                    <v:fill on="true" color="#3a7c22"/>
                  </v:shape>
                  <v:shape id="Shape 12704" style="position:absolute;width:526;height:1006;left:26;top:2975;" coordsize="52673,100679" path="m0,0l45815,0l52673,762l52673,7966l45815,6096l36671,6096l36671,50292l41243,50292l52673,49150l52673,66863l44291,54864l36671,54864l36671,83820c36671,88488,38195,93059,38195,94583c38195,94583,39719,96107,41243,97631c42767,97631,47339,99155,51911,99155l51911,100679l0,100679l0,99155c4572,99155,7620,97631,9144,97631c10668,96107,12192,94583,12192,94583c13716,93059,13716,88488,13716,83820l13716,18288c13716,12192,13716,9144,12192,7620c12192,6096,10668,4572,9144,4572c7620,3048,4572,3048,0,3048l0,0x">
                    <v:stroke weight="0pt" endcap="flat" joinstyle="miter" miterlimit="10" on="false" color="#000000" opacity="0"/>
                    <v:fill on="true" color="#3a7c22"/>
                  </v:shape>
                  <v:shape id="Shape 12705" style="position:absolute;width:557;height:999;left:553;top:2983;" coordsize="55721,99917" path="m0,0l20574,2286c26670,3810,31242,6858,34290,11430c37338,16002,40386,20574,40386,26670c40386,34290,37338,40386,31242,46482c28194,49530,23622,51054,17526,52578l42005,87726c45053,90774,46577,93821,48101,95345c51149,96869,52673,98393,55721,98393l55721,99917l23622,99917l0,66101l0,48388l3810,48006c8382,46482,9906,43434,12954,40386c14478,37338,16002,32766,16002,28194c16002,20574,12954,14478,9906,9906l0,7204l0,0x">
                    <v:stroke weight="0pt" endcap="flat" joinstyle="miter" miterlimit="10" on="false" color="#000000" opacity="0"/>
                    <v:fill on="true" color="#3a7c22"/>
                  </v:shape>
                  <v:shape id="Shape 12706" style="position:absolute;width:915;height:1006;left:1171;top:2975;" coordsize="91535,100679" path="m0,0l83915,0l83915,30480l80867,30480c79343,22860,77819,18288,74771,13715c73247,10668,68675,9144,64103,7620c61055,6096,56483,6096,48863,6096l38195,6096l38195,47244l39719,47244c45815,47244,51911,45720,53435,41148c56483,36576,59531,30480,59531,22860l62579,22860l62579,76200l59531,76200c59531,70103,58007,65532,56483,62484c53435,57912,51911,56388,48863,54864c47339,53339,42767,53339,38195,53339l38195,80772c38195,86963,38195,90011,38195,91535c39719,93059,39719,93059,41243,94583c42767,94583,44291,96107,47339,96107l53435,96107c62579,96107,70199,93059,76295,88487c82391,85439,85439,77724,88487,68580l91535,68580l86963,100679l0,100679l0,99155l3048,99155c6096,99155,7620,97631,10668,97631c10668,96107,12192,94583,13716,93059c13716,91535,13716,88487,13716,83820l13716,18288c13716,13715,13716,10668,13716,9144c12192,7620,12192,6096,10668,4572c9144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07" style="position:absolute;width:442;height:810;left:2194;top:3171;" coordsize="44244,81080" path="m44244,0l44244,15491l28956,47457l44244,47457l44244,53553l27432,53553l22860,62696c21336,65840,19812,68888,19812,70412c19812,73460,21336,76508,24384,76508c25908,78032,28956,78032,33528,79556l33528,81080l0,81080l0,79556c4572,78032,7620,76508,9144,74984c12192,71936,13716,67364,18288,59648l44244,0x">
                    <v:stroke weight="0pt" endcap="flat" joinstyle="miter" miterlimit="10" on="false" color="#000000" opacity="0"/>
                    <v:fill on="true" color="#3a7c22"/>
                  </v:shape>
                  <v:shape id="Shape 12708" style="position:absolute;width:640;height:1022;left:2637;top:2960;" coordsize="64056,102203" path="m9192,0l10716,0l47292,82296c50340,90012,53388,96107,56436,97631c57960,99155,61008,99155,64056,100679l64056,102203l13764,102203l13764,100679l16812,100679c19860,100679,22908,99155,24432,99155c25956,97631,25956,96107,25956,94583c25956,94583,25956,93059,25956,91536c25956,91536,24432,90012,24432,86964l18336,74676l0,74676l0,68580l15288,68580l1476,33528l0,36615l0,21124l9192,0x">
                    <v:stroke weight="0pt" endcap="flat" joinstyle="miter" miterlimit="10" on="false" color="#000000" opacity="0"/>
                    <v:fill on="true" color="#3a7c22"/>
                  </v:shape>
                  <v:shape id="Shape 12709" style="position:absolute;width:930;height:1006;left:3354;top:2975;" coordsize="93059,100679" path="m0,0l53435,0l53435,3048l50292,3048c47244,3048,44196,3048,42672,4572c41148,4572,39624,6096,39624,7620c39624,9144,38100,12192,38100,18288l38100,82296c38100,86963,39624,90011,39624,91535c39624,93059,41148,94583,42672,94583c44196,96107,47244,96107,51911,96107l61055,96107c65627,96107,70199,94583,74771,93059c77819,91535,80867,88487,83915,83820c85439,79248,88487,73151,90011,65532l93059,65532l90011,100679l0,100679l0,99155l3048,99155c6096,99155,9144,97631,10668,97631c12192,96107,13716,94583,13716,93059c13716,91535,15240,88487,15240,83820l15240,18288c15240,12192,13716,9144,13716,7620c13716,6096,12192,6096,10668,4572c9144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96052" style="position:absolute;width:441;height:167;left:4419;top:3559;" coordsize="44196,16764" path="m0,0l44196,0l44196,16764l0,16764l0,0">
                    <v:stroke weight="0pt" endcap="flat" joinstyle="miter" miterlimit="10" on="false" color="#000000" opacity="0"/>
                    <v:fill on="true" color="#3a7c22"/>
                  </v:shape>
                  <v:shape id="Shape 12711" style="position:absolute;width:901;height:1006;left:4926;top:2975;" coordsize="90107,100679" path="m0,0l90107,0l90107,27432l87059,27432c85535,21336,84010,16764,82487,13716c80963,10668,77915,9144,74867,7620c71818,6096,68771,6096,64103,6096l56483,6096l56483,83820c56483,88488,56483,93059,58007,93059c58007,94583,59531,96107,61055,97631c62579,97631,65627,99155,67151,99155l71818,99155l71818,100679l18383,100679l18383,99155l21431,99155c24479,99155,27527,97631,29051,97631c30575,96107,30575,94583,32099,93059c32099,91536,32099,88488,32099,83820l32099,6096l26003,6096c18383,6096,13811,7620,10763,10668c6096,13716,3048,19812,1524,27432l0,27432l0,0x">
                    <v:stroke weight="0pt" endcap="flat" joinstyle="miter" miterlimit="10" on="false" color="#000000" opacity="0"/>
                    <v:fill on="true" color="#3a7c22"/>
                  </v:shape>
                  <v:shape id="Shape 12712" style="position:absolute;width:519;height:1006;left:5949;top:2975;" coordsize="51911,100679" path="m0,0l51911,0l51911,3048l48863,3048c45815,3048,44291,3048,41243,4572c41243,4572,39719,6096,38195,7620c38195,9144,38195,12192,38195,18288l38195,83820c38195,88487,38195,93059,39719,93059c39719,94583,41243,96107,42767,97631c44291,97631,45815,99155,48863,99155l51911,99155l51911,100679l0,100679l0,99155l3048,99155c6096,99155,7620,97631,10668,97631c10668,96107,12192,94583,12192,93059c13716,91536,13716,88487,13716,83820l13716,18288c13716,12192,13716,9144,12192,7620c12192,6096,10668,6096,9144,4572c7620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13" style="position:absolute;width:1388;height:1006;left:6514;top:2975;" coordsize="138874,100680" path="m0,0l41243,0l70199,67056l97726,0l138874,0l138874,3049l135826,3049c132779,3049,129730,3049,128207,4573c126682,4573,125158,6097,125158,7620c125158,9144,123635,12192,123635,16764l123635,83820c123635,88488,125158,93059,125158,93059c125158,94583,126682,96107,128207,97631c129730,97631,132779,99156,135826,99156l138874,99156l138874,100680l85535,100680l85535,99156l88582,99156c91630,99156,94679,97631,96202,97631c97726,96107,99251,94583,99251,93059c99251,91536,100774,88488,100774,83820l100774,9144l61055,100680l59531,100680l19812,9144l19812,80773c19812,85440,19812,88488,19812,90012c21336,93059,22860,94583,24479,96107c27527,97631,30575,99156,35147,99156l35147,100680l0,100680l0,99156l1524,99156c3048,99156,6096,97631,7620,97631c9144,96107,10668,96107,12192,94583c13716,93059,13716,91536,13716,88488c13716,88488,13716,85440,13716,80773l13716,16764c13716,12192,13716,9144,13716,7620c13716,6097,12192,6097,10668,4573c9144,3049,6096,3049,3048,3049l0,3049l0,0x">
                    <v:stroke weight="0pt" endcap="flat" joinstyle="miter" miterlimit="10" on="false" color="#000000" opacity="0"/>
                    <v:fill on="true" color="#3a7c22"/>
                  </v:shape>
                  <v:shape id="Shape 12714" style="position:absolute;width:915;height:1006;left:7949;top:2975;" coordsize="91535,100679" path="m0,0l85439,0l85439,30480l82391,30480c80867,22860,77819,18288,76295,13715c73247,10668,70199,9144,65627,7620c62579,6096,56483,6096,48768,6096l38100,6096l38100,47244l41148,47244c47244,47244,51816,45720,54959,41148c58007,36576,59531,30480,61055,22860l62579,22860l62579,76200l61055,76200c59531,70103,58007,65532,56483,62484c54959,57912,51816,56388,50292,54864c47244,53339,44196,53339,38100,53339l38100,80772c38100,86963,39624,90011,39624,91535c39624,93059,41148,93059,42672,94583c42672,94583,45720,96107,48768,96107l54959,96107c64103,96107,71723,93059,77819,88487c82391,85439,86963,77724,90011,68580l91535,68580l86963,100679l0,100679l0,99155l3048,99155c6096,99155,9144,97631,10668,97631c12192,96107,13716,94583,13716,93059c13716,91535,15240,88487,15240,83820l15240,18288c15240,13715,13716,10668,13716,9144c13716,7620,12192,6096,10668,4572c9144,3048,7620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15" style="position:absolute;width:901;height:1006;left:9414;top:2975;" coordsize="90107,100679" path="m0,0l90107,0l90107,27432l87058,27432c85535,21336,84011,16764,82486,13716c79343,10668,77819,9144,74771,7620c71723,6096,68675,6096,64103,6096l56483,6096l56483,83820c56483,88488,56483,93059,58007,93059c58007,94583,59531,96107,61055,97631c62579,97631,64103,99155,67151,99155l71723,99155l71723,100679l18288,100679l18288,99155l21336,99155c24479,99155,27527,97631,29051,97631c30575,96107,30575,94583,32099,93059c32099,91536,32099,88488,32099,83820l32099,6096l24479,6096c18288,6096,13716,7620,10668,10668c6096,13716,3048,19812,1524,27432l0,27432l0,0x">
                    <v:stroke weight="0pt" endcap="flat" joinstyle="miter" miterlimit="10" on="false" color="#000000" opacity="0"/>
                    <v:fill on="true" color="#3a7c22"/>
                  </v:shape>
                  <v:shape id="Shape 12716" style="position:absolute;width:533;height:1006;left:10422;top:2975;" coordsize="53388,100679" path="m0,0l47339,0l53388,672l53388,6893l45815,6096l38100,6096l38100,50292l42767,50292l53388,49230l53388,65705l45815,54864l38100,54864l38100,83820c38100,88488,38100,93059,39719,94583c39719,94583,41243,96107,42767,97631c44291,97631,47339,99155,51911,99155l51911,100679l0,100679l0,99155c6096,99155,9144,97631,10668,97631c12192,96107,13716,94583,13716,94583c13716,93059,15240,88488,15240,83820l15240,18288c15240,12192,13716,9144,13716,7620c13716,6096,12192,4572,10668,4572c9144,3048,4572,3048,0,3048l0,0x">
                    <v:stroke weight="0pt" endcap="flat" joinstyle="miter" miterlimit="10" on="false" color="#000000" opacity="0"/>
                    <v:fill on="true" color="#3a7c22"/>
                  </v:shape>
                  <v:shape id="Shape 12717" style="position:absolute;width:565;height:1000;left:10956;top:2982;" coordsize="56531,100007" path="m0,0l21384,2376c27480,3900,32052,6948,35100,11520c38148,16092,39672,20664,39672,26760c39672,34380,38148,40476,32052,46572c29004,49620,24432,51144,18336,52668l42720,87816c45863,90863,47387,93911,48911,95435c50435,96959,53483,98483,56531,98483l56531,100007l24432,100007l0,65032l0,48558l4620,48096c7668,46572,10716,43524,12240,40476c15288,37428,15288,32856,15288,28284c15288,20664,13764,14568,10716,9996c8430,8472,6144,7329,3286,6567l0,6221l0,0x">
                    <v:stroke weight="0pt" endcap="flat" joinstyle="miter" miterlimit="10" on="false" color="#000000" opacity="0"/>
                    <v:fill on="true" color="#3a7c22"/>
                  </v:shape>
                  <v:shape id="Shape 12718" style="position:absolute;width:442;height:810;left:11551;top:3171;" coordsize="44244,81080" path="m44244,0l44244,15672l28956,47457l44244,47457l44244,53553l27432,53553l22860,62696c21336,65840,21336,68888,21336,70412c21336,73460,21336,76508,24384,76508c25908,78032,28956,78032,33528,79556l33528,81080l0,81080l0,79556c4572,78032,7620,76508,9144,74984c12192,71936,15240,67364,18288,59648l44244,0x">
                    <v:stroke weight="0pt" endcap="flat" joinstyle="miter" miterlimit="10" on="false" color="#000000" opacity="0"/>
                    <v:fill on="true" color="#3a7c22"/>
                  </v:shape>
                  <v:shape id="Shape 12719" style="position:absolute;width:641;height:1022;left:11994;top:2960;" coordsize="64151,102203" path="m9192,0l10716,0l47292,82296c51864,90012,53388,96107,56531,97631c58055,99155,61103,99155,64151,100679l64151,102203l15288,102203l15288,100679l16812,100679c19860,100679,22908,99155,24432,99155c25956,97631,25956,96107,25956,94583c25956,94583,25956,93059,25956,91536c25956,91536,25956,90012,24432,86964l18336,74676l0,74676l0,68580l15288,68580l1572,33528l0,36795l0,21124l9192,0x">
                    <v:stroke weight="0pt" endcap="flat" joinstyle="miter" miterlimit="10" on="false" color="#000000" opacity="0"/>
                    <v:fill on="true" color="#3a7c22"/>
                  </v:shape>
                  <v:shape id="Shape 12720" style="position:absolute;width:854;height:1006;left:12727;top:2975;" coordsize="85439,100679" path="m0,0l85439,0l85439,28956l82391,28956c80867,22860,79343,16764,76295,13715c73247,10668,68675,9144,64103,7620c61055,6096,54959,6096,47339,6096l38100,6096l38100,47244l41243,47244c45815,47244,48863,47244,51911,45720c54959,44196,56483,42672,59531,38100c61055,35052,62579,32003,62579,25908l65627,25908l65627,76200l62579,76200c62579,67056,59531,60960,54959,57912c50387,54864,45815,53339,41243,53339l38100,53339l38100,83820c38100,88487,38100,93059,38100,93059c39624,94583,41243,96107,42767,97631c44291,97631,45815,99155,48863,99155l51911,99155l51911,100679l0,100679l0,99155l3048,99155c6096,99155,7620,97631,9144,97631c10668,96107,12192,94583,12192,93059c13716,91535,13716,88487,13716,83820l13716,18288c13716,12192,13716,9144,12192,7620c12192,6096,10668,6096,9144,4572c7620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21" style="position:absolute;width:855;height:1006;left:13673;top:2975;" coordsize="85535,100679" path="m0,0l85535,0l85535,28956l82487,28956c80963,22860,79439,16764,76391,13715c74867,10668,70295,9144,64199,7620c61055,6096,56483,6096,47339,6096l38195,6096l38195,47244l41243,47244c45815,47244,50387,47244,51911,45720c54959,44196,58007,42672,59531,38100c61055,35052,62675,32003,64199,25908l65723,25908l65723,76200l64199,76200c62675,67056,59531,60960,56483,57912c51911,54864,47339,53339,41243,53339l38195,53339l38195,83820c38195,88487,38195,93059,39719,93059c39719,94583,41243,96107,42767,97631c44291,97631,47339,99155,48863,99155l53435,99155l53435,100679l0,100679l0,99155l3048,99155c6191,99155,9239,97631,10763,97631c12287,96107,12287,94583,13811,93059c13811,91535,13811,88487,13811,83820l13811,18288c13811,12192,13811,9144,13811,7620c12287,6096,12287,6096,10763,4572c9239,3048,6191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22" style="position:absolute;width:534;height:1006;left:14619;top:2975;" coordsize="53435,100679" path="m0,0l53435,0l53435,3048l50387,3048c47339,3048,44291,3048,42767,4572c41243,4572,39719,6096,39719,7620c39719,9144,38195,12192,38195,18288l38195,83820c38195,88487,39719,93059,39719,93059c39719,94583,41243,96107,42767,97631c44291,97631,47339,99155,50387,99155l53435,99155l53435,100679l0,100679l0,99155l3048,99155c6096,99155,9144,97631,10668,97631c12192,96107,13716,94583,13716,93059c13716,91536,15240,88487,15240,83820l15240,18288c15240,12192,13716,9144,13716,7620c13716,6096,12192,6096,10668,4572c9144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23" style="position:absolute;width:946;height:1052;left:15230;top:2960;" coordsize="94679,105251" path="m54959,0c62579,0,68675,1524,77819,4572c82486,6096,85535,6096,85535,6096c87058,6096,88583,6096,90107,4572c91630,4572,91630,1524,93155,0l94679,0l94679,35052l93155,35052c90107,25908,85535,18288,80963,13716c74771,9144,67151,6096,59531,6096c53435,6096,47339,7620,42767,12192c36671,15240,33623,19812,30575,25908c27527,33528,26003,41148,26003,50292c26003,59436,27527,68580,29051,76200c32099,82296,35147,88488,41243,93059c45815,96107,51911,97631,59531,97631c65627,97631,71723,96107,76295,94583c82486,91536,87058,86963,93155,79248l93155,88488c88583,94583,82486,99155,76295,100679c70199,103727,62579,105251,54959,105251c44291,105251,33623,103727,26003,99155c16764,94583,10668,88488,6096,79248c1524,71628,0,64008,0,54864c0,44196,1524,35052,7620,27432c12192,18288,18288,12192,27527,6096c36671,1524,45815,0,54959,0x">
                    <v:stroke weight="0pt" endcap="flat" joinstyle="miter" miterlimit="10" on="false" color="#000000" opacity="0"/>
                    <v:fill on="true" color="#3a7c22"/>
                  </v:shape>
                  <v:shape id="Shape 12724" style="position:absolute;width:1373;height:1006;left:16726;top:2975;" coordsize="137351,100680" path="m0,0l41148,0l68675,67056l96107,0l137351,0l137351,3049l134302,3049c131255,3049,129730,3049,126683,4573c126683,4573,125158,6097,123635,7620c123635,9144,123635,12192,123635,16764l123635,83820c123635,88488,123635,93059,123635,93059c125158,94583,125158,96107,128207,97631c129730,97631,131255,99156,134302,99156l137351,99156l137351,100680l85439,100680l85439,99156l88487,99156c91535,99156,93059,97631,94583,97631c96107,96107,97631,94583,97631,93059c99155,91536,99155,88488,99155,83820l99155,9144l61055,100680l58007,100680l19812,9144l19812,80773c19812,85440,19812,88488,19812,90012c19812,93059,21336,94583,24384,96107c25908,97631,28956,99156,33528,99156l33528,100680l0,100680l0,99156c3048,99156,4572,97631,6096,97631c9144,96107,10668,96107,10668,94583c12192,93059,12192,91536,13716,88488c13716,88488,13716,85440,13716,80773l13716,16764c13716,12192,13716,9144,12192,7620c12192,6097,10668,6097,9144,4573c7620,3049,6096,3049,3048,3049l0,3049l0,0x">
                    <v:stroke weight="0pt" endcap="flat" joinstyle="miter" miterlimit="10" on="false" color="#000000" opacity="0"/>
                    <v:fill on="true" color="#3a7c22"/>
                  </v:shape>
                  <v:shape id="Shape 12725" style="position:absolute;width:527;height:1051;left:18191;top:2960;" coordsize="52721,105116" path="m51911,0l52721,133l52721,4780l41053,8191c37433,10668,34385,14478,32099,19812c27527,27432,26003,38100,26003,53340c26003,70104,29051,82296,35147,91536l52721,98858l52721,105116l29230,100679c22169,97631,16050,93059,10668,86963c3048,76200,0,65532,0,51816c0,36576,4572,24384,15240,15240c24479,4572,36671,0,51911,0x">
                    <v:stroke weight="0pt" endcap="flat" joinstyle="miter" miterlimit="10" on="false" color="#000000" opacity="0"/>
                    <v:fill on="true" color="#3a7c22"/>
                  </v:shape>
                  <v:shape id="Shape 12726" style="position:absolute;width:541;height:1051;left:18719;top:2961;" coordsize="54150,105118" path="m0,0l21336,3487c27837,5963,33576,9774,38910,15108c49578,24251,54150,36444,54150,51684c54150,63875,49578,76067,41958,85211c32814,99023,19002,105118,714,105118l0,104984l0,98725l714,99023c5286,99023,9858,97499,12906,95975c17478,92927,20526,86830,23670,80639c25194,73020,26718,63875,26718,53208c26718,39491,25194,30348,23670,22727c20526,16632,17478,12060,14430,9011c9858,5963,5286,4439,714,4439l0,4648l0,0x">
                    <v:stroke weight="0pt" endcap="flat" joinstyle="miter" miterlimit="10" on="false" color="#000000" opacity="0"/>
                    <v:fill on="true" color="#3a7c22"/>
                  </v:shape>
                  <v:shape id="Shape 12727" style="position:absolute;width:1038;height:1037;left:19290;top:2975;" coordsize="103823,103727" path="m0,0l36671,0l85535,62484l85535,19812c85535,13716,85535,9144,82486,7620c80963,4572,76295,3048,71723,3048l71723,0l103823,0l103823,3048c100774,3048,97726,4572,96202,4572c94679,6096,93154,7620,93154,9144c91630,10668,91630,15240,91630,19812l91630,103727l88582,103727l19812,19812l19812,83820c19812,90012,21336,93059,24479,96107c27527,97631,30575,99155,33623,99155l36671,99155l36671,100679l0,100679l0,99155c6096,99155,9144,97631,12192,94583c13716,93059,15240,88488,15240,83820l15240,12192l12192,9144c10668,7620,9144,6096,7620,4572c6096,3048,3048,3048,0,3048l0,0x">
                    <v:stroke weight="0pt" endcap="flat" joinstyle="miter" miterlimit="10" on="false" color="#000000" opacity="0"/>
                    <v:fill on="true" color="#3a7c22"/>
                  </v:shape>
                  <v:shape id="Shape 12728" style="position:absolute;width:519;height:1006;left:20451;top:2975;" coordsize="51911,100679" path="m0,0l51911,0l51911,3048l48863,3048c45815,3048,42767,3048,41243,4572c39719,4572,39719,6096,38195,7620c38195,9144,38195,12192,38195,18288l38195,83820c38195,88487,38195,93059,38195,93059c39719,94583,39719,96107,42767,97631c44291,97631,45815,99155,48863,99155l51911,99155l51911,100679l0,100679l0,99155l3048,99155c6096,99155,7620,97631,9144,97631c10668,96107,12192,94583,12192,93059c13716,91536,13716,88487,13716,83820l13716,18288c13716,12192,13716,9144,12192,7620c12192,6096,10668,6096,9144,4572c7620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29" style="position:absolute;width:901;height:1006;left:21046;top:2975;" coordsize="90107,100679" path="m0,0l90107,0l90107,27432l87058,27432c85535,21336,84011,16764,82486,13716c80963,10668,77914,9144,74867,7620c71818,6096,68771,6096,64103,6096l56483,6096l56483,83820c56483,88488,56483,93059,58007,93059c58007,94583,59531,96107,61055,97631c62579,97631,65627,99155,67151,99155l71818,99155l71818,100679l18383,100679l18383,99155l21431,99155c24479,99155,27527,97631,29051,97631c30575,96107,30575,94583,32099,93059c32099,91536,32099,88488,32099,83820l32099,6096l26003,6096c18383,6096,13811,7620,10763,10668c6096,13716,3048,19812,1524,27432l0,27432l0,0x">
                    <v:stroke weight="0pt" endcap="flat" joinstyle="miter" miterlimit="10" on="false" color="#000000" opacity="0"/>
                    <v:fill on="true" color="#3a7c22"/>
                  </v:shape>
                  <v:shape id="Shape 12730" style="position:absolute;width:526;height:1050;left:22099;top:2960;" coordsize="52625,105098" path="m51911,0l52625,117l52625,4808l41053,8191c37433,10668,34385,14478,32099,19812c28956,27432,25908,38100,25908,53340c25908,70104,28956,82296,35147,91536l52625,98818l52625,105098l29194,100679c22122,97631,16002,93059,10668,86963c3048,76200,0,65532,0,51816c0,36576,4572,24384,15240,15240c24384,4572,38195,0,51911,0x">
                    <v:stroke weight="0pt" endcap="flat" joinstyle="miter" miterlimit="10" on="false" color="#000000" opacity="0"/>
                    <v:fill on="true" color="#3a7c22"/>
                  </v:shape>
                  <v:shape id="Shape 12731" style="position:absolute;width:542;height:1051;left:22626;top:2961;" coordsize="54245,105134" path="m0,0l21396,3502c27885,5979,33623,9789,39005,15123c49673,24267,54245,36459,54245,51699c54245,63891,49673,76083,43577,85227c32814,99038,19098,105134,810,105134l0,104981l0,98701l810,99038c5382,99038,9954,97514,13002,95990c17574,92942,20622,86846,23670,80655c25194,73035,26718,63891,26718,53223c26718,39507,25194,30363,23670,22743c20622,16647,17574,12075,14526,9027c9954,5979,5382,4455,810,4455l0,4691l0,0x">
                    <v:stroke weight="0pt" endcap="flat" joinstyle="miter" miterlimit="10" on="false" color="#000000" opacity="0"/>
                    <v:fill on="true" color="#3a7c22"/>
                  </v:shape>
                  <v:shape id="Shape 12732" style="position:absolute;width:533;height:1006;left:23200;top:2975;" coordsize="53388,100679" path="m0,0l47339,0l53388,672l53388,6893l45815,6096l38100,6096l38100,50292l42767,50292l53388,49230l53388,65705l45815,54864l38100,54864l38100,83820c38100,88488,38100,93059,39719,94583c39719,94583,41243,96107,42767,97631c44291,97631,47339,99155,51911,99155l51911,100679l0,100679l0,99155c6096,99155,9144,97631,10668,97631c12192,96107,13716,94583,13716,94583c13716,93059,15240,88488,15240,83820l15240,18288c15240,12192,13716,9144,13716,7620c13716,6096,12192,4572,10668,4572c9144,3048,4572,3048,0,3048l0,0x">
                    <v:stroke weight="0pt" endcap="flat" joinstyle="miter" miterlimit="10" on="false" color="#000000" opacity="0"/>
                    <v:fill on="true" color="#3a7c22"/>
                  </v:shape>
                  <v:shape id="Shape 12733" style="position:absolute;width:565;height:1000;left:23733;top:2982;" coordsize="56531,100007" path="m0,0l21384,2376c27479,3900,32052,6948,35099,11520c38147,16092,39672,20664,39672,26760c39672,34380,38147,40476,32052,46572c29003,49620,24431,51144,18335,52668l42719,87816c45863,90863,47387,93911,48911,95435c50435,96959,53483,98483,56531,98483l56531,100007l24431,100007l0,65032l0,48558l4619,48096c7667,46572,10715,43524,12240,40476c15287,37428,15287,32856,15287,28284c15287,20664,13764,14568,10715,9996c8429,8472,6143,7329,3286,6567l0,6221l0,0x">
                    <v:stroke weight="0pt" endcap="flat" joinstyle="miter" miterlimit="10" on="false" color="#000000" opacity="0"/>
                    <v:fill on="true" color="#3a7c22"/>
                  </v:shape>
                  <v:shape id="Shape 12734" style="position:absolute;width:519;height:1006;left:24359;top:2975;" coordsize="51911,100679" path="m0,0l51911,0l51911,3048l48863,3048c45815,3048,44291,3048,41243,4572c41243,4572,39719,6096,38195,7620c38195,9144,38195,12192,38195,18288l38195,83820c38195,88487,38195,93059,38195,93059c39719,94583,41243,96107,42767,97631c44291,97631,45815,99155,48863,99155l51911,99155l51911,100679l0,100679l0,99155l3048,99155c6096,99155,7620,97631,9144,97631c10668,96107,12192,94583,12192,93059c13716,91536,13716,88487,13716,83820l13716,18288c13716,12192,13716,9144,12192,7620c12192,6096,10668,6096,9144,4572c7620,3048,6096,3048,3048,3048l0,3048l0,0x">
                    <v:stroke weight="0pt" endcap="flat" joinstyle="miter" miterlimit="10" on="false" color="#000000" opacity="0"/>
                    <v:fill on="true" color="#3a7c22"/>
                  </v:shape>
                  <v:shape id="Shape 12735" style="position:absolute;width:1038;height:1037;left:24924;top:2975;" coordsize="103823,103727" path="m0,0l35052,0l85439,62484l85439,19812c85439,13716,83915,9144,82391,7620c79343,4572,76295,3048,70199,3048l70199,0l103823,0l103823,3048c99251,3048,96203,4572,94583,4572c93059,6096,93059,7620,91536,9144c91536,10668,90012,15240,90012,19812l90012,103727l88487,103727l19812,19812l19812,83820c19812,90012,21336,93059,22860,96107c25908,97631,28956,99155,32004,99155l35052,99155l35052,100679l0,100679l0,99155c4572,99155,9144,97631,10668,94583c13716,93059,13716,88488,13716,83820l13716,12192l12192,9144c9144,7620,7620,6096,6096,4572c4572,3048,3048,3048,0,3048l0,0x">
                    <v:stroke weight="0pt" endcap="flat" joinstyle="miter" miterlimit="10" on="false" color="#000000" opacity="0"/>
                    <v:fill on="true" color="#3a7c22"/>
                  </v:shape>
                  <v:shape id="Shape 12736" style="position:absolute;width:1114;height:1052;left:26099;top:2960;" coordsize="111442,105251" path="m56483,0c61055,0,65627,0,70199,0c71723,1524,76295,1524,80867,4572c85439,6096,88487,6096,90011,6096c90011,6096,91535,6096,93059,4572c94679,4572,96203,3048,96203,0l99251,0l99251,35052l96203,35052c93059,25908,88487,18288,80867,12192c74771,7620,67151,6096,59531,6096c51911,6096,45815,7620,41243,12192c35052,15240,32004,21336,30480,28956c27432,36576,27432,44196,27432,53340c27432,62484,27432,71628,30480,77724c32004,85344,36671,91536,41243,94583c45815,97631,51911,99155,59531,99155c62579,99155,64103,99155,67151,99155c70199,97631,71723,97631,74771,96107l74771,74676c74771,71628,74771,68580,74771,67056c73247,67056,71723,65532,70199,64008c68675,64008,67151,62484,64103,62484l62579,62484l62579,60960l111442,60960l111442,62484c106871,64008,105347,64008,103822,64008c102298,65532,100774,67056,99251,68580c99251,70104,99251,71628,99251,74676l99251,96107c93059,99155,85439,102203,79343,103727c71723,103727,64103,105251,58007,105251c47339,105251,39719,103727,33528,100679c27432,99155,21336,94583,16764,91536c12192,86963,7620,82296,4572,76200c1524,70104,0,62484,0,53340c0,38100,6096,25908,16764,15240c27432,4572,39719,0,56483,0x">
                    <v:stroke weight="0pt" endcap="flat" joinstyle="miter" miterlimit="10" on="false" color="#000000" opacity="0"/>
                    <v:fill on="true" color="#3a7c22"/>
                  </v:shape>
                  <v:shape id="Shape 12737" style="position:absolute;width:701;height:1052;left:27748;top:2960;" coordsize="70199,105251" path="m30480,0c33528,0,36576,0,39624,0c42672,1524,45815,3048,48863,4572c51911,6096,54959,6096,56483,6096c56483,6096,58007,6096,59531,4572c59531,4572,59531,3048,61055,0l62579,0l64103,33528l61055,33528c59531,24384,56483,18288,50387,12192c44196,7620,38100,4572,32004,4572c27432,4572,22860,6096,19812,9144c16764,12192,15240,15240,15240,18288c15240,21336,16764,22860,16764,24384c18288,27432,21336,28956,24384,32004c25908,33528,32004,36576,39624,39624c51911,45720,59531,51816,64103,56388c68675,60960,70199,67056,70199,74676c70199,82296,67151,90012,61055,96107c53435,102203,45815,105251,35052,105251c32004,105251,28956,105251,25908,103727c22860,103727,19812,102203,15240,100679c13716,99155,10668,99155,9144,99155c9144,99155,7620,99155,6096,100679c4572,102203,3048,103727,1524,105251l0,105251l0,67056l1524,67056c4572,77724,9144,85344,15240,91536c21336,97631,27432,100679,35052,100679c41148,100679,44196,99155,48863,96107c51911,93059,53435,88488,53435,85344c53435,82296,51911,80772,51911,77724c50387,76200,48863,73152,45815,71628c42672,70104,38100,67056,32004,64008c22860,59436,15240,54864,12192,51816c7620,48768,4572,45720,3048,41148c0,38100,0,33528,0,28956c0,19812,3048,13716,7620,7620c13716,3048,21336,0,30480,0x">
                    <v:stroke weight="0pt" endcap="flat" joinstyle="miter" miterlimit="10" on="false" color="#000000" opacity="0"/>
                    <v:fill on="true" color="#3a7c22"/>
                  </v:shape>
                  <v:shape id="Shape 12738" style="position:absolute;width:1083;height:1006;left:28526;top:2975;" coordsize="108395,100679" path="m0,0l48863,0l48863,3048l47339,3048c44291,3048,42767,3048,41243,4572c39719,4572,39719,6096,39719,7620c39719,9144,41243,13716,45815,19812l62579,53340l80867,22860c85535,16764,88583,10668,88583,9144c88583,7620,87059,6096,87059,4572c84010,4572,80867,3048,76295,3048l76295,0l108395,0l108395,3048c105347,3048,102298,4572,100774,6096c97727,7620,93154,13716,88583,22860l67151,59436l67151,83820c67151,90012,67151,93059,67151,93059c67151,94583,68675,96107,70199,97631c71723,97631,74771,99155,76295,99155l82391,99155l82391,100679l26003,100679l26003,99155l30575,99155c33623,99155,36671,97631,38195,97631c39719,96107,41243,94583,41243,93059c41243,91536,42767,88488,42767,83820l42767,64008l18288,19812c13716,12192,10668,7620,9144,6096c6096,4572,4572,3048,0,3048l0,0x">
                    <v:stroke weight="0pt" endcap="flat" joinstyle="miter" miterlimit="10" on="false" color="#000000" opacity="0"/>
                    <v:fill on="true" color="#3a7c22"/>
                  </v:shape>
                  <v:shape id="Shape 12739" style="position:absolute;width:701;height:1052;left:29747;top:2960;" coordsize="70199,105251" path="m30575,0c33623,0,36671,0,39719,0c42767,1524,45815,3048,48863,4572c51911,6096,54959,6096,56483,6096c56483,6096,58007,6096,59531,4572c59531,4572,61055,3048,61055,0l62579,0l64103,33528l61055,33528c59531,24384,56483,18288,50387,12192c44291,7620,38195,4572,32099,4572c27527,4572,22955,6096,19907,9144c16764,12192,15240,15240,15240,18288c15240,21336,16764,22860,16764,24384c18288,27432,21431,28956,24479,32004c26003,33528,32099,36576,39719,39624c51911,45720,59531,51816,64103,56388c68675,60960,70199,67056,70199,74676c70199,82296,67151,90012,61055,96107c53435,102203,45815,105251,35147,105251c32099,105251,29051,105251,26003,103727c22955,103727,19907,102203,15240,100679c13716,99155,10668,99155,9144,99155c9144,99155,7620,99155,6096,100679c4572,102203,3048,103727,1524,105251l0,105251l0,67056l1524,67056c4572,77724,9144,85344,15240,91536c21431,97631,27527,100679,35147,100679c41243,100679,45815,99155,48863,96107c51911,93059,53435,88488,53435,85344c53435,82296,53435,80772,51911,77724c50387,76200,48863,73152,45815,71628c42767,70104,38195,67056,32099,64008c22955,59436,16764,54864,12192,51816c7620,48768,4572,45720,3048,41148c0,38100,0,33528,0,28956c0,19812,3048,13716,9144,7620c13716,3048,21431,0,30575,0x">
                    <v:stroke weight="0pt" endcap="flat" joinstyle="miter" miterlimit="10" on="false" color="#000000" opacity="0"/>
                    <v:fill on="true" color="#3a7c22"/>
                  </v:shape>
                  <v:shape id="Shape 12740" style="position:absolute;width:915;height:1006;left:30572;top:2975;" coordsize="91535,100679" path="m0,0l91535,0l91535,27432l88487,27432c86963,21336,85439,16764,83915,13716c80867,10668,79343,9144,74771,7620c73247,6096,70199,6096,65627,6096l58007,6096l58007,83820c58007,88488,58007,93059,58007,93059c59531,94583,61055,96107,62579,97631c64103,97631,65627,99155,68675,99155l71723,99155l71723,100679l19812,100679l19812,99155l22860,99155c25908,99155,27432,97631,30480,97631c30480,96107,32004,94583,33528,93059c33528,91536,33528,88488,33528,83820l33528,6096l25908,6096c19812,6096,15240,7620,12192,10668c7620,13716,4572,19812,3048,27432l0,27432l0,0x">
                    <v:stroke weight="0pt" endcap="flat" joinstyle="miter" miterlimit="10" on="false" color="#000000" opacity="0"/>
                    <v:fill on="true" color="#3a7c22"/>
                  </v:shape>
                  <v:shape id="Shape 12741" style="position:absolute;width:931;height:1006;left:31594;top:2975;" coordsize="93154,100679" path="m0,0l85535,0l85535,30480l82486,30480c80963,22860,79439,18288,76391,13715c73342,10668,70295,9144,65627,7620c62579,6096,58007,6096,48863,6096l39719,6096l39719,47244l41243,47244c47339,47244,51911,45720,54959,41148c58007,36576,59531,30480,61055,22860l64103,22860l64103,76200l61055,76200c59531,70103,59531,65532,56483,62484c54959,57912,53435,56388,50387,54864c47339,53339,44291,53339,39719,53339l39719,80772c39719,86963,39719,90011,39719,91535c39719,93059,41243,93059,42767,94583c44291,94583,45815,96107,48863,96107l54959,96107c64103,96107,71818,93059,77915,88487c82486,85439,87059,77724,90107,68580l93154,68580l88583,100679l0,100679l0,99155l4572,99155c7620,99155,9239,97631,10763,97631c12287,96107,13811,94583,13811,93059c15335,91535,15335,88487,15335,83820l15335,18288c15335,13715,15335,10668,13811,9144c13811,7620,13811,6096,12287,4572c9239,3048,7620,3048,4572,3048l0,3048l0,0x">
                    <v:stroke weight="0pt" endcap="flat" joinstyle="miter" miterlimit="10" on="false" color="#000000" opacity="0"/>
                    <v:fill on="true" color="#3a7c22"/>
                  </v:shape>
                  <v:shape id="Shape 12742" style="position:absolute;width:1389;height:1006;left:32647;top:2975;" coordsize="138970,100680" path="m0,0l41243,0l70199,67056l97727,0l138970,0l138970,3049l135922,3049c132778,3049,129730,3049,128207,4573c126683,4573,125159,6097,125159,7620c125159,9144,123634,12192,123634,16764l123634,83820c123634,88488,125159,93059,125159,93059c125159,94583,126683,96107,128207,97631c129730,97631,132778,99156,135922,99156l138970,99156l138970,100680l85534,100680l85534,99156l88583,99156c91630,99156,94678,97631,96202,97631c97727,96107,97727,94583,99251,93059c99251,91536,99251,88488,99251,83820l99251,9144l61055,100680l59531,100680l19907,9144l19907,80773c19907,85440,19907,88488,19907,90012c21431,93059,22955,94583,24479,96107c27527,97631,30575,99156,35147,99156l35147,100680l0,100680l0,99156l1524,99156c3048,99156,6096,97631,7620,97631c9144,96107,10668,96107,12192,94583c12192,93059,13716,91536,13716,88488c13716,88488,13716,85440,13716,80773l13716,16764c13716,12192,13716,9144,13716,7620c13716,6097,12192,6097,10668,4573c9144,3049,6096,3049,3048,3049l0,3049l0,0x">
                    <v:stroke weight="0pt" endcap="flat" joinstyle="miter" miterlimit="10" on="false" color="#000000" opacity="0"/>
                    <v:fill on="true" color="#3a7c22"/>
                  </v:shape>
                  <v:shape id="Shape 96053" style="position:absolute;width:34091;height:198;left:0;top:4184;" coordsize="3409188,19813" path="m0,0l3409188,0l3409188,19813l0,19813l0,0">
                    <v:stroke weight="0pt" endcap="flat" joinstyle="miter" miterlimit="10" on="false" color="#000000" opacity="0"/>
                    <v:fill on="true" color="#3a7c22"/>
                  </v:shape>
                </v:group>
              </w:pict>
            </mc:Fallback>
          </mc:AlternateContent>
        </w:r>
      </w:ins>
    </w:p>
    <w:p w14:paraId="50493A9E" w14:textId="77777777" w:rsidR="00030F3E" w:rsidRDefault="00B51CFB">
      <w:pPr>
        <w:spacing w:after="282"/>
        <w:ind w:left="-18" w:right="-275"/>
        <w:rPr>
          <w:ins w:id="55" w:author="Other Author" w:date="2024-07-17T21:10:00Z" w16du:dateUtc="2024-07-17T15:40:00Z"/>
        </w:rPr>
      </w:pPr>
      <w:ins w:id="56" w:author="Other Author" w:date="2024-07-17T21:10:00Z" w16du:dateUtc="2024-07-17T15:40:00Z">
        <w:r>
          <w:rPr>
            <w:noProof/>
          </w:rPr>
          <w:drawing>
            <wp:inline distT="0" distB="0" distL="0" distR="0" wp14:anchorId="77928813" wp14:editId="4B7B44B3">
              <wp:extent cx="6129528" cy="2752345"/>
              <wp:effectExtent l="0" t="0" r="0" b="0"/>
              <wp:docPr id="95816" name="Picture 9581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16" name="Picture 95816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9528" cy="2752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5AA740" w14:textId="77777777" w:rsidR="00030F3E" w:rsidRDefault="00B51CFB">
      <w:pPr>
        <w:spacing w:after="0"/>
        <w:ind w:left="-37"/>
        <w:rPr>
          <w:ins w:id="57" w:author="Other Author" w:date="2024-07-17T21:10:00Z" w16du:dateUtc="2024-07-17T15:40:00Z"/>
        </w:rPr>
      </w:pPr>
      <w:ins w:id="58" w:author="Other Author" w:date="2024-07-17T21:10:00Z" w16du:dateUtc="2024-07-17T15:40:00Z">
        <w:r>
          <w:rPr>
            <w:noProof/>
          </w:rPr>
          <w:drawing>
            <wp:inline distT="0" distB="0" distL="0" distR="0" wp14:anchorId="53077459" wp14:editId="600754B2">
              <wp:extent cx="5797296" cy="5117592"/>
              <wp:effectExtent l="0" t="0" r="0" b="0"/>
              <wp:docPr id="95814" name="Picture 9581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14" name="Picture 95814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511759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4CF12A6" w14:textId="77777777" w:rsidR="00030F3E" w:rsidRDefault="00B51CFB">
      <w:pPr>
        <w:spacing w:after="1507"/>
        <w:ind w:left="-37"/>
        <w:rPr>
          <w:ins w:id="59" w:author="Other Author" w:date="2024-07-17T21:10:00Z" w16du:dateUtc="2024-07-17T15:40:00Z"/>
        </w:rPr>
      </w:pPr>
      <w:ins w:id="60" w:author="Other Author" w:date="2024-07-17T21:10:00Z" w16du:dateUtc="2024-07-17T15:40:00Z">
        <w:r>
          <w:rPr>
            <w:noProof/>
          </w:rPr>
          <w:drawing>
            <wp:inline distT="0" distB="0" distL="0" distR="0" wp14:anchorId="14490CC1" wp14:editId="517B04A8">
              <wp:extent cx="5797296" cy="4596384"/>
              <wp:effectExtent l="0" t="0" r="0" b="0"/>
              <wp:docPr id="95821" name="Picture 95821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21" name="Picture 95821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45963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70B4052" w14:textId="77777777" w:rsidR="00030F3E" w:rsidRDefault="00B51CFB">
      <w:pPr>
        <w:spacing w:after="0"/>
        <w:ind w:left="-2"/>
        <w:rPr>
          <w:ins w:id="61" w:author="Other Author" w:date="2024-07-17T21:10:00Z" w16du:dateUtc="2024-07-17T15:40:00Z"/>
        </w:rPr>
      </w:pPr>
      <w:ins w:id="62" w:author="Other Author" w:date="2024-07-17T21:10:00Z" w16du:dateUtc="2024-07-17T15:40:00Z">
        <w:r>
          <w:rPr>
            <w:noProof/>
          </w:rPr>
          <w:drawing>
            <wp:inline distT="0" distB="0" distL="0" distR="0" wp14:anchorId="776E71E0" wp14:editId="63139E33">
              <wp:extent cx="3648456" cy="2916936"/>
              <wp:effectExtent l="0" t="0" r="0" b="0"/>
              <wp:docPr id="95823" name="Picture 95823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23" name="Picture 95823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48456" cy="29169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AF77B5" w14:textId="77777777" w:rsidR="00030F3E" w:rsidRDefault="00B51CFB">
      <w:pPr>
        <w:spacing w:after="920"/>
        <w:ind w:left="-2"/>
        <w:rPr>
          <w:ins w:id="63" w:author="Other Author" w:date="2024-07-17T21:10:00Z" w16du:dateUtc="2024-07-17T15:40:00Z"/>
        </w:rPr>
      </w:pPr>
      <w:ins w:id="64" w:author="Other Author" w:date="2024-07-17T21:10:00Z" w16du:dateUtc="2024-07-17T15:40:00Z">
        <w:r>
          <w:rPr>
            <w:noProof/>
          </w:rPr>
          <w:drawing>
            <wp:inline distT="0" distB="0" distL="0" distR="0" wp14:anchorId="02A9063D" wp14:editId="2961015E">
              <wp:extent cx="5422393" cy="2051304"/>
              <wp:effectExtent l="0" t="0" r="0" b="0"/>
              <wp:docPr id="95828" name="Picture 95828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28" name="Picture 95828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22393" cy="20513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904681" w14:textId="77777777" w:rsidR="00030F3E" w:rsidRDefault="00B51CFB">
      <w:pPr>
        <w:spacing w:after="809"/>
        <w:ind w:left="-6"/>
        <w:rPr>
          <w:ins w:id="65" w:author="Other Author" w:date="2024-07-17T21:10:00Z" w16du:dateUtc="2024-07-17T15:40:00Z"/>
        </w:rPr>
      </w:pPr>
      <w:ins w:id="66" w:author="Other Author" w:date="2024-07-17T21:10:00Z" w16du:dateUtc="2024-07-17T15:40:00Z">
        <w:r>
          <w:rPr>
            <w:noProof/>
          </w:rPr>
          <w:drawing>
            <wp:inline distT="0" distB="0" distL="0" distR="0" wp14:anchorId="097E3744" wp14:editId="4A1AD417">
              <wp:extent cx="5623560" cy="2450592"/>
              <wp:effectExtent l="0" t="0" r="0" b="0"/>
              <wp:docPr id="95830" name="Picture 9583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30" name="Picture 95830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23560" cy="245059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ED7DFC" w14:textId="77777777" w:rsidR="00030F3E" w:rsidRDefault="00B51CFB">
      <w:pPr>
        <w:spacing w:after="0"/>
        <w:rPr>
          <w:ins w:id="67" w:author="Other Author" w:date="2024-07-17T21:10:00Z" w16du:dateUtc="2024-07-17T15:40:00Z"/>
        </w:rPr>
      </w:pPr>
      <w:ins w:id="68" w:author="Other Author" w:date="2024-07-17T21:10:00Z" w16du:dateUtc="2024-07-17T15:40:00Z">
        <w:r>
          <w:rPr>
            <w:noProof/>
          </w:rPr>
          <w:drawing>
            <wp:inline distT="0" distB="0" distL="0" distR="0" wp14:anchorId="02474C87" wp14:editId="044F862D">
              <wp:extent cx="5733288" cy="2318004"/>
              <wp:effectExtent l="0" t="0" r="0" b="0"/>
              <wp:docPr id="17094" name="Picture 1709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094" name="Picture 17094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3288" cy="23180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606EC15" w14:textId="77777777" w:rsidR="00030F3E" w:rsidRDefault="00B51CFB">
      <w:pPr>
        <w:spacing w:after="0"/>
        <w:ind w:left="-18"/>
        <w:rPr>
          <w:ins w:id="69" w:author="Other Author" w:date="2024-07-17T21:10:00Z" w16du:dateUtc="2024-07-17T15:40:00Z"/>
        </w:rPr>
      </w:pPr>
      <w:ins w:id="70" w:author="Other Author" w:date="2024-07-17T21:10:00Z" w16du:dateUtc="2024-07-17T15:40:00Z">
        <w:r>
          <w:rPr>
            <w:noProof/>
          </w:rPr>
          <w:drawing>
            <wp:inline distT="0" distB="0" distL="0" distR="0" wp14:anchorId="79DB297D" wp14:editId="67D399A2">
              <wp:extent cx="5516881" cy="8372857"/>
              <wp:effectExtent l="0" t="0" r="0" b="0"/>
              <wp:docPr id="95835" name="Picture 95835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35" name="Picture 95835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6881" cy="83728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29BE309" w14:textId="77777777" w:rsidR="00030F3E" w:rsidRDefault="00B51CFB">
      <w:pPr>
        <w:spacing w:after="666"/>
        <w:ind w:left="-37"/>
        <w:rPr>
          <w:ins w:id="71" w:author="Other Author" w:date="2024-07-17T21:10:00Z" w16du:dateUtc="2024-07-17T15:40:00Z"/>
        </w:rPr>
      </w:pPr>
      <w:ins w:id="72" w:author="Other Author" w:date="2024-07-17T21:10:00Z" w16du:dateUtc="2024-07-17T15:40:00Z">
        <w:r>
          <w:rPr>
            <w:noProof/>
          </w:rPr>
          <w:drawing>
            <wp:inline distT="0" distB="0" distL="0" distR="0" wp14:anchorId="3BB9C8DF" wp14:editId="615BF7DD">
              <wp:extent cx="5797296" cy="6800089"/>
              <wp:effectExtent l="0" t="0" r="0" b="0"/>
              <wp:docPr id="95840" name="Picture 9584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40" name="Picture 95840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68000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61780F" w14:textId="77777777" w:rsidR="00030F3E" w:rsidRDefault="00B51CFB">
      <w:pPr>
        <w:spacing w:after="0"/>
        <w:ind w:left="-37"/>
        <w:rPr>
          <w:ins w:id="73" w:author="Other Author" w:date="2024-07-17T21:10:00Z" w16du:dateUtc="2024-07-17T15:40:00Z"/>
        </w:rPr>
      </w:pPr>
      <w:ins w:id="74" w:author="Other Author" w:date="2024-07-17T21:10:00Z" w16du:dateUtc="2024-07-17T15:40:00Z">
        <w:r>
          <w:rPr>
            <w:noProof/>
          </w:rPr>
          <w:drawing>
            <wp:inline distT="0" distB="0" distL="0" distR="0" wp14:anchorId="2040C5DC" wp14:editId="6FF343F6">
              <wp:extent cx="5797296" cy="1344168"/>
              <wp:effectExtent l="0" t="0" r="0" b="0"/>
              <wp:docPr id="95842" name="Picture 95842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42" name="Picture 95842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13441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3479C3D" w14:textId="77777777" w:rsidR="00030F3E" w:rsidRDefault="00B51CFB">
      <w:pPr>
        <w:spacing w:after="9714"/>
        <w:ind w:left="-1440" w:right="267"/>
        <w:rPr>
          <w:ins w:id="75" w:author="Other Author" w:date="2024-07-17T21:10:00Z" w16du:dateUtc="2024-07-17T15:40:00Z"/>
        </w:rPr>
      </w:pPr>
      <w:ins w:id="76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628339AA" wp14:editId="5F480DFD">
                  <wp:simplePos x="0" y="0"/>
                  <wp:positionH relativeFrom="page">
                    <wp:posOffset>2634996</wp:posOffset>
                  </wp:positionH>
                  <wp:positionV relativeFrom="page">
                    <wp:posOffset>9553956</wp:posOffset>
                  </wp:positionV>
                  <wp:extent cx="1854708" cy="160020"/>
                  <wp:effectExtent l="0" t="0" r="0" b="0"/>
                  <wp:wrapTopAndBottom/>
                  <wp:docPr id="95468" name="Group 9546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854708" cy="160020"/>
                            <a:chOff x="0" y="0"/>
                            <a:chExt cx="1854708" cy="160020"/>
                          </a:xfrm>
                        </wpg:grpSpPr>
                        <wps:wsp>
                          <wps:cNvPr id="21366" name="Shape 21366"/>
                          <wps:cNvSpPr/>
                          <wps:spPr>
                            <a:xfrm>
                              <a:off x="4286" y="40091"/>
                              <a:ext cx="26765" cy="544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765" h="54492">
                                  <a:moveTo>
                                    <a:pt x="26765" y="0"/>
                                  </a:moveTo>
                                  <a:lnTo>
                                    <a:pt x="26765" y="12487"/>
                                  </a:lnTo>
                                  <a:lnTo>
                                    <a:pt x="9239" y="36109"/>
                                  </a:lnTo>
                                  <a:lnTo>
                                    <a:pt x="26765" y="36109"/>
                                  </a:lnTo>
                                  <a:lnTo>
                                    <a:pt x="26765" y="54492"/>
                                  </a:lnTo>
                                  <a:lnTo>
                                    <a:pt x="0" y="54492"/>
                                  </a:lnTo>
                                  <a:lnTo>
                                    <a:pt x="0" y="36109"/>
                                  </a:lnTo>
                                  <a:lnTo>
                                    <a:pt x="2676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7" name="Shape 21367"/>
                          <wps:cNvSpPr/>
                          <wps:spPr>
                            <a:xfrm>
                              <a:off x="31051" y="0"/>
                              <a:ext cx="52673" cy="122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2673" h="122015">
                                  <a:moveTo>
                                    <a:pt x="29718" y="0"/>
                                  </a:moveTo>
                                  <a:lnTo>
                                    <a:pt x="42005" y="0"/>
                                  </a:lnTo>
                                  <a:lnTo>
                                    <a:pt x="42005" y="76200"/>
                                  </a:lnTo>
                                  <a:lnTo>
                                    <a:pt x="52673" y="76200"/>
                                  </a:lnTo>
                                  <a:lnTo>
                                    <a:pt x="52673" y="94583"/>
                                  </a:lnTo>
                                  <a:lnTo>
                                    <a:pt x="42005" y="94583"/>
                                  </a:lnTo>
                                  <a:lnTo>
                                    <a:pt x="42005" y="122015"/>
                                  </a:lnTo>
                                  <a:lnTo>
                                    <a:pt x="17526" y="122015"/>
                                  </a:lnTo>
                                  <a:lnTo>
                                    <a:pt x="17526" y="94583"/>
                                  </a:lnTo>
                                  <a:lnTo>
                                    <a:pt x="0" y="94583"/>
                                  </a:lnTo>
                                  <a:lnTo>
                                    <a:pt x="0" y="76200"/>
                                  </a:lnTo>
                                  <a:lnTo>
                                    <a:pt x="17526" y="76200"/>
                                  </a:lnTo>
                                  <a:lnTo>
                                    <a:pt x="17526" y="28956"/>
                                  </a:lnTo>
                                  <a:lnTo>
                                    <a:pt x="0" y="52578"/>
                                  </a:lnTo>
                                  <a:lnTo>
                                    <a:pt x="0" y="40091"/>
                                  </a:lnTo>
                                  <a:lnTo>
                                    <a:pt x="29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8" name="Shape 21368"/>
                          <wps:cNvSpPr/>
                          <wps:spPr>
                            <a:xfrm>
                              <a:off x="111157" y="94584"/>
                              <a:ext cx="29051" cy="3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30480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431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5240"/>
                                  </a:cubicBezTo>
                                  <a:cubicBezTo>
                                    <a:pt x="29051" y="19812"/>
                                    <a:pt x="27527" y="22860"/>
                                    <a:pt x="24479" y="25908"/>
                                  </a:cubicBezTo>
                                  <a:cubicBezTo>
                                    <a:pt x="21431" y="28956"/>
                                    <a:pt x="18288" y="30480"/>
                                    <a:pt x="13716" y="30480"/>
                                  </a:cubicBezTo>
                                  <a:cubicBezTo>
                                    <a:pt x="10668" y="30480"/>
                                    <a:pt x="6096" y="28956"/>
                                    <a:pt x="3048" y="25908"/>
                                  </a:cubicBezTo>
                                  <a:cubicBezTo>
                                    <a:pt x="1524" y="22860"/>
                                    <a:pt x="0" y="19812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3048" y="4572"/>
                                  </a:cubicBezTo>
                                  <a:cubicBezTo>
                                    <a:pt x="6096" y="1524"/>
                                    <a:pt x="10668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9" name="Shape 21369"/>
                          <wps:cNvSpPr/>
                          <wps:spPr>
                            <a:xfrm>
                              <a:off x="111157" y="36577"/>
                              <a:ext cx="29051" cy="3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30480">
                                  <a:moveTo>
                                    <a:pt x="13716" y="0"/>
                                  </a:moveTo>
                                  <a:cubicBezTo>
                                    <a:pt x="18288" y="0"/>
                                    <a:pt x="21431" y="1524"/>
                                    <a:pt x="24479" y="4572"/>
                                  </a:cubicBezTo>
                                  <a:cubicBezTo>
                                    <a:pt x="27527" y="7620"/>
                                    <a:pt x="29051" y="10668"/>
                                    <a:pt x="29051" y="15240"/>
                                  </a:cubicBezTo>
                                  <a:cubicBezTo>
                                    <a:pt x="29051" y="19812"/>
                                    <a:pt x="27527" y="22860"/>
                                    <a:pt x="24479" y="25908"/>
                                  </a:cubicBezTo>
                                  <a:cubicBezTo>
                                    <a:pt x="21431" y="28956"/>
                                    <a:pt x="18288" y="30480"/>
                                    <a:pt x="13716" y="30480"/>
                                  </a:cubicBezTo>
                                  <a:cubicBezTo>
                                    <a:pt x="10668" y="30480"/>
                                    <a:pt x="6096" y="28956"/>
                                    <a:pt x="3048" y="25908"/>
                                  </a:cubicBezTo>
                                  <a:cubicBezTo>
                                    <a:pt x="1524" y="22860"/>
                                    <a:pt x="0" y="19812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3048" y="4572"/>
                                  </a:cubicBezTo>
                                  <a:cubicBezTo>
                                    <a:pt x="6096" y="1524"/>
                                    <a:pt x="10668" y="0"/>
                                    <a:pt x="1371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0" name="Shape 21370"/>
                          <wps:cNvSpPr/>
                          <wps:spPr>
                            <a:xfrm>
                              <a:off x="153924" y="1524"/>
                              <a:ext cx="67913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913" h="120491">
                                  <a:moveTo>
                                    <a:pt x="0" y="0"/>
                                  </a:moveTo>
                                  <a:lnTo>
                                    <a:pt x="54959" y="0"/>
                                  </a:lnTo>
                                  <a:lnTo>
                                    <a:pt x="67913" y="1295"/>
                                  </a:lnTo>
                                  <a:lnTo>
                                    <a:pt x="67913" y="11115"/>
                                  </a:lnTo>
                                  <a:lnTo>
                                    <a:pt x="67151" y="10668"/>
                                  </a:lnTo>
                                  <a:cubicBezTo>
                                    <a:pt x="64103" y="7620"/>
                                    <a:pt x="56483" y="7620"/>
                                    <a:pt x="45815" y="7620"/>
                                  </a:cubicBezTo>
                                  <a:lnTo>
                                    <a:pt x="45815" y="100679"/>
                                  </a:lnTo>
                                  <a:cubicBezTo>
                                    <a:pt x="45815" y="106775"/>
                                    <a:pt x="47339" y="109823"/>
                                    <a:pt x="47339" y="109823"/>
                                  </a:cubicBezTo>
                                  <a:cubicBezTo>
                                    <a:pt x="47339" y="111347"/>
                                    <a:pt x="48863" y="112871"/>
                                    <a:pt x="50387" y="112871"/>
                                  </a:cubicBezTo>
                                  <a:cubicBezTo>
                                    <a:pt x="51911" y="114395"/>
                                    <a:pt x="53435" y="114395"/>
                                    <a:pt x="56483" y="114395"/>
                                  </a:cubicBezTo>
                                  <a:lnTo>
                                    <a:pt x="67913" y="112144"/>
                                  </a:lnTo>
                                  <a:lnTo>
                                    <a:pt x="67913" y="119314"/>
                                  </a:lnTo>
                                  <a:lnTo>
                                    <a:pt x="54959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4572" y="117443"/>
                                  </a:lnTo>
                                  <a:cubicBezTo>
                                    <a:pt x="7620" y="117443"/>
                                    <a:pt x="10668" y="117443"/>
                                    <a:pt x="12192" y="115919"/>
                                  </a:cubicBezTo>
                                  <a:cubicBezTo>
                                    <a:pt x="15240" y="114395"/>
                                    <a:pt x="15240" y="112871"/>
                                    <a:pt x="16764" y="111347"/>
                                  </a:cubicBezTo>
                                  <a:cubicBezTo>
                                    <a:pt x="16764" y="109823"/>
                                    <a:pt x="18288" y="106775"/>
                                    <a:pt x="18288" y="100679"/>
                                  </a:cubicBezTo>
                                  <a:lnTo>
                                    <a:pt x="18288" y="21336"/>
                                  </a:lnTo>
                                  <a:cubicBezTo>
                                    <a:pt x="18288" y="15240"/>
                                    <a:pt x="16764" y="10668"/>
                                    <a:pt x="16764" y="9144"/>
                                  </a:cubicBezTo>
                                  <a:cubicBezTo>
                                    <a:pt x="16764" y="7620"/>
                                    <a:pt x="15240" y="6096"/>
                                    <a:pt x="12192" y="6096"/>
                                  </a:cubicBezTo>
                                  <a:cubicBezTo>
                                    <a:pt x="10668" y="4572"/>
                                    <a:pt x="7620" y="4572"/>
                                    <a:pt x="4572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1" name="Shape 21371"/>
                          <wps:cNvSpPr/>
                          <wps:spPr>
                            <a:xfrm>
                              <a:off x="221837" y="2819"/>
                              <a:ext cx="54197" cy="1180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197" h="118018">
                                  <a:moveTo>
                                    <a:pt x="0" y="0"/>
                                  </a:moveTo>
                                  <a:lnTo>
                                    <a:pt x="6096" y="609"/>
                                  </a:lnTo>
                                  <a:cubicBezTo>
                                    <a:pt x="11811" y="1753"/>
                                    <a:pt x="16764" y="3277"/>
                                    <a:pt x="20574" y="4800"/>
                                  </a:cubicBezTo>
                                  <a:cubicBezTo>
                                    <a:pt x="31337" y="9372"/>
                                    <a:pt x="40481" y="16993"/>
                                    <a:pt x="45053" y="26136"/>
                                  </a:cubicBezTo>
                                  <a:cubicBezTo>
                                    <a:pt x="51149" y="36805"/>
                                    <a:pt x="54197" y="47472"/>
                                    <a:pt x="54197" y="59665"/>
                                  </a:cubicBezTo>
                                  <a:cubicBezTo>
                                    <a:pt x="54197" y="67284"/>
                                    <a:pt x="52673" y="76429"/>
                                    <a:pt x="49625" y="82524"/>
                                  </a:cubicBezTo>
                                  <a:cubicBezTo>
                                    <a:pt x="46577" y="90239"/>
                                    <a:pt x="43529" y="96336"/>
                                    <a:pt x="38957" y="100908"/>
                                  </a:cubicBezTo>
                                  <a:cubicBezTo>
                                    <a:pt x="34386" y="105480"/>
                                    <a:pt x="29813" y="108527"/>
                                    <a:pt x="23622" y="111576"/>
                                  </a:cubicBezTo>
                                  <a:cubicBezTo>
                                    <a:pt x="19050" y="114624"/>
                                    <a:pt x="11430" y="116148"/>
                                    <a:pt x="3810" y="117672"/>
                                  </a:cubicBezTo>
                                  <a:lnTo>
                                    <a:pt x="0" y="118018"/>
                                  </a:lnTo>
                                  <a:lnTo>
                                    <a:pt x="0" y="110849"/>
                                  </a:lnTo>
                                  <a:lnTo>
                                    <a:pt x="1143" y="110623"/>
                                  </a:lnTo>
                                  <a:cubicBezTo>
                                    <a:pt x="4953" y="108909"/>
                                    <a:pt x="8382" y="106242"/>
                                    <a:pt x="11430" y="102432"/>
                                  </a:cubicBezTo>
                                  <a:cubicBezTo>
                                    <a:pt x="19050" y="93288"/>
                                    <a:pt x="22098" y="79477"/>
                                    <a:pt x="22098" y="59665"/>
                                  </a:cubicBezTo>
                                  <a:cubicBezTo>
                                    <a:pt x="22098" y="44424"/>
                                    <a:pt x="19050" y="32233"/>
                                    <a:pt x="14478" y="23089"/>
                                  </a:cubicBezTo>
                                  <a:cubicBezTo>
                                    <a:pt x="12954" y="20041"/>
                                    <a:pt x="10668" y="16993"/>
                                    <a:pt x="8001" y="14516"/>
                                  </a:cubicBezTo>
                                  <a:lnTo>
                                    <a:pt x="0" y="98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2" name="Shape 21372"/>
                          <wps:cNvSpPr/>
                          <wps:spPr>
                            <a:xfrm>
                              <a:off x="292798" y="0"/>
                              <a:ext cx="64151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51" h="125063">
                                  <a:moveTo>
                                    <a:pt x="62579" y="0"/>
                                  </a:moveTo>
                                  <a:lnTo>
                                    <a:pt x="64151" y="226"/>
                                  </a:lnTo>
                                  <a:lnTo>
                                    <a:pt x="64151" y="6110"/>
                                  </a:lnTo>
                                  <a:lnTo>
                                    <a:pt x="64103" y="6096"/>
                                  </a:lnTo>
                                  <a:cubicBezTo>
                                    <a:pt x="53435" y="6096"/>
                                    <a:pt x="44291" y="12192"/>
                                    <a:pt x="39719" y="22860"/>
                                  </a:cubicBezTo>
                                  <a:cubicBezTo>
                                    <a:pt x="35147" y="32004"/>
                                    <a:pt x="32099" y="45720"/>
                                    <a:pt x="32099" y="62484"/>
                                  </a:cubicBezTo>
                                  <a:cubicBezTo>
                                    <a:pt x="32099" y="82296"/>
                                    <a:pt x="35147" y="97631"/>
                                    <a:pt x="42767" y="108300"/>
                                  </a:cubicBezTo>
                                  <a:cubicBezTo>
                                    <a:pt x="47339" y="114395"/>
                                    <a:pt x="54959" y="118967"/>
                                    <a:pt x="64103" y="118967"/>
                                  </a:cubicBezTo>
                                  <a:lnTo>
                                    <a:pt x="64151" y="118953"/>
                                  </a:lnTo>
                                  <a:lnTo>
                                    <a:pt x="64151" y="125054"/>
                                  </a:lnTo>
                                  <a:lnTo>
                                    <a:pt x="64103" y="125063"/>
                                  </a:lnTo>
                                  <a:cubicBezTo>
                                    <a:pt x="42767" y="125063"/>
                                    <a:pt x="26003" y="117443"/>
                                    <a:pt x="13716" y="103727"/>
                                  </a:cubicBezTo>
                                  <a:cubicBezTo>
                                    <a:pt x="4572" y="91536"/>
                                    <a:pt x="0" y="77724"/>
                                    <a:pt x="0" y="62484"/>
                                  </a:cubicBezTo>
                                  <a:cubicBezTo>
                                    <a:pt x="0" y="44196"/>
                                    <a:pt x="6096" y="28956"/>
                                    <a:pt x="18383" y="16764"/>
                                  </a:cubicBezTo>
                                  <a:cubicBezTo>
                                    <a:pt x="30575" y="4572"/>
                                    <a:pt x="45815" y="0"/>
                                    <a:pt x="625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3" name="Shape 21373"/>
                          <wps:cNvSpPr/>
                          <wps:spPr>
                            <a:xfrm>
                              <a:off x="356950" y="226"/>
                              <a:ext cx="64055" cy="1248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055" h="124828">
                                  <a:moveTo>
                                    <a:pt x="0" y="0"/>
                                  </a:moveTo>
                                  <a:lnTo>
                                    <a:pt x="24991" y="3584"/>
                                  </a:lnTo>
                                  <a:cubicBezTo>
                                    <a:pt x="32814" y="6252"/>
                                    <a:pt x="39671" y="10443"/>
                                    <a:pt x="45767" y="16539"/>
                                  </a:cubicBezTo>
                                  <a:cubicBezTo>
                                    <a:pt x="57959" y="28731"/>
                                    <a:pt x="64055" y="43970"/>
                                    <a:pt x="64055" y="60734"/>
                                  </a:cubicBezTo>
                                  <a:cubicBezTo>
                                    <a:pt x="64055" y="75974"/>
                                    <a:pt x="59483" y="89786"/>
                                    <a:pt x="50339" y="101978"/>
                                  </a:cubicBezTo>
                                  <a:cubicBezTo>
                                    <a:pt x="44243" y="109598"/>
                                    <a:pt x="37004" y="115312"/>
                                    <a:pt x="28610" y="119122"/>
                                  </a:cubicBezTo>
                                  <a:lnTo>
                                    <a:pt x="0" y="124828"/>
                                  </a:lnTo>
                                  <a:lnTo>
                                    <a:pt x="0" y="118728"/>
                                  </a:lnTo>
                                  <a:lnTo>
                                    <a:pt x="15287" y="114170"/>
                                  </a:lnTo>
                                  <a:cubicBezTo>
                                    <a:pt x="19859" y="109598"/>
                                    <a:pt x="24431" y="103501"/>
                                    <a:pt x="27480" y="95882"/>
                                  </a:cubicBezTo>
                                  <a:cubicBezTo>
                                    <a:pt x="30527" y="86737"/>
                                    <a:pt x="32052" y="75974"/>
                                    <a:pt x="32052" y="62258"/>
                                  </a:cubicBezTo>
                                  <a:cubicBezTo>
                                    <a:pt x="32052" y="47018"/>
                                    <a:pt x="30527" y="34827"/>
                                    <a:pt x="27480" y="27206"/>
                                  </a:cubicBezTo>
                                  <a:cubicBezTo>
                                    <a:pt x="24431" y="19586"/>
                                    <a:pt x="19859" y="13491"/>
                                    <a:pt x="15287" y="10443"/>
                                  </a:cubicBezTo>
                                  <a:lnTo>
                                    <a:pt x="0" y="588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4" name="Shape 21374"/>
                          <wps:cNvSpPr/>
                          <wps:spPr>
                            <a:xfrm>
                              <a:off x="436340" y="0"/>
                              <a:ext cx="114490" cy="125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14490" h="125063">
                                  <a:moveTo>
                                    <a:pt x="65627" y="0"/>
                                  </a:moveTo>
                                  <a:cubicBezTo>
                                    <a:pt x="74771" y="0"/>
                                    <a:pt x="82391" y="1524"/>
                                    <a:pt x="93059" y="4572"/>
                                  </a:cubicBezTo>
                                  <a:cubicBezTo>
                                    <a:pt x="97631" y="7620"/>
                                    <a:pt x="100679" y="7620"/>
                                    <a:pt x="102203" y="7620"/>
                                  </a:cubicBezTo>
                                  <a:cubicBezTo>
                                    <a:pt x="105251" y="7620"/>
                                    <a:pt x="106775" y="7620"/>
                                    <a:pt x="108299" y="6096"/>
                                  </a:cubicBezTo>
                                  <a:cubicBezTo>
                                    <a:pt x="109823" y="4572"/>
                                    <a:pt x="109823" y="3048"/>
                                    <a:pt x="109823" y="0"/>
                                  </a:cubicBezTo>
                                  <a:lnTo>
                                    <a:pt x="114490" y="0"/>
                                  </a:lnTo>
                                  <a:lnTo>
                                    <a:pt x="114490" y="41148"/>
                                  </a:lnTo>
                                  <a:lnTo>
                                    <a:pt x="109823" y="41148"/>
                                  </a:lnTo>
                                  <a:cubicBezTo>
                                    <a:pt x="108299" y="30480"/>
                                    <a:pt x="103727" y="21336"/>
                                    <a:pt x="96107" y="15240"/>
                                  </a:cubicBezTo>
                                  <a:cubicBezTo>
                                    <a:pt x="88487" y="10668"/>
                                    <a:pt x="80867" y="7620"/>
                                    <a:pt x="71723" y="7620"/>
                                  </a:cubicBezTo>
                                  <a:cubicBezTo>
                                    <a:pt x="64103" y="7620"/>
                                    <a:pt x="58007" y="9144"/>
                                    <a:pt x="51911" y="13716"/>
                                  </a:cubicBezTo>
                                  <a:cubicBezTo>
                                    <a:pt x="44196" y="18288"/>
                                    <a:pt x="39624" y="24384"/>
                                    <a:pt x="38100" y="30480"/>
                                  </a:cubicBezTo>
                                  <a:cubicBezTo>
                                    <a:pt x="33528" y="39624"/>
                                    <a:pt x="32004" y="48768"/>
                                    <a:pt x="32004" y="60960"/>
                                  </a:cubicBezTo>
                                  <a:cubicBezTo>
                                    <a:pt x="32004" y="71628"/>
                                    <a:pt x="33528" y="80772"/>
                                    <a:pt x="36576" y="90012"/>
                                  </a:cubicBezTo>
                                  <a:cubicBezTo>
                                    <a:pt x="38100" y="99155"/>
                                    <a:pt x="42672" y="105251"/>
                                    <a:pt x="48768" y="109824"/>
                                  </a:cubicBezTo>
                                  <a:cubicBezTo>
                                    <a:pt x="54959" y="114395"/>
                                    <a:pt x="62579" y="115919"/>
                                    <a:pt x="71723" y="115919"/>
                                  </a:cubicBezTo>
                                  <a:cubicBezTo>
                                    <a:pt x="79343" y="115919"/>
                                    <a:pt x="85439" y="114395"/>
                                    <a:pt x="91535" y="111347"/>
                                  </a:cubicBezTo>
                                  <a:cubicBezTo>
                                    <a:pt x="97631" y="108300"/>
                                    <a:pt x="105251" y="102203"/>
                                    <a:pt x="111442" y="94583"/>
                                  </a:cubicBezTo>
                                  <a:lnTo>
                                    <a:pt x="111442" y="105251"/>
                                  </a:lnTo>
                                  <a:cubicBezTo>
                                    <a:pt x="105251" y="111347"/>
                                    <a:pt x="97631" y="117443"/>
                                    <a:pt x="91535" y="120491"/>
                                  </a:cubicBezTo>
                                  <a:cubicBezTo>
                                    <a:pt x="83915" y="123539"/>
                                    <a:pt x="74771" y="125063"/>
                                    <a:pt x="65627" y="125063"/>
                                  </a:cubicBezTo>
                                  <a:cubicBezTo>
                                    <a:pt x="51911" y="125063"/>
                                    <a:pt x="41148" y="122015"/>
                                    <a:pt x="30480" y="117443"/>
                                  </a:cubicBezTo>
                                  <a:cubicBezTo>
                                    <a:pt x="21336" y="112871"/>
                                    <a:pt x="13716" y="105251"/>
                                    <a:pt x="7620" y="94583"/>
                                  </a:cubicBezTo>
                                  <a:cubicBezTo>
                                    <a:pt x="3048" y="85344"/>
                                    <a:pt x="0" y="74676"/>
                                    <a:pt x="0" y="64008"/>
                                  </a:cubicBezTo>
                                  <a:cubicBezTo>
                                    <a:pt x="0" y="53340"/>
                                    <a:pt x="3048" y="42672"/>
                                    <a:pt x="9144" y="32004"/>
                                  </a:cubicBezTo>
                                  <a:cubicBezTo>
                                    <a:pt x="15240" y="21336"/>
                                    <a:pt x="22860" y="13716"/>
                                    <a:pt x="33528" y="7620"/>
                                  </a:cubicBezTo>
                                  <a:cubicBezTo>
                                    <a:pt x="42672" y="1524"/>
                                    <a:pt x="54959" y="0"/>
                                    <a:pt x="6562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5" name="Shape 21375"/>
                          <wps:cNvSpPr/>
                          <wps:spPr>
                            <a:xfrm>
                              <a:off x="567595" y="1525"/>
                              <a:ext cx="123634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634" h="123539">
                                  <a:moveTo>
                                    <a:pt x="0" y="0"/>
                                  </a:moveTo>
                                  <a:lnTo>
                                    <a:pt x="61055" y="0"/>
                                  </a:lnTo>
                                  <a:lnTo>
                                    <a:pt x="61055" y="4572"/>
                                  </a:lnTo>
                                  <a:lnTo>
                                    <a:pt x="58007" y="4572"/>
                                  </a:lnTo>
                                  <a:cubicBezTo>
                                    <a:pt x="53435" y="4572"/>
                                    <a:pt x="50387" y="4572"/>
                                    <a:pt x="48863" y="4572"/>
                                  </a:cubicBezTo>
                                  <a:cubicBezTo>
                                    <a:pt x="47339" y="6096"/>
                                    <a:pt x="45815" y="7620"/>
                                    <a:pt x="45815" y="9144"/>
                                  </a:cubicBezTo>
                                  <a:cubicBezTo>
                                    <a:pt x="44291" y="10668"/>
                                    <a:pt x="44291" y="15240"/>
                                    <a:pt x="44291" y="22860"/>
                                  </a:cubicBezTo>
                                  <a:lnTo>
                                    <a:pt x="44291" y="80772"/>
                                  </a:lnTo>
                                  <a:cubicBezTo>
                                    <a:pt x="44291" y="91536"/>
                                    <a:pt x="44291" y="99155"/>
                                    <a:pt x="45815" y="102203"/>
                                  </a:cubicBezTo>
                                  <a:cubicBezTo>
                                    <a:pt x="47339" y="105251"/>
                                    <a:pt x="50387" y="108300"/>
                                    <a:pt x="54959" y="111347"/>
                                  </a:cubicBezTo>
                                  <a:cubicBezTo>
                                    <a:pt x="58007" y="112871"/>
                                    <a:pt x="62579" y="114395"/>
                                    <a:pt x="68675" y="114395"/>
                                  </a:cubicBezTo>
                                  <a:cubicBezTo>
                                    <a:pt x="74771" y="114395"/>
                                    <a:pt x="80867" y="112871"/>
                                    <a:pt x="85439" y="109824"/>
                                  </a:cubicBezTo>
                                  <a:cubicBezTo>
                                    <a:pt x="90011" y="106775"/>
                                    <a:pt x="93059" y="103727"/>
                                    <a:pt x="96107" y="97631"/>
                                  </a:cubicBezTo>
                                  <a:cubicBezTo>
                                    <a:pt x="97631" y="93059"/>
                                    <a:pt x="99251" y="83820"/>
                                    <a:pt x="99251" y="71628"/>
                                  </a:cubicBezTo>
                                  <a:lnTo>
                                    <a:pt x="99251" y="22860"/>
                                  </a:lnTo>
                                  <a:cubicBezTo>
                                    <a:pt x="99251" y="16764"/>
                                    <a:pt x="97631" y="12192"/>
                                    <a:pt x="97631" y="10668"/>
                                  </a:cubicBezTo>
                                  <a:cubicBezTo>
                                    <a:pt x="96107" y="7620"/>
                                    <a:pt x="94583" y="6096"/>
                                    <a:pt x="93059" y="6096"/>
                                  </a:cubicBezTo>
                                  <a:cubicBezTo>
                                    <a:pt x="90011" y="4572"/>
                                    <a:pt x="86963" y="4572"/>
                                    <a:pt x="80867" y="4572"/>
                                  </a:cubicBezTo>
                                  <a:lnTo>
                                    <a:pt x="80867" y="0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23634" y="4572"/>
                                  </a:lnTo>
                                  <a:lnTo>
                                    <a:pt x="120586" y="4572"/>
                                  </a:lnTo>
                                  <a:cubicBezTo>
                                    <a:pt x="117539" y="4572"/>
                                    <a:pt x="114491" y="4572"/>
                                    <a:pt x="112966" y="6096"/>
                                  </a:cubicBezTo>
                                  <a:cubicBezTo>
                                    <a:pt x="109918" y="7620"/>
                                    <a:pt x="108395" y="9144"/>
                                    <a:pt x="106871" y="12192"/>
                                  </a:cubicBezTo>
                                  <a:cubicBezTo>
                                    <a:pt x="106871" y="13716"/>
                                    <a:pt x="106871" y="16764"/>
                                    <a:pt x="106871" y="22860"/>
                                  </a:cubicBezTo>
                                  <a:lnTo>
                                    <a:pt x="106871" y="67056"/>
                                  </a:lnTo>
                                  <a:cubicBezTo>
                                    <a:pt x="106871" y="82296"/>
                                    <a:pt x="105347" y="91536"/>
                                    <a:pt x="103822" y="97631"/>
                                  </a:cubicBezTo>
                                  <a:cubicBezTo>
                                    <a:pt x="102298" y="105251"/>
                                    <a:pt x="97631" y="109824"/>
                                    <a:pt x="90011" y="115919"/>
                                  </a:cubicBezTo>
                                  <a:cubicBezTo>
                                    <a:pt x="82391" y="120491"/>
                                    <a:pt x="73247" y="123539"/>
                                    <a:pt x="61055" y="123539"/>
                                  </a:cubicBezTo>
                                  <a:cubicBezTo>
                                    <a:pt x="50387" y="123539"/>
                                    <a:pt x="41243" y="122015"/>
                                    <a:pt x="36576" y="118967"/>
                                  </a:cubicBezTo>
                                  <a:cubicBezTo>
                                    <a:pt x="28956" y="115919"/>
                                    <a:pt x="22860" y="111347"/>
                                    <a:pt x="19812" y="105251"/>
                                  </a:cubicBezTo>
                                  <a:cubicBezTo>
                                    <a:pt x="16764" y="99155"/>
                                    <a:pt x="15240" y="91536"/>
                                    <a:pt x="15240" y="80772"/>
                                  </a:cubicBezTo>
                                  <a:lnTo>
                                    <a:pt x="15240" y="22860"/>
                                  </a:lnTo>
                                  <a:cubicBezTo>
                                    <a:pt x="15240" y="15240"/>
                                    <a:pt x="15240" y="10668"/>
                                    <a:pt x="13716" y="9144"/>
                                  </a:cubicBezTo>
                                  <a:cubicBezTo>
                                    <a:pt x="13716" y="7620"/>
                                    <a:pt x="12192" y="6096"/>
                                    <a:pt x="9144" y="4572"/>
                                  </a:cubicBezTo>
                                  <a:cubicBezTo>
                                    <a:pt x="7620" y="4572"/>
                                    <a:pt x="4572" y="3048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6" name="Shape 21376"/>
                          <wps:cNvSpPr/>
                          <wps:spPr>
                            <a:xfrm>
                              <a:off x="700373" y="1525"/>
                              <a:ext cx="164878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4878" h="120491">
                                  <a:moveTo>
                                    <a:pt x="0" y="0"/>
                                  </a:moveTo>
                                  <a:lnTo>
                                    <a:pt x="48863" y="0"/>
                                  </a:lnTo>
                                  <a:lnTo>
                                    <a:pt x="82391" y="79248"/>
                                  </a:lnTo>
                                  <a:lnTo>
                                    <a:pt x="114490" y="0"/>
                                  </a:lnTo>
                                  <a:lnTo>
                                    <a:pt x="164878" y="0"/>
                                  </a:lnTo>
                                  <a:lnTo>
                                    <a:pt x="164878" y="4572"/>
                                  </a:lnTo>
                                  <a:lnTo>
                                    <a:pt x="160306" y="4572"/>
                                  </a:lnTo>
                                  <a:cubicBezTo>
                                    <a:pt x="157257" y="4572"/>
                                    <a:pt x="154210" y="4572"/>
                                    <a:pt x="151162" y="6096"/>
                                  </a:cubicBezTo>
                                  <a:cubicBezTo>
                                    <a:pt x="149638" y="6096"/>
                                    <a:pt x="149638" y="7620"/>
                                    <a:pt x="148113" y="9144"/>
                                  </a:cubicBezTo>
                                  <a:cubicBezTo>
                                    <a:pt x="148113" y="10668"/>
                                    <a:pt x="146590" y="15240"/>
                                    <a:pt x="146590" y="21336"/>
                                  </a:cubicBezTo>
                                  <a:lnTo>
                                    <a:pt x="146590" y="100679"/>
                                  </a:lnTo>
                                  <a:cubicBezTo>
                                    <a:pt x="146590" y="106775"/>
                                    <a:pt x="148113" y="109823"/>
                                    <a:pt x="148113" y="111347"/>
                                  </a:cubicBezTo>
                                  <a:cubicBezTo>
                                    <a:pt x="148113" y="112871"/>
                                    <a:pt x="149638" y="114395"/>
                                    <a:pt x="152686" y="115919"/>
                                  </a:cubicBezTo>
                                  <a:cubicBezTo>
                                    <a:pt x="154210" y="117443"/>
                                    <a:pt x="157257" y="117443"/>
                                    <a:pt x="160306" y="117443"/>
                                  </a:cubicBezTo>
                                  <a:lnTo>
                                    <a:pt x="164878" y="117443"/>
                                  </a:lnTo>
                                  <a:lnTo>
                                    <a:pt x="164878" y="120491"/>
                                  </a:lnTo>
                                  <a:lnTo>
                                    <a:pt x="100774" y="120491"/>
                                  </a:lnTo>
                                  <a:lnTo>
                                    <a:pt x="100774" y="117443"/>
                                  </a:lnTo>
                                  <a:lnTo>
                                    <a:pt x="105346" y="117443"/>
                                  </a:lnTo>
                                  <a:cubicBezTo>
                                    <a:pt x="108394" y="117443"/>
                                    <a:pt x="111442" y="117443"/>
                                    <a:pt x="114490" y="115919"/>
                                  </a:cubicBezTo>
                                  <a:cubicBezTo>
                                    <a:pt x="116014" y="114395"/>
                                    <a:pt x="116014" y="112871"/>
                                    <a:pt x="117538" y="111347"/>
                                  </a:cubicBezTo>
                                  <a:cubicBezTo>
                                    <a:pt x="117538" y="109823"/>
                                    <a:pt x="119063" y="106775"/>
                                    <a:pt x="119063" y="100679"/>
                                  </a:cubicBezTo>
                                  <a:lnTo>
                                    <a:pt x="119063" y="10668"/>
                                  </a:lnTo>
                                  <a:lnTo>
                                    <a:pt x="71723" y="120491"/>
                                  </a:lnTo>
                                  <a:lnTo>
                                    <a:pt x="70199" y="120491"/>
                                  </a:lnTo>
                                  <a:lnTo>
                                    <a:pt x="22860" y="12192"/>
                                  </a:lnTo>
                                  <a:lnTo>
                                    <a:pt x="22860" y="96107"/>
                                  </a:lnTo>
                                  <a:cubicBezTo>
                                    <a:pt x="22860" y="102203"/>
                                    <a:pt x="22860" y="106775"/>
                                    <a:pt x="24479" y="106775"/>
                                  </a:cubicBezTo>
                                  <a:cubicBezTo>
                                    <a:pt x="24479" y="109823"/>
                                    <a:pt x="26003" y="112871"/>
                                    <a:pt x="29051" y="114395"/>
                                  </a:cubicBezTo>
                                  <a:cubicBezTo>
                                    <a:pt x="30575" y="115919"/>
                                    <a:pt x="35147" y="117443"/>
                                    <a:pt x="41243" y="117443"/>
                                  </a:cubicBezTo>
                                  <a:lnTo>
                                    <a:pt x="41243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1524" y="117443"/>
                                  </a:lnTo>
                                  <a:cubicBezTo>
                                    <a:pt x="3048" y="117443"/>
                                    <a:pt x="6096" y="117443"/>
                                    <a:pt x="7620" y="115919"/>
                                  </a:cubicBezTo>
                                  <a:cubicBezTo>
                                    <a:pt x="10668" y="115919"/>
                                    <a:pt x="12192" y="114395"/>
                                    <a:pt x="13716" y="112871"/>
                                  </a:cubicBezTo>
                                  <a:cubicBezTo>
                                    <a:pt x="15240" y="111347"/>
                                    <a:pt x="15240" y="108299"/>
                                    <a:pt x="16764" y="105251"/>
                                  </a:cubicBezTo>
                                  <a:cubicBezTo>
                                    <a:pt x="16764" y="105251"/>
                                    <a:pt x="16764" y="102203"/>
                                    <a:pt x="16764" y="97631"/>
                                  </a:cubicBezTo>
                                  <a:lnTo>
                                    <a:pt x="16764" y="21336"/>
                                  </a:lnTo>
                                  <a:cubicBezTo>
                                    <a:pt x="16764" y="15240"/>
                                    <a:pt x="16764" y="10668"/>
                                    <a:pt x="15240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2192" y="6096"/>
                                  </a:cubicBezTo>
                                  <a:cubicBezTo>
                                    <a:pt x="9144" y="4572"/>
                                    <a:pt x="6096" y="4572"/>
                                    <a:pt x="3048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7" name="Shape 21377"/>
                          <wps:cNvSpPr/>
                          <wps:spPr>
                            <a:xfrm>
                              <a:off x="871347" y="1525"/>
                              <a:ext cx="109918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9918" h="120491">
                                  <a:moveTo>
                                    <a:pt x="0" y="0"/>
                                  </a:moveTo>
                                  <a:lnTo>
                                    <a:pt x="100775" y="0"/>
                                  </a:lnTo>
                                  <a:lnTo>
                                    <a:pt x="100775" y="36576"/>
                                  </a:lnTo>
                                  <a:lnTo>
                                    <a:pt x="97727" y="36576"/>
                                  </a:lnTo>
                                  <a:cubicBezTo>
                                    <a:pt x="96203" y="27432"/>
                                    <a:pt x="93155" y="21336"/>
                                    <a:pt x="90012" y="16763"/>
                                  </a:cubicBezTo>
                                  <a:cubicBezTo>
                                    <a:pt x="86963" y="13715"/>
                                    <a:pt x="82391" y="10668"/>
                                    <a:pt x="77819" y="9144"/>
                                  </a:cubicBezTo>
                                  <a:cubicBezTo>
                                    <a:pt x="74771" y="7620"/>
                                    <a:pt x="67151" y="7620"/>
                                    <a:pt x="58007" y="7620"/>
                                  </a:cubicBezTo>
                                  <a:lnTo>
                                    <a:pt x="45815" y="7620"/>
                                  </a:lnTo>
                                  <a:lnTo>
                                    <a:pt x="45815" y="56388"/>
                                  </a:lnTo>
                                  <a:lnTo>
                                    <a:pt x="48863" y="56388"/>
                                  </a:lnTo>
                                  <a:cubicBezTo>
                                    <a:pt x="56483" y="56388"/>
                                    <a:pt x="62580" y="53339"/>
                                    <a:pt x="65627" y="48768"/>
                                  </a:cubicBezTo>
                                  <a:cubicBezTo>
                                    <a:pt x="68675" y="44196"/>
                                    <a:pt x="70200" y="36576"/>
                                    <a:pt x="71724" y="27432"/>
                                  </a:cubicBezTo>
                                  <a:lnTo>
                                    <a:pt x="74771" y="27432"/>
                                  </a:lnTo>
                                  <a:lnTo>
                                    <a:pt x="74771" y="91535"/>
                                  </a:lnTo>
                                  <a:lnTo>
                                    <a:pt x="71724" y="91535"/>
                                  </a:lnTo>
                                  <a:cubicBezTo>
                                    <a:pt x="71724" y="83820"/>
                                    <a:pt x="70200" y="77724"/>
                                    <a:pt x="67151" y="74676"/>
                                  </a:cubicBezTo>
                                  <a:cubicBezTo>
                                    <a:pt x="65627" y="70103"/>
                                    <a:pt x="62580" y="67056"/>
                                    <a:pt x="59531" y="65532"/>
                                  </a:cubicBezTo>
                                  <a:cubicBezTo>
                                    <a:pt x="56483" y="64008"/>
                                    <a:pt x="51912" y="62484"/>
                                    <a:pt x="45815" y="62484"/>
                                  </a:cubicBezTo>
                                  <a:lnTo>
                                    <a:pt x="45815" y="97631"/>
                                  </a:lnTo>
                                  <a:cubicBezTo>
                                    <a:pt x="45815" y="103727"/>
                                    <a:pt x="47339" y="106775"/>
                                    <a:pt x="47339" y="108299"/>
                                  </a:cubicBezTo>
                                  <a:cubicBezTo>
                                    <a:pt x="47339" y="109823"/>
                                    <a:pt x="48863" y="111347"/>
                                    <a:pt x="50387" y="112871"/>
                                  </a:cubicBezTo>
                                  <a:cubicBezTo>
                                    <a:pt x="51912" y="112871"/>
                                    <a:pt x="54959" y="114395"/>
                                    <a:pt x="58007" y="114395"/>
                                  </a:cubicBezTo>
                                  <a:lnTo>
                                    <a:pt x="65627" y="114395"/>
                                  </a:lnTo>
                                  <a:cubicBezTo>
                                    <a:pt x="76295" y="114395"/>
                                    <a:pt x="85439" y="111347"/>
                                    <a:pt x="91631" y="106775"/>
                                  </a:cubicBezTo>
                                  <a:cubicBezTo>
                                    <a:pt x="99251" y="100679"/>
                                    <a:pt x="103823" y="93059"/>
                                    <a:pt x="106871" y="82296"/>
                                  </a:cubicBezTo>
                                  <a:lnTo>
                                    <a:pt x="109918" y="82296"/>
                                  </a:lnTo>
                                  <a:lnTo>
                                    <a:pt x="103823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4572" y="117443"/>
                                  </a:lnTo>
                                  <a:cubicBezTo>
                                    <a:pt x="7620" y="117443"/>
                                    <a:pt x="10668" y="117443"/>
                                    <a:pt x="12192" y="115919"/>
                                  </a:cubicBezTo>
                                  <a:cubicBezTo>
                                    <a:pt x="13716" y="114395"/>
                                    <a:pt x="15240" y="112871"/>
                                    <a:pt x="16764" y="111347"/>
                                  </a:cubicBezTo>
                                  <a:cubicBezTo>
                                    <a:pt x="16764" y="109823"/>
                                    <a:pt x="16764" y="106775"/>
                                    <a:pt x="16764" y="100679"/>
                                  </a:cubicBezTo>
                                  <a:lnTo>
                                    <a:pt x="16764" y="21336"/>
                                  </a:lnTo>
                                  <a:cubicBezTo>
                                    <a:pt x="16764" y="15239"/>
                                    <a:pt x="16764" y="12192"/>
                                    <a:pt x="16764" y="10668"/>
                                  </a:cubicBezTo>
                                  <a:cubicBezTo>
                                    <a:pt x="16764" y="9144"/>
                                    <a:pt x="15240" y="7620"/>
                                    <a:pt x="13716" y="6096"/>
                                  </a:cubicBezTo>
                                  <a:cubicBezTo>
                                    <a:pt x="12192" y="4572"/>
                                    <a:pt x="7620" y="4572"/>
                                    <a:pt x="4572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8" name="Shape 21378"/>
                          <wps:cNvSpPr/>
                          <wps:spPr>
                            <a:xfrm>
                              <a:off x="994982" y="1525"/>
                              <a:ext cx="123634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634" h="123539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4676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6764"/>
                                    <a:pt x="100774" y="10668"/>
                                    <a:pt x="99251" y="9144"/>
                                  </a:cubicBezTo>
                                  <a:cubicBezTo>
                                    <a:pt x="96202" y="6096"/>
                                    <a:pt x="91630" y="3048"/>
                                    <a:pt x="83915" y="4572"/>
                                  </a:cubicBezTo>
                                  <a:lnTo>
                                    <a:pt x="83915" y="0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23634" y="4572"/>
                                  </a:lnTo>
                                  <a:cubicBezTo>
                                    <a:pt x="119063" y="4572"/>
                                    <a:pt x="116014" y="4572"/>
                                    <a:pt x="114490" y="6096"/>
                                  </a:cubicBezTo>
                                  <a:cubicBezTo>
                                    <a:pt x="112966" y="7620"/>
                                    <a:pt x="111442" y="9144"/>
                                    <a:pt x="109918" y="10668"/>
                                  </a:cubicBezTo>
                                  <a:cubicBezTo>
                                    <a:pt x="108395" y="13716"/>
                                    <a:pt x="108395" y="18288"/>
                                    <a:pt x="108395" y="22860"/>
                                  </a:cubicBezTo>
                                  <a:lnTo>
                                    <a:pt x="108395" y="123539"/>
                                  </a:lnTo>
                                  <a:lnTo>
                                    <a:pt x="105346" y="123539"/>
                                  </a:lnTo>
                                  <a:lnTo>
                                    <a:pt x="24384" y="22860"/>
                                  </a:lnTo>
                                  <a:lnTo>
                                    <a:pt x="24384" y="99155"/>
                                  </a:lnTo>
                                  <a:cubicBezTo>
                                    <a:pt x="24384" y="106775"/>
                                    <a:pt x="25908" y="111347"/>
                                    <a:pt x="29051" y="114395"/>
                                  </a:cubicBezTo>
                                  <a:cubicBezTo>
                                    <a:pt x="32099" y="115919"/>
                                    <a:pt x="35147" y="117443"/>
                                    <a:pt x="39719" y="117443"/>
                                  </a:cubicBezTo>
                                  <a:lnTo>
                                    <a:pt x="42767" y="117443"/>
                                  </a:lnTo>
                                  <a:lnTo>
                                    <a:pt x="42767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cubicBezTo>
                                    <a:pt x="6096" y="117443"/>
                                    <a:pt x="10668" y="115919"/>
                                    <a:pt x="13716" y="112871"/>
                                  </a:cubicBezTo>
                                  <a:cubicBezTo>
                                    <a:pt x="16764" y="111347"/>
                                    <a:pt x="18288" y="106775"/>
                                    <a:pt x="18288" y="99155"/>
                                  </a:cubicBezTo>
                                  <a:lnTo>
                                    <a:pt x="18288" y="15240"/>
                                  </a:lnTo>
                                  <a:lnTo>
                                    <a:pt x="15240" y="12192"/>
                                  </a:lnTo>
                                  <a:cubicBezTo>
                                    <a:pt x="12192" y="9144"/>
                                    <a:pt x="10668" y="6096"/>
                                    <a:pt x="9144" y="6096"/>
                                  </a:cubicBezTo>
                                  <a:cubicBezTo>
                                    <a:pt x="6096" y="4572"/>
                                    <a:pt x="3048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79" name="Shape 21379"/>
                          <wps:cNvSpPr/>
                          <wps:spPr>
                            <a:xfrm>
                              <a:off x="1132332" y="1525"/>
                              <a:ext cx="108395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20491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3528"/>
                                  </a:lnTo>
                                  <a:lnTo>
                                    <a:pt x="105347" y="33528"/>
                                  </a:lnTo>
                                  <a:cubicBezTo>
                                    <a:pt x="103823" y="25908"/>
                                    <a:pt x="100774" y="19812"/>
                                    <a:pt x="99251" y="16764"/>
                                  </a:cubicBezTo>
                                  <a:cubicBezTo>
                                    <a:pt x="96203" y="13716"/>
                                    <a:pt x="93154" y="10668"/>
                                    <a:pt x="88583" y="9144"/>
                                  </a:cubicBezTo>
                                  <a:cubicBezTo>
                                    <a:pt x="87059" y="7620"/>
                                    <a:pt x="82486" y="7620"/>
                                    <a:pt x="77915" y="7620"/>
                                  </a:cubicBezTo>
                                  <a:lnTo>
                                    <a:pt x="68771" y="7620"/>
                                  </a:lnTo>
                                  <a:lnTo>
                                    <a:pt x="68771" y="100679"/>
                                  </a:lnTo>
                                  <a:cubicBezTo>
                                    <a:pt x="68771" y="106775"/>
                                    <a:pt x="68771" y="109824"/>
                                    <a:pt x="70295" y="111347"/>
                                  </a:cubicBezTo>
                                  <a:cubicBezTo>
                                    <a:pt x="70295" y="112871"/>
                                    <a:pt x="71818" y="114395"/>
                                    <a:pt x="73342" y="115919"/>
                                  </a:cubicBezTo>
                                  <a:cubicBezTo>
                                    <a:pt x="74866" y="117443"/>
                                    <a:pt x="77915" y="117443"/>
                                    <a:pt x="80963" y="117443"/>
                                  </a:cubicBezTo>
                                  <a:lnTo>
                                    <a:pt x="85535" y="117443"/>
                                  </a:lnTo>
                                  <a:lnTo>
                                    <a:pt x="85535" y="120491"/>
                                  </a:lnTo>
                                  <a:lnTo>
                                    <a:pt x="22955" y="120491"/>
                                  </a:lnTo>
                                  <a:lnTo>
                                    <a:pt x="22955" y="117443"/>
                                  </a:lnTo>
                                  <a:lnTo>
                                    <a:pt x="26003" y="117443"/>
                                  </a:lnTo>
                                  <a:cubicBezTo>
                                    <a:pt x="30575" y="117443"/>
                                    <a:pt x="33623" y="117443"/>
                                    <a:pt x="35147" y="115919"/>
                                  </a:cubicBezTo>
                                  <a:cubicBezTo>
                                    <a:pt x="36671" y="114395"/>
                                    <a:pt x="38195" y="112871"/>
                                    <a:pt x="38195" y="111347"/>
                                  </a:cubicBezTo>
                                  <a:cubicBezTo>
                                    <a:pt x="39719" y="109824"/>
                                    <a:pt x="39719" y="106775"/>
                                    <a:pt x="39719" y="100679"/>
                                  </a:cubicBezTo>
                                  <a:lnTo>
                                    <a:pt x="39719" y="7620"/>
                                  </a:lnTo>
                                  <a:lnTo>
                                    <a:pt x="30575" y="7620"/>
                                  </a:lnTo>
                                  <a:cubicBezTo>
                                    <a:pt x="22955" y="7620"/>
                                    <a:pt x="16859" y="9144"/>
                                    <a:pt x="13811" y="12192"/>
                                  </a:cubicBezTo>
                                  <a:cubicBezTo>
                                    <a:pt x="7620" y="16764"/>
                                    <a:pt x="4572" y="24384"/>
                                    <a:pt x="3048" y="33528"/>
                                  </a:cubicBezTo>
                                  <a:lnTo>
                                    <a:pt x="0" y="3352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0" name="Shape 21380"/>
                          <wps:cNvSpPr/>
                          <wps:spPr>
                            <a:xfrm>
                              <a:off x="1251395" y="23919"/>
                              <a:ext cx="53483" cy="980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3483" h="98096">
                                  <a:moveTo>
                                    <a:pt x="53483" y="0"/>
                                  </a:moveTo>
                                  <a:lnTo>
                                    <a:pt x="53483" y="15812"/>
                                  </a:lnTo>
                                  <a:lnTo>
                                    <a:pt x="53435" y="15705"/>
                                  </a:lnTo>
                                  <a:lnTo>
                                    <a:pt x="35147" y="56853"/>
                                  </a:lnTo>
                                  <a:lnTo>
                                    <a:pt x="53483" y="56853"/>
                                  </a:lnTo>
                                  <a:lnTo>
                                    <a:pt x="53483" y="64568"/>
                                  </a:lnTo>
                                  <a:lnTo>
                                    <a:pt x="32099" y="64568"/>
                                  </a:lnTo>
                                  <a:lnTo>
                                    <a:pt x="27527" y="75236"/>
                                  </a:lnTo>
                                  <a:cubicBezTo>
                                    <a:pt x="26003" y="79808"/>
                                    <a:pt x="24479" y="82856"/>
                                    <a:pt x="24479" y="85904"/>
                                  </a:cubicBezTo>
                                  <a:cubicBezTo>
                                    <a:pt x="24479" y="88952"/>
                                    <a:pt x="26003" y="92000"/>
                                    <a:pt x="29051" y="93525"/>
                                  </a:cubicBezTo>
                                  <a:cubicBezTo>
                                    <a:pt x="30575" y="93525"/>
                                    <a:pt x="33623" y="95048"/>
                                    <a:pt x="39719" y="95048"/>
                                  </a:cubicBezTo>
                                  <a:lnTo>
                                    <a:pt x="39719" y="98096"/>
                                  </a:lnTo>
                                  <a:lnTo>
                                    <a:pt x="0" y="98096"/>
                                  </a:lnTo>
                                  <a:lnTo>
                                    <a:pt x="0" y="95048"/>
                                  </a:lnTo>
                                  <a:cubicBezTo>
                                    <a:pt x="4572" y="95048"/>
                                    <a:pt x="7620" y="92000"/>
                                    <a:pt x="10763" y="88952"/>
                                  </a:cubicBezTo>
                                  <a:cubicBezTo>
                                    <a:pt x="13811" y="87428"/>
                                    <a:pt x="16859" y="81332"/>
                                    <a:pt x="21431" y="72188"/>
                                  </a:cubicBezTo>
                                  <a:lnTo>
                                    <a:pt x="5348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1" name="Shape 21381"/>
                          <wps:cNvSpPr/>
                          <wps:spPr>
                            <a:xfrm>
                              <a:off x="1304877" y="0"/>
                              <a:ext cx="74819" cy="12201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819" h="122016">
                                  <a:moveTo>
                                    <a:pt x="10620" y="0"/>
                                  </a:moveTo>
                                  <a:lnTo>
                                    <a:pt x="12144" y="0"/>
                                  </a:lnTo>
                                  <a:lnTo>
                                    <a:pt x="56436" y="97631"/>
                                  </a:lnTo>
                                  <a:cubicBezTo>
                                    <a:pt x="59484" y="106776"/>
                                    <a:pt x="62531" y="112871"/>
                                    <a:pt x="65580" y="115919"/>
                                  </a:cubicBezTo>
                                  <a:cubicBezTo>
                                    <a:pt x="68628" y="117444"/>
                                    <a:pt x="70152" y="118968"/>
                                    <a:pt x="74819" y="118968"/>
                                  </a:cubicBezTo>
                                  <a:lnTo>
                                    <a:pt x="74819" y="122016"/>
                                  </a:lnTo>
                                  <a:lnTo>
                                    <a:pt x="16812" y="122016"/>
                                  </a:lnTo>
                                  <a:lnTo>
                                    <a:pt x="16812" y="118968"/>
                                  </a:lnTo>
                                  <a:lnTo>
                                    <a:pt x="18336" y="118968"/>
                                  </a:lnTo>
                                  <a:cubicBezTo>
                                    <a:pt x="22908" y="118968"/>
                                    <a:pt x="25955" y="118968"/>
                                    <a:pt x="29004" y="117444"/>
                                  </a:cubicBezTo>
                                  <a:cubicBezTo>
                                    <a:pt x="30528" y="115919"/>
                                    <a:pt x="30528" y="114395"/>
                                    <a:pt x="30528" y="112871"/>
                                  </a:cubicBezTo>
                                  <a:cubicBezTo>
                                    <a:pt x="30528" y="111347"/>
                                    <a:pt x="30528" y="111347"/>
                                    <a:pt x="30528" y="109824"/>
                                  </a:cubicBezTo>
                                  <a:cubicBezTo>
                                    <a:pt x="30528" y="109824"/>
                                    <a:pt x="29004" y="106776"/>
                                    <a:pt x="27480" y="103728"/>
                                  </a:cubicBezTo>
                                  <a:lnTo>
                                    <a:pt x="21384" y="88488"/>
                                  </a:lnTo>
                                  <a:lnTo>
                                    <a:pt x="0" y="88488"/>
                                  </a:lnTo>
                                  <a:lnTo>
                                    <a:pt x="0" y="80773"/>
                                  </a:lnTo>
                                  <a:lnTo>
                                    <a:pt x="18336" y="80773"/>
                                  </a:lnTo>
                                  <a:lnTo>
                                    <a:pt x="0" y="39732"/>
                                  </a:lnTo>
                                  <a:lnTo>
                                    <a:pt x="0" y="23919"/>
                                  </a:lnTo>
                                  <a:lnTo>
                                    <a:pt x="1062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2" name="Shape 21382"/>
                          <wps:cNvSpPr/>
                          <wps:spPr>
                            <a:xfrm>
                              <a:off x="1390364" y="1525"/>
                              <a:ext cx="108395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395" h="120491">
                                  <a:moveTo>
                                    <a:pt x="0" y="0"/>
                                  </a:moveTo>
                                  <a:lnTo>
                                    <a:pt x="108395" y="0"/>
                                  </a:lnTo>
                                  <a:lnTo>
                                    <a:pt x="108395" y="33528"/>
                                  </a:lnTo>
                                  <a:lnTo>
                                    <a:pt x="105251" y="33528"/>
                                  </a:lnTo>
                                  <a:cubicBezTo>
                                    <a:pt x="103727" y="25908"/>
                                    <a:pt x="100679" y="19812"/>
                                    <a:pt x="99155" y="16764"/>
                                  </a:cubicBezTo>
                                  <a:cubicBezTo>
                                    <a:pt x="96107" y="13716"/>
                                    <a:pt x="93059" y="10668"/>
                                    <a:pt x="88487" y="9144"/>
                                  </a:cubicBezTo>
                                  <a:cubicBezTo>
                                    <a:pt x="86963" y="7620"/>
                                    <a:pt x="82391" y="7620"/>
                                    <a:pt x="77819" y="7620"/>
                                  </a:cubicBezTo>
                                  <a:lnTo>
                                    <a:pt x="68675" y="7620"/>
                                  </a:lnTo>
                                  <a:lnTo>
                                    <a:pt x="68675" y="100679"/>
                                  </a:lnTo>
                                  <a:cubicBezTo>
                                    <a:pt x="68675" y="106775"/>
                                    <a:pt x="68675" y="109824"/>
                                    <a:pt x="68675" y="111347"/>
                                  </a:cubicBezTo>
                                  <a:cubicBezTo>
                                    <a:pt x="70199" y="112871"/>
                                    <a:pt x="71723" y="114395"/>
                                    <a:pt x="73247" y="115919"/>
                                  </a:cubicBezTo>
                                  <a:cubicBezTo>
                                    <a:pt x="74771" y="117443"/>
                                    <a:pt x="77819" y="117443"/>
                                    <a:pt x="80867" y="117443"/>
                                  </a:cubicBezTo>
                                  <a:lnTo>
                                    <a:pt x="85439" y="117443"/>
                                  </a:lnTo>
                                  <a:lnTo>
                                    <a:pt x="85439" y="120491"/>
                                  </a:lnTo>
                                  <a:lnTo>
                                    <a:pt x="22860" y="120491"/>
                                  </a:lnTo>
                                  <a:lnTo>
                                    <a:pt x="22860" y="117443"/>
                                  </a:lnTo>
                                  <a:lnTo>
                                    <a:pt x="25908" y="117443"/>
                                  </a:lnTo>
                                  <a:cubicBezTo>
                                    <a:pt x="30480" y="117443"/>
                                    <a:pt x="33528" y="117443"/>
                                    <a:pt x="35052" y="115919"/>
                                  </a:cubicBezTo>
                                  <a:cubicBezTo>
                                    <a:pt x="36576" y="114395"/>
                                    <a:pt x="38100" y="112871"/>
                                    <a:pt x="38100" y="111347"/>
                                  </a:cubicBezTo>
                                  <a:cubicBezTo>
                                    <a:pt x="39624" y="109824"/>
                                    <a:pt x="39624" y="106775"/>
                                    <a:pt x="39624" y="100679"/>
                                  </a:cubicBezTo>
                                  <a:lnTo>
                                    <a:pt x="39624" y="7620"/>
                                  </a:lnTo>
                                  <a:lnTo>
                                    <a:pt x="30480" y="7620"/>
                                  </a:lnTo>
                                  <a:cubicBezTo>
                                    <a:pt x="22860" y="7620"/>
                                    <a:pt x="16764" y="9144"/>
                                    <a:pt x="13716" y="12192"/>
                                  </a:cubicBezTo>
                                  <a:cubicBezTo>
                                    <a:pt x="7620" y="16764"/>
                                    <a:pt x="4572" y="24384"/>
                                    <a:pt x="3048" y="33528"/>
                                  </a:cubicBezTo>
                                  <a:lnTo>
                                    <a:pt x="0" y="3352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3" name="Shape 21383"/>
                          <wps:cNvSpPr/>
                          <wps:spPr>
                            <a:xfrm>
                              <a:off x="1512475" y="1525"/>
                              <a:ext cx="62579" cy="1204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2579" h="120491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4572"/>
                                  </a:lnTo>
                                  <a:lnTo>
                                    <a:pt x="58007" y="4572"/>
                                  </a:lnTo>
                                  <a:cubicBezTo>
                                    <a:pt x="54959" y="4572"/>
                                    <a:pt x="51911" y="4572"/>
                                    <a:pt x="50387" y="6096"/>
                                  </a:cubicBezTo>
                                  <a:cubicBezTo>
                                    <a:pt x="48863" y="6096"/>
                                    <a:pt x="47339" y="7620"/>
                                    <a:pt x="45815" y="10668"/>
                                  </a:cubicBezTo>
                                  <a:cubicBezTo>
                                    <a:pt x="45815" y="10668"/>
                                    <a:pt x="45815" y="15240"/>
                                    <a:pt x="45815" y="21336"/>
                                  </a:cubicBezTo>
                                  <a:lnTo>
                                    <a:pt x="45815" y="100679"/>
                                  </a:lnTo>
                                  <a:cubicBezTo>
                                    <a:pt x="45815" y="106775"/>
                                    <a:pt x="45815" y="109824"/>
                                    <a:pt x="45815" y="111347"/>
                                  </a:cubicBezTo>
                                  <a:cubicBezTo>
                                    <a:pt x="47339" y="112871"/>
                                    <a:pt x="48863" y="114395"/>
                                    <a:pt x="50387" y="115919"/>
                                  </a:cubicBezTo>
                                  <a:cubicBezTo>
                                    <a:pt x="51911" y="117443"/>
                                    <a:pt x="54959" y="117443"/>
                                    <a:pt x="58007" y="117443"/>
                                  </a:cubicBezTo>
                                  <a:lnTo>
                                    <a:pt x="62579" y="117443"/>
                                  </a:lnTo>
                                  <a:lnTo>
                                    <a:pt x="62579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lnTo>
                                    <a:pt x="3048" y="117443"/>
                                  </a:lnTo>
                                  <a:cubicBezTo>
                                    <a:pt x="6096" y="117443"/>
                                    <a:pt x="9144" y="117443"/>
                                    <a:pt x="12192" y="115919"/>
                                  </a:cubicBezTo>
                                  <a:cubicBezTo>
                                    <a:pt x="13716" y="114395"/>
                                    <a:pt x="13716" y="112871"/>
                                    <a:pt x="15240" y="111347"/>
                                  </a:cubicBezTo>
                                  <a:cubicBezTo>
                                    <a:pt x="15240" y="109824"/>
                                    <a:pt x="16764" y="106775"/>
                                    <a:pt x="16764" y="100679"/>
                                  </a:cubicBezTo>
                                  <a:lnTo>
                                    <a:pt x="16764" y="21336"/>
                                  </a:lnTo>
                                  <a:cubicBezTo>
                                    <a:pt x="16764" y="15240"/>
                                    <a:pt x="15240" y="10668"/>
                                    <a:pt x="15240" y="9144"/>
                                  </a:cubicBezTo>
                                  <a:cubicBezTo>
                                    <a:pt x="15240" y="7620"/>
                                    <a:pt x="13716" y="6096"/>
                                    <a:pt x="10668" y="6096"/>
                                  </a:cubicBezTo>
                                  <a:cubicBezTo>
                                    <a:pt x="9144" y="4572"/>
                                    <a:pt x="6096" y="4572"/>
                                    <a:pt x="3048" y="4572"/>
                                  </a:cubicBezTo>
                                  <a:lnTo>
                                    <a:pt x="0" y="457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4" name="Shape 21384"/>
                          <wps:cNvSpPr/>
                          <wps:spPr>
                            <a:xfrm>
                              <a:off x="1582674" y="0"/>
                              <a:ext cx="63341" cy="1249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3341" h="124919">
                                  <a:moveTo>
                                    <a:pt x="62579" y="0"/>
                                  </a:moveTo>
                                  <a:lnTo>
                                    <a:pt x="63341" y="112"/>
                                  </a:lnTo>
                                  <a:lnTo>
                                    <a:pt x="63341" y="6315"/>
                                  </a:lnTo>
                                  <a:lnTo>
                                    <a:pt x="48863" y="10478"/>
                                  </a:lnTo>
                                  <a:cubicBezTo>
                                    <a:pt x="44672" y="13335"/>
                                    <a:pt x="41243" y="17526"/>
                                    <a:pt x="38195" y="22860"/>
                                  </a:cubicBezTo>
                                  <a:cubicBezTo>
                                    <a:pt x="33528" y="32004"/>
                                    <a:pt x="32004" y="45720"/>
                                    <a:pt x="32004" y="62484"/>
                                  </a:cubicBezTo>
                                  <a:cubicBezTo>
                                    <a:pt x="32004" y="82296"/>
                                    <a:pt x="35147" y="97631"/>
                                    <a:pt x="42767" y="108300"/>
                                  </a:cubicBezTo>
                                  <a:cubicBezTo>
                                    <a:pt x="47339" y="114395"/>
                                    <a:pt x="54959" y="118967"/>
                                    <a:pt x="62579" y="118967"/>
                                  </a:cubicBezTo>
                                  <a:lnTo>
                                    <a:pt x="63341" y="118738"/>
                                  </a:lnTo>
                                  <a:lnTo>
                                    <a:pt x="63341" y="124919"/>
                                  </a:lnTo>
                                  <a:lnTo>
                                    <a:pt x="34909" y="119538"/>
                                  </a:lnTo>
                                  <a:cubicBezTo>
                                    <a:pt x="26694" y="115919"/>
                                    <a:pt x="19812" y="110585"/>
                                    <a:pt x="13716" y="103727"/>
                                  </a:cubicBezTo>
                                  <a:cubicBezTo>
                                    <a:pt x="4572" y="91536"/>
                                    <a:pt x="0" y="77724"/>
                                    <a:pt x="0" y="62484"/>
                                  </a:cubicBezTo>
                                  <a:cubicBezTo>
                                    <a:pt x="0" y="44196"/>
                                    <a:pt x="6096" y="28956"/>
                                    <a:pt x="18288" y="16764"/>
                                  </a:cubicBezTo>
                                  <a:cubicBezTo>
                                    <a:pt x="28956" y="4572"/>
                                    <a:pt x="44291" y="0"/>
                                    <a:pt x="625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5" name="Shape 21385"/>
                          <wps:cNvSpPr/>
                          <wps:spPr>
                            <a:xfrm>
                              <a:off x="1646015" y="112"/>
                              <a:ext cx="63341" cy="1249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3341" h="124951">
                                  <a:moveTo>
                                    <a:pt x="0" y="0"/>
                                  </a:moveTo>
                                  <a:lnTo>
                                    <a:pt x="25003" y="3697"/>
                                  </a:lnTo>
                                  <a:cubicBezTo>
                                    <a:pt x="32838" y="6365"/>
                                    <a:pt x="39719" y="10556"/>
                                    <a:pt x="45053" y="16652"/>
                                  </a:cubicBezTo>
                                  <a:cubicBezTo>
                                    <a:pt x="57245" y="28844"/>
                                    <a:pt x="63341" y="44083"/>
                                    <a:pt x="63341" y="60847"/>
                                  </a:cubicBezTo>
                                  <a:cubicBezTo>
                                    <a:pt x="63341" y="76088"/>
                                    <a:pt x="58769" y="89899"/>
                                    <a:pt x="49625" y="102091"/>
                                  </a:cubicBezTo>
                                  <a:cubicBezTo>
                                    <a:pt x="38957" y="117331"/>
                                    <a:pt x="22098" y="124951"/>
                                    <a:pt x="762" y="124951"/>
                                  </a:cubicBezTo>
                                  <a:lnTo>
                                    <a:pt x="0" y="124806"/>
                                  </a:lnTo>
                                  <a:lnTo>
                                    <a:pt x="0" y="118626"/>
                                  </a:lnTo>
                                  <a:lnTo>
                                    <a:pt x="14478" y="114283"/>
                                  </a:lnTo>
                                  <a:cubicBezTo>
                                    <a:pt x="20574" y="109711"/>
                                    <a:pt x="23622" y="103615"/>
                                    <a:pt x="26670" y="95995"/>
                                  </a:cubicBezTo>
                                  <a:cubicBezTo>
                                    <a:pt x="29718" y="86851"/>
                                    <a:pt x="31337" y="76088"/>
                                    <a:pt x="31337" y="62371"/>
                                  </a:cubicBezTo>
                                  <a:cubicBezTo>
                                    <a:pt x="31337" y="47131"/>
                                    <a:pt x="29718" y="34940"/>
                                    <a:pt x="26670" y="27319"/>
                                  </a:cubicBezTo>
                                  <a:cubicBezTo>
                                    <a:pt x="23622" y="19700"/>
                                    <a:pt x="20574" y="13604"/>
                                    <a:pt x="16002" y="10556"/>
                                  </a:cubicBezTo>
                                  <a:cubicBezTo>
                                    <a:pt x="11430" y="7507"/>
                                    <a:pt x="5334" y="5983"/>
                                    <a:pt x="762" y="5983"/>
                                  </a:cubicBezTo>
                                  <a:lnTo>
                                    <a:pt x="0" y="620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86" name="Shape 21386"/>
                          <wps:cNvSpPr/>
                          <wps:spPr>
                            <a:xfrm>
                              <a:off x="1720025" y="1525"/>
                              <a:ext cx="125158" cy="1235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5158" h="123539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102298" y="74676"/>
                                  </a:lnTo>
                                  <a:lnTo>
                                    <a:pt x="102298" y="22860"/>
                                  </a:lnTo>
                                  <a:cubicBezTo>
                                    <a:pt x="102298" y="16764"/>
                                    <a:pt x="102298" y="10668"/>
                                    <a:pt x="99251" y="9144"/>
                                  </a:cubicBezTo>
                                  <a:cubicBezTo>
                                    <a:pt x="96202" y="6096"/>
                                    <a:pt x="91630" y="3048"/>
                                    <a:pt x="85534" y="4572"/>
                                  </a:cubicBezTo>
                                  <a:lnTo>
                                    <a:pt x="85534" y="0"/>
                                  </a:lnTo>
                                  <a:lnTo>
                                    <a:pt x="125158" y="0"/>
                                  </a:lnTo>
                                  <a:lnTo>
                                    <a:pt x="125158" y="4572"/>
                                  </a:lnTo>
                                  <a:cubicBezTo>
                                    <a:pt x="120586" y="4572"/>
                                    <a:pt x="116014" y="4572"/>
                                    <a:pt x="114490" y="6096"/>
                                  </a:cubicBezTo>
                                  <a:cubicBezTo>
                                    <a:pt x="112966" y="7620"/>
                                    <a:pt x="111442" y="9144"/>
                                    <a:pt x="111442" y="10668"/>
                                  </a:cubicBezTo>
                                  <a:cubicBezTo>
                                    <a:pt x="109918" y="13716"/>
                                    <a:pt x="109918" y="18288"/>
                                    <a:pt x="109918" y="22860"/>
                                  </a:cubicBezTo>
                                  <a:lnTo>
                                    <a:pt x="109918" y="123539"/>
                                  </a:lnTo>
                                  <a:lnTo>
                                    <a:pt x="106870" y="123539"/>
                                  </a:lnTo>
                                  <a:lnTo>
                                    <a:pt x="24479" y="22860"/>
                                  </a:lnTo>
                                  <a:lnTo>
                                    <a:pt x="24479" y="99155"/>
                                  </a:lnTo>
                                  <a:cubicBezTo>
                                    <a:pt x="24479" y="106775"/>
                                    <a:pt x="26003" y="111347"/>
                                    <a:pt x="29051" y="114395"/>
                                  </a:cubicBezTo>
                                  <a:cubicBezTo>
                                    <a:pt x="32099" y="115919"/>
                                    <a:pt x="36671" y="117443"/>
                                    <a:pt x="41243" y="117443"/>
                                  </a:cubicBezTo>
                                  <a:lnTo>
                                    <a:pt x="42767" y="117443"/>
                                  </a:lnTo>
                                  <a:lnTo>
                                    <a:pt x="42767" y="120491"/>
                                  </a:lnTo>
                                  <a:lnTo>
                                    <a:pt x="0" y="120491"/>
                                  </a:lnTo>
                                  <a:lnTo>
                                    <a:pt x="0" y="117443"/>
                                  </a:lnTo>
                                  <a:cubicBezTo>
                                    <a:pt x="7620" y="117443"/>
                                    <a:pt x="12192" y="115919"/>
                                    <a:pt x="15240" y="112871"/>
                                  </a:cubicBezTo>
                                  <a:cubicBezTo>
                                    <a:pt x="16859" y="111347"/>
                                    <a:pt x="18383" y="106775"/>
                                    <a:pt x="18383" y="99155"/>
                                  </a:cubicBezTo>
                                  <a:lnTo>
                                    <a:pt x="18383" y="15240"/>
                                  </a:lnTo>
                                  <a:lnTo>
                                    <a:pt x="15240" y="12192"/>
                                  </a:lnTo>
                                  <a:cubicBezTo>
                                    <a:pt x="13716" y="9144"/>
                                    <a:pt x="10668" y="6096"/>
                                    <a:pt x="9144" y="6096"/>
                                  </a:cubicBezTo>
                                  <a:cubicBezTo>
                                    <a:pt x="7620" y="4572"/>
                                    <a:pt x="4572" y="4572"/>
                                    <a:pt x="0" y="4572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54" name="Shape 96054"/>
                          <wps:cNvSpPr/>
                          <wps:spPr>
                            <a:xfrm>
                              <a:off x="0" y="140209"/>
                              <a:ext cx="1854708" cy="198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54708" h="19812">
                                  <a:moveTo>
                                    <a:pt x="0" y="0"/>
                                  </a:moveTo>
                                  <a:lnTo>
                                    <a:pt x="1854708" y="0"/>
                                  </a:lnTo>
                                  <a:lnTo>
                                    <a:pt x="1854708" y="19812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="http://schemas.openxmlformats.org/drawingml/2006/main">
              <w:pict>
                <v:group id="Group 95468" style="width:146.04pt;height:12.6pt;position:absolute;mso-position-horizontal-relative:page;mso-position-horizontal:absolute;margin-left:207.48pt;mso-position-vertical-relative:page;margin-top:752.28pt;" coordsize="18547,1600">
                  <v:shape id="Shape 21366" style="position:absolute;width:267;height:544;left:42;top:400;" coordsize="26765,54492" path="m26765,0l26765,12487l9239,36109l26765,36109l26765,54492l0,54492l0,36109l26765,0x">
                    <v:stroke weight="0pt" endcap="flat" joinstyle="miter" miterlimit="10" on="false" color="#000000" opacity="0"/>
                    <v:fill on="true" color="#ff4d4f"/>
                  </v:shape>
                  <v:shape id="Shape 21367" style="position:absolute;width:526;height:1220;left:310;top:0;" coordsize="52673,122015" path="m29718,0l42005,0l42005,76200l52673,76200l52673,94583l42005,94583l42005,122015l17526,122015l17526,94583l0,94583l0,76200l17526,76200l17526,28956l0,52578l0,40091l29718,0x">
                    <v:stroke weight="0pt" endcap="flat" joinstyle="miter" miterlimit="10" on="false" color="#000000" opacity="0"/>
                    <v:fill on="true" color="#ff4d4f"/>
                  </v:shape>
                  <v:shape id="Shape 21368" style="position:absolute;width:290;height:304;left:1111;top:945;" coordsize="29051,30480" path="m13716,0c18288,0,21431,1524,24479,4572c27527,7620,29051,10668,29051,15240c29051,19812,27527,22860,24479,25908c21431,28956,18288,30480,13716,30480c10668,30480,6096,28956,3048,25908c1524,22860,0,19812,0,15240c0,10668,1524,7620,3048,4572c6096,1524,10668,0,13716,0x">
                    <v:stroke weight="0pt" endcap="flat" joinstyle="miter" miterlimit="10" on="false" color="#000000" opacity="0"/>
                    <v:fill on="true" color="#ff4d4f"/>
                  </v:shape>
                  <v:shape id="Shape 21369" style="position:absolute;width:290;height:304;left:1111;top:365;" coordsize="29051,30480" path="m13716,0c18288,0,21431,1524,24479,4572c27527,7620,29051,10668,29051,15240c29051,19812,27527,22860,24479,25908c21431,28956,18288,30480,13716,30480c10668,30480,6096,28956,3048,25908c1524,22860,0,19812,0,15240c0,10668,1524,7620,3048,4572c6096,1524,10668,0,13716,0x">
                    <v:stroke weight="0pt" endcap="flat" joinstyle="miter" miterlimit="10" on="false" color="#000000" opacity="0"/>
                    <v:fill on="true" color="#ff4d4f"/>
                  </v:shape>
                  <v:shape id="Shape 21370" style="position:absolute;width:679;height:1204;left:1539;top:15;" coordsize="67913,120491" path="m0,0l54959,0l67913,1295l67913,11115l67151,10668c64103,7620,56483,7620,45815,7620l45815,100679c45815,106775,47339,109823,47339,109823c47339,111347,48863,112871,50387,112871c51911,114395,53435,114395,56483,114395l67913,112144l67913,119314l54959,120491l0,120491l0,117443l4572,117443c7620,117443,10668,117443,12192,115919c15240,114395,15240,112871,16764,111347c16764,109823,18288,106775,18288,100679l18288,21336c18288,15240,16764,10668,16764,9144c16764,7620,15240,6096,12192,6096c10668,4572,7620,4572,4572,4572l0,4572l0,0x">
                    <v:stroke weight="0pt" endcap="flat" joinstyle="miter" miterlimit="10" on="false" color="#000000" opacity="0"/>
                    <v:fill on="true" color="#ff4d4f"/>
                  </v:shape>
                  <v:shape id="Shape 21371" style="position:absolute;width:541;height:1180;left:2218;top:28;" coordsize="54197,118018" path="m0,0l6096,609c11811,1753,16764,3277,20574,4800c31337,9372,40481,16993,45053,26136c51149,36805,54197,47472,54197,59665c54197,67284,52673,76429,49625,82524c46577,90239,43529,96336,38957,100908c34386,105480,29813,108527,23622,111576c19050,114624,11430,116148,3810,117672l0,118018l0,110849l1143,110623c4953,108909,8382,106242,11430,102432c19050,93288,22098,79477,22098,59665c22098,44424,19050,32233,14478,23089c12954,20041,10668,16993,8001,14516l0,9820l0,0x">
                    <v:stroke weight="0pt" endcap="flat" joinstyle="miter" miterlimit="10" on="false" color="#000000" opacity="0"/>
                    <v:fill on="true" color="#ff4d4f"/>
                  </v:shape>
                  <v:shape id="Shape 21372" style="position:absolute;width:641;height:1250;left:2927;top:0;" coordsize="64151,125063" path="m62579,0l64151,226l64151,6110l64103,6096c53435,6096,44291,12192,39719,22860c35147,32004,32099,45720,32099,62484c32099,82296,35147,97631,42767,108300c47339,114395,54959,118967,64103,118967l64151,118953l64151,125054l64103,125063c42767,125063,26003,117443,13716,103727c4572,91536,0,77724,0,62484c0,44196,6096,28956,18383,16764c30575,4572,45815,0,62579,0x">
                    <v:stroke weight="0pt" endcap="flat" joinstyle="miter" miterlimit="10" on="false" color="#000000" opacity="0"/>
                    <v:fill on="true" color="#ff4d4f"/>
                  </v:shape>
                  <v:shape id="Shape 21373" style="position:absolute;width:640;height:1248;left:3569;top:2;" coordsize="64055,124828" path="m0,0l24991,3584c32814,6252,39671,10443,45767,16539c57959,28731,64055,43970,64055,60734c64055,75974,59483,89786,50339,101978c44243,109598,37004,115312,28610,119122l0,124828l0,118728l15287,114170c19859,109598,24431,103501,27480,95882c30527,86737,32052,75974,32052,62258c32052,47018,30527,34827,27480,27206c24431,19586,19859,13491,15287,10443l0,5884l0,0x">
                    <v:stroke weight="0pt" endcap="flat" joinstyle="miter" miterlimit="10" on="false" color="#000000" opacity="0"/>
                    <v:fill on="true" color="#ff4d4f"/>
                  </v:shape>
                  <v:shape id="Shape 21374" style="position:absolute;width:1144;height:1250;left:4363;top:0;" coordsize="114490,125063" path="m65627,0c74771,0,82391,1524,93059,4572c97631,7620,100679,7620,102203,7620c105251,7620,106775,7620,108299,6096c109823,4572,109823,3048,109823,0l114490,0l114490,41148l109823,41148c108299,30480,103727,21336,96107,15240c88487,10668,80867,7620,71723,7620c64103,7620,58007,9144,51911,13716c44196,18288,39624,24384,38100,30480c33528,39624,32004,48768,32004,60960c32004,71628,33528,80772,36576,90012c38100,99155,42672,105251,48768,109824c54959,114395,62579,115919,71723,115919c79343,115919,85439,114395,91535,111347c97631,108300,105251,102203,111442,94583l111442,105251c105251,111347,97631,117443,91535,120491c83915,123539,74771,125063,65627,125063c51911,125063,41148,122015,30480,117443c21336,112871,13716,105251,7620,94583c3048,85344,0,74676,0,64008c0,53340,3048,42672,9144,32004c15240,21336,22860,13716,33528,7620c42672,1524,54959,0,65627,0x">
                    <v:stroke weight="0pt" endcap="flat" joinstyle="miter" miterlimit="10" on="false" color="#000000" opacity="0"/>
                    <v:fill on="true" color="#ff4d4f"/>
                  </v:shape>
                  <v:shape id="Shape 21375" style="position:absolute;width:1236;height:1235;left:5675;top:15;" coordsize="123634,123539" path="m0,0l61055,0l61055,4572l58007,4572c53435,4572,50387,4572,48863,4572c47339,6096,45815,7620,45815,9144c44291,10668,44291,15240,44291,22860l44291,80772c44291,91536,44291,99155,45815,102203c47339,105251,50387,108300,54959,111347c58007,112871,62579,114395,68675,114395c74771,114395,80867,112871,85439,109824c90011,106775,93059,103727,96107,97631c97631,93059,99251,83820,99251,71628l99251,22860c99251,16764,97631,12192,97631,10668c96107,7620,94583,6096,93059,6096c90011,4572,86963,4572,80867,4572l80867,0l123634,0l123634,4572l120586,4572c117539,4572,114491,4572,112966,6096c109918,7620,108395,9144,106871,12192c106871,13716,106871,16764,106871,22860l106871,67056c106871,82296,105347,91536,103822,97631c102298,105251,97631,109824,90011,115919c82391,120491,73247,123539,61055,123539c50387,123539,41243,122015,36576,118967c28956,115919,22860,111347,19812,105251c16764,99155,15240,91536,15240,80772l15240,22860c15240,15240,15240,10668,13716,9144c13716,7620,12192,6096,9144,4572c7620,4572,4572,3048,0,4572l0,0x">
                    <v:stroke weight="0pt" endcap="flat" joinstyle="miter" miterlimit="10" on="false" color="#000000" opacity="0"/>
                    <v:fill on="true" color="#ff4d4f"/>
                  </v:shape>
                  <v:shape id="Shape 21376" style="position:absolute;width:1648;height:1204;left:7003;top:15;" coordsize="164878,120491" path="m0,0l48863,0l82391,79248l114490,0l164878,0l164878,4572l160306,4572c157257,4572,154210,4572,151162,6096c149638,6096,149638,7620,148113,9144c148113,10668,146590,15240,146590,21336l146590,100679c146590,106775,148113,109823,148113,111347c148113,112871,149638,114395,152686,115919c154210,117443,157257,117443,160306,117443l164878,117443l164878,120491l100774,120491l100774,117443l105346,117443c108394,117443,111442,117443,114490,115919c116014,114395,116014,112871,117538,111347c117538,109823,119063,106775,119063,100679l119063,10668l71723,120491l70199,120491l22860,12192l22860,96107c22860,102203,22860,106775,24479,106775c24479,109823,26003,112871,29051,114395c30575,115919,35147,117443,41243,117443l41243,120491l0,120491l0,117443l1524,117443c3048,117443,6096,117443,7620,115919c10668,115919,12192,114395,13716,112871c15240,111347,15240,108299,16764,105251c16764,105251,16764,102203,16764,97631l16764,21336c16764,15240,16764,10668,15240,9144c15240,7620,13716,6096,12192,6096c9144,4572,6096,4572,3048,4572l0,4572l0,0x">
                    <v:stroke weight="0pt" endcap="flat" joinstyle="miter" miterlimit="10" on="false" color="#000000" opacity="0"/>
                    <v:fill on="true" color="#ff4d4f"/>
                  </v:shape>
                  <v:shape id="Shape 21377" style="position:absolute;width:1099;height:1204;left:8713;top:15;" coordsize="109918,120491" path="m0,0l100775,0l100775,36576l97727,36576c96203,27432,93155,21336,90012,16763c86963,13715,82391,10668,77819,9144c74771,7620,67151,7620,58007,7620l45815,7620l45815,56388l48863,56388c56483,56388,62580,53339,65627,48768c68675,44196,70200,36576,71724,27432l74771,27432l74771,91535l71724,91535c71724,83820,70200,77724,67151,74676c65627,70103,62580,67056,59531,65532c56483,64008,51912,62484,45815,62484l45815,97631c45815,103727,47339,106775,47339,108299c47339,109823,48863,111347,50387,112871c51912,112871,54959,114395,58007,114395l65627,114395c76295,114395,85439,111347,91631,106775c99251,100679,103823,93059,106871,82296l109918,82296l103823,120491l0,120491l0,117443l4572,117443c7620,117443,10668,117443,12192,115919c13716,114395,15240,112871,16764,111347c16764,109823,16764,106775,16764,100679l16764,21336c16764,15239,16764,12192,16764,10668c16764,9144,15240,7620,13716,6096c12192,4572,7620,4572,4572,4572l0,4572l0,0x">
                    <v:stroke weight="0pt" endcap="flat" joinstyle="miter" miterlimit="10" on="false" color="#000000" opacity="0"/>
                    <v:fill on="true" color="#ff4d4f"/>
                  </v:shape>
                  <v:shape id="Shape 21378" style="position:absolute;width:1236;height:1235;left:9949;top:15;" coordsize="123634,123539" path="m0,0l42767,0l102298,74676l102298,22860c102298,16764,100774,10668,99251,9144c96202,6096,91630,3048,83915,4572l83915,0l123634,0l123634,4572c119063,4572,116014,4572,114490,6096c112966,7620,111442,9144,109918,10668c108395,13716,108395,18288,108395,22860l108395,123539l105346,123539l24384,22860l24384,99155c24384,106775,25908,111347,29051,114395c32099,115919,35147,117443,39719,117443l42767,117443l42767,120491l0,120491l0,117443c6096,117443,10668,115919,13716,112871c16764,111347,18288,106775,18288,99155l18288,15240l15240,12192c12192,9144,10668,6096,9144,6096c6096,4572,3048,4572,0,4572l0,0x">
                    <v:stroke weight="0pt" endcap="flat" joinstyle="miter" miterlimit="10" on="false" color="#000000" opacity="0"/>
                    <v:fill on="true" color="#ff4d4f"/>
                  </v:shape>
                  <v:shape id="Shape 21379" style="position:absolute;width:1083;height:1204;left:11323;top:15;" coordsize="108395,120491" path="m0,0l108395,0l108395,33528l105347,33528c103823,25908,100774,19812,99251,16764c96203,13716,93154,10668,88583,9144c87059,7620,82486,7620,77915,7620l68771,7620l68771,100679c68771,106775,68771,109824,70295,111347c70295,112871,71818,114395,73342,115919c74866,117443,77915,117443,80963,117443l85535,117443l85535,120491l22955,120491l22955,117443l26003,117443c30575,117443,33623,117443,35147,115919c36671,114395,38195,112871,38195,111347c39719,109824,39719,106775,39719,100679l39719,7620l30575,7620c22955,7620,16859,9144,13811,12192c7620,16764,4572,24384,3048,33528l0,33528l0,0x">
                    <v:stroke weight="0pt" endcap="flat" joinstyle="miter" miterlimit="10" on="false" color="#000000" opacity="0"/>
                    <v:fill on="true" color="#ff4d4f"/>
                  </v:shape>
                  <v:shape id="Shape 21380" style="position:absolute;width:534;height:980;left:12513;top:239;" coordsize="53483,98096" path="m53483,0l53483,15812l53435,15705l35147,56853l53483,56853l53483,64568l32099,64568l27527,75236c26003,79808,24479,82856,24479,85904c24479,88952,26003,92000,29051,93525c30575,93525,33623,95048,39719,95048l39719,98096l0,98096l0,95048c4572,95048,7620,92000,10763,88952c13811,87428,16859,81332,21431,72188l53483,0x">
                    <v:stroke weight="0pt" endcap="flat" joinstyle="miter" miterlimit="10" on="false" color="#000000" opacity="0"/>
                    <v:fill on="true" color="#ff4d4f"/>
                  </v:shape>
                  <v:shape id="Shape 21381" style="position:absolute;width:748;height:1220;left:13048;top:0;" coordsize="74819,122016" path="m10620,0l12144,0l56436,97631c59484,106776,62531,112871,65580,115919c68628,117444,70152,118968,74819,118968l74819,122016l16812,122016l16812,118968l18336,118968c22908,118968,25955,118968,29004,117444c30528,115919,30528,114395,30528,112871c30528,111347,30528,111347,30528,109824c30528,109824,29004,106776,27480,103728l21384,88488l0,88488l0,80773l18336,80773l0,39732l0,23919l10620,0x">
                    <v:stroke weight="0pt" endcap="flat" joinstyle="miter" miterlimit="10" on="false" color="#000000" opacity="0"/>
                    <v:fill on="true" color="#ff4d4f"/>
                  </v:shape>
                  <v:shape id="Shape 21382" style="position:absolute;width:1083;height:1204;left:13903;top:15;" coordsize="108395,120491" path="m0,0l108395,0l108395,33528l105251,33528c103727,25908,100679,19812,99155,16764c96107,13716,93059,10668,88487,9144c86963,7620,82391,7620,77819,7620l68675,7620l68675,100679c68675,106775,68675,109824,68675,111347c70199,112871,71723,114395,73247,115919c74771,117443,77819,117443,80867,117443l85439,117443l85439,120491l22860,120491l22860,117443l25908,117443c30480,117443,33528,117443,35052,115919c36576,114395,38100,112871,38100,111347c39624,109824,39624,106775,39624,100679l39624,7620l30480,7620c22860,7620,16764,9144,13716,12192c7620,16764,4572,24384,3048,33528l0,33528l0,0x">
                    <v:stroke weight="0pt" endcap="flat" joinstyle="miter" miterlimit="10" on="false" color="#000000" opacity="0"/>
                    <v:fill on="true" color="#ff4d4f"/>
                  </v:shape>
                  <v:shape id="Shape 21383" style="position:absolute;width:625;height:1204;left:15124;top:15;" coordsize="62579,120491" path="m0,0l62579,0l62579,4572l58007,4572c54959,4572,51911,4572,50387,6096c48863,6096,47339,7620,45815,10668c45815,10668,45815,15240,45815,21336l45815,100679c45815,106775,45815,109824,45815,111347c47339,112871,48863,114395,50387,115919c51911,117443,54959,117443,58007,117443l62579,117443l62579,120491l0,120491l0,117443l3048,117443c6096,117443,9144,117443,12192,115919c13716,114395,13716,112871,15240,111347c15240,109824,16764,106775,16764,100679l16764,21336c16764,15240,15240,10668,15240,9144c15240,7620,13716,6096,10668,6096c9144,4572,6096,4572,3048,4572l0,4572l0,0x">
                    <v:stroke weight="0pt" endcap="flat" joinstyle="miter" miterlimit="10" on="false" color="#000000" opacity="0"/>
                    <v:fill on="true" color="#ff4d4f"/>
                  </v:shape>
                  <v:shape id="Shape 21384" style="position:absolute;width:633;height:1249;left:15826;top:0;" coordsize="63341,124919" path="m62579,0l63341,112l63341,6315l48863,10478c44672,13335,41243,17526,38195,22860c33528,32004,32004,45720,32004,62484c32004,82296,35147,97631,42767,108300c47339,114395,54959,118967,62579,118967l63341,118738l63341,124919l34909,119538c26694,115919,19812,110585,13716,103727c4572,91536,0,77724,0,62484c0,44196,6096,28956,18288,16764c28956,4572,44291,0,62579,0x">
                    <v:stroke weight="0pt" endcap="flat" joinstyle="miter" miterlimit="10" on="false" color="#000000" opacity="0"/>
                    <v:fill on="true" color="#ff4d4f"/>
                  </v:shape>
                  <v:shape id="Shape 21385" style="position:absolute;width:633;height:1249;left:16460;top:1;" coordsize="63341,124951" path="m0,0l25003,3697c32838,6365,39719,10556,45053,16652c57245,28844,63341,44083,63341,60847c63341,76088,58769,89899,49625,102091c38957,117331,22098,124951,762,124951l0,124806l0,118626l14478,114283c20574,109711,23622,103615,26670,95995c29718,86851,31337,76088,31337,62371c31337,47131,29718,34940,26670,27319c23622,19700,20574,13604,16002,10556c11430,7507,5334,5983,762,5983l0,6203l0,0x">
                    <v:stroke weight="0pt" endcap="flat" joinstyle="miter" miterlimit="10" on="false" color="#000000" opacity="0"/>
                    <v:fill on="true" color="#ff4d4f"/>
                  </v:shape>
                  <v:shape id="Shape 21386" style="position:absolute;width:1251;height:1235;left:17200;top:15;" coordsize="125158,123539" path="m0,0l42767,0l102298,74676l102298,22860c102298,16764,102298,10668,99251,9144c96202,6096,91630,3048,85534,4572l85534,0l125158,0l125158,4572c120586,4572,116014,4572,114490,6096c112966,7620,111442,9144,111442,10668c109918,13716,109918,18288,109918,22860l109918,123539l106870,123539l24479,22860l24479,99155c24479,106775,26003,111347,29051,114395c32099,115919,36671,117443,41243,117443l42767,117443l42767,120491l0,120491l0,117443c7620,117443,12192,115919,15240,112871c16859,111347,18383,106775,18383,99155l18383,15240l15240,12192c13716,9144,10668,6096,9144,6096c7620,4572,4572,4572,0,4572l0,0x">
                    <v:stroke weight="0pt" endcap="flat" joinstyle="miter" miterlimit="10" on="false" color="#000000" opacity="0"/>
                    <v:fill on="true" color="#ff4d4f"/>
                  </v:shape>
                  <v:shape id="Shape 96055" style="position:absolute;width:18547;height:198;left:0;top:1402;" coordsize="1854708,19812" path="m0,0l1854708,0l1854708,19812l0,19812l0,0">
                    <v:stroke weight="0pt" endcap="flat" joinstyle="miter" miterlimit="10" on="false" color="#000000" opacity="0"/>
                    <v:fill on="true" color="#ff4d4f"/>
                  </v:shape>
                  <w10:wrap type="topAndBottom"/>
                </v:group>
              </w:pict>
            </mc:Fallback>
          </mc:AlternateContent>
        </w:r>
        <w:r>
          <w:rPr>
            <w:noProof/>
          </w:rPr>
          <w:drawing>
            <wp:anchor distT="0" distB="0" distL="114300" distR="114300" simplePos="0" relativeHeight="251662336" behindDoc="0" locked="0" layoutInCell="1" allowOverlap="0" wp14:anchorId="6A4D9DF1" wp14:editId="3EB10A22">
              <wp:simplePos x="0" y="0"/>
              <wp:positionH relativeFrom="column">
                <wp:posOffset>-23367</wp:posOffset>
              </wp:positionH>
              <wp:positionV relativeFrom="paragraph">
                <wp:posOffset>0</wp:posOffset>
              </wp:positionV>
              <wp:extent cx="5797296" cy="5943601"/>
              <wp:effectExtent l="0" t="0" r="0" b="0"/>
              <wp:wrapSquare wrapText="bothSides"/>
              <wp:docPr id="95847" name="Picture 95847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47" name="Picture 95847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7296" cy="59436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6D4190E5" w14:textId="77777777" w:rsidR="00030F3E" w:rsidRDefault="00B51CFB">
      <w:pPr>
        <w:spacing w:after="251"/>
        <w:ind w:left="3550"/>
        <w:rPr>
          <w:ins w:id="77" w:author="Other Author" w:date="2024-07-17T21:10:00Z" w16du:dateUtc="2024-07-17T15:40:00Z"/>
        </w:rPr>
      </w:pPr>
      <w:ins w:id="78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28DE7D30" wp14:editId="7A75752C">
                  <wp:extent cx="908304" cy="162401"/>
                  <wp:effectExtent l="0" t="0" r="0" b="0"/>
                  <wp:docPr id="95466" name="Group 95466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08304" cy="162401"/>
                            <a:chOff x="0" y="0"/>
                            <a:chExt cx="908304" cy="162401"/>
                          </a:xfrm>
                        </wpg:grpSpPr>
                        <wps:wsp>
                          <wps:cNvPr id="21224" name="Shape 21224"/>
                          <wps:cNvSpPr/>
                          <wps:spPr>
                            <a:xfrm>
                              <a:off x="3619" y="0"/>
                              <a:ext cx="77915" cy="1251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7915" h="125158">
                                  <a:moveTo>
                                    <a:pt x="44291" y="0"/>
                                  </a:moveTo>
                                  <a:cubicBezTo>
                                    <a:pt x="51911" y="0"/>
                                    <a:pt x="59531" y="3048"/>
                                    <a:pt x="64103" y="7620"/>
                                  </a:cubicBezTo>
                                  <a:cubicBezTo>
                                    <a:pt x="70295" y="12192"/>
                                    <a:pt x="71818" y="18288"/>
                                    <a:pt x="71818" y="26003"/>
                                  </a:cubicBezTo>
                                  <a:cubicBezTo>
                                    <a:pt x="71818" y="30575"/>
                                    <a:pt x="71818" y="33623"/>
                                    <a:pt x="68675" y="38195"/>
                                  </a:cubicBezTo>
                                  <a:cubicBezTo>
                                    <a:pt x="65627" y="42767"/>
                                    <a:pt x="62579" y="45815"/>
                                    <a:pt x="56483" y="48863"/>
                                  </a:cubicBezTo>
                                  <a:cubicBezTo>
                                    <a:pt x="64103" y="51911"/>
                                    <a:pt x="68675" y="56483"/>
                                    <a:pt x="73343" y="61055"/>
                                  </a:cubicBezTo>
                                  <a:cubicBezTo>
                                    <a:pt x="76390" y="67151"/>
                                    <a:pt x="77915" y="73247"/>
                                    <a:pt x="77915" y="79343"/>
                                  </a:cubicBezTo>
                                  <a:cubicBezTo>
                                    <a:pt x="77915" y="93059"/>
                                    <a:pt x="73343" y="103727"/>
                                    <a:pt x="64103" y="111442"/>
                                  </a:cubicBezTo>
                                  <a:cubicBezTo>
                                    <a:pt x="54959" y="120586"/>
                                    <a:pt x="42767" y="125158"/>
                                    <a:pt x="27527" y="125158"/>
                                  </a:cubicBezTo>
                                  <a:cubicBezTo>
                                    <a:pt x="18383" y="125158"/>
                                    <a:pt x="10763" y="123634"/>
                                    <a:pt x="6096" y="120586"/>
                                  </a:cubicBezTo>
                                  <a:cubicBezTo>
                                    <a:pt x="3048" y="117539"/>
                                    <a:pt x="0" y="114491"/>
                                    <a:pt x="0" y="111442"/>
                                  </a:cubicBezTo>
                                  <a:cubicBezTo>
                                    <a:pt x="0" y="108299"/>
                                    <a:pt x="1524" y="105251"/>
                                    <a:pt x="3048" y="103727"/>
                                  </a:cubicBezTo>
                                  <a:cubicBezTo>
                                    <a:pt x="6096" y="102203"/>
                                    <a:pt x="7620" y="100679"/>
                                    <a:pt x="10763" y="100679"/>
                                  </a:cubicBezTo>
                                  <a:cubicBezTo>
                                    <a:pt x="12287" y="100679"/>
                                    <a:pt x="13811" y="102203"/>
                                    <a:pt x="15335" y="102203"/>
                                  </a:cubicBezTo>
                                  <a:cubicBezTo>
                                    <a:pt x="16859" y="102203"/>
                                    <a:pt x="19907" y="105251"/>
                                    <a:pt x="26003" y="109823"/>
                                  </a:cubicBezTo>
                                  <a:cubicBezTo>
                                    <a:pt x="32099" y="114491"/>
                                    <a:pt x="36671" y="117539"/>
                                    <a:pt x="42767" y="117539"/>
                                  </a:cubicBezTo>
                                  <a:cubicBezTo>
                                    <a:pt x="45815" y="117539"/>
                                    <a:pt x="50387" y="116015"/>
                                    <a:pt x="53435" y="111442"/>
                                  </a:cubicBezTo>
                                  <a:cubicBezTo>
                                    <a:pt x="56483" y="108299"/>
                                    <a:pt x="58007" y="103727"/>
                                    <a:pt x="58007" y="99155"/>
                                  </a:cubicBezTo>
                                  <a:cubicBezTo>
                                    <a:pt x="58007" y="90011"/>
                                    <a:pt x="54959" y="83915"/>
                                    <a:pt x="48863" y="76295"/>
                                  </a:cubicBezTo>
                                  <a:cubicBezTo>
                                    <a:pt x="44291" y="70199"/>
                                    <a:pt x="35147" y="65627"/>
                                    <a:pt x="24479" y="62579"/>
                                  </a:cubicBezTo>
                                  <a:lnTo>
                                    <a:pt x="24479" y="59531"/>
                                  </a:lnTo>
                                  <a:cubicBezTo>
                                    <a:pt x="32099" y="58007"/>
                                    <a:pt x="36671" y="54959"/>
                                    <a:pt x="38195" y="53436"/>
                                  </a:cubicBezTo>
                                  <a:cubicBezTo>
                                    <a:pt x="41243" y="51911"/>
                                    <a:pt x="42767" y="48863"/>
                                    <a:pt x="45815" y="45815"/>
                                  </a:cubicBezTo>
                                  <a:cubicBezTo>
                                    <a:pt x="47339" y="42767"/>
                                    <a:pt x="48863" y="39719"/>
                                    <a:pt x="48863" y="35147"/>
                                  </a:cubicBezTo>
                                  <a:cubicBezTo>
                                    <a:pt x="48863" y="30575"/>
                                    <a:pt x="45815" y="26003"/>
                                    <a:pt x="42767" y="22955"/>
                                  </a:cubicBezTo>
                                  <a:cubicBezTo>
                                    <a:pt x="39719" y="19812"/>
                                    <a:pt x="35147" y="18288"/>
                                    <a:pt x="29051" y="18288"/>
                                  </a:cubicBezTo>
                                  <a:cubicBezTo>
                                    <a:pt x="21431" y="18288"/>
                                    <a:pt x="13811" y="21336"/>
                                    <a:pt x="7620" y="30575"/>
                                  </a:cubicBezTo>
                                  <a:lnTo>
                                    <a:pt x="4572" y="29051"/>
                                  </a:lnTo>
                                  <a:cubicBezTo>
                                    <a:pt x="9144" y="19812"/>
                                    <a:pt x="15335" y="12192"/>
                                    <a:pt x="21431" y="7620"/>
                                  </a:cubicBezTo>
                                  <a:cubicBezTo>
                                    <a:pt x="27527" y="3048"/>
                                    <a:pt x="35147" y="0"/>
                                    <a:pt x="4429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25" name="Shape 21225"/>
                          <wps:cNvSpPr/>
                          <wps:spPr>
                            <a:xfrm>
                              <a:off x="104394" y="94583"/>
                              <a:ext cx="29051" cy="305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51" h="30575">
                                  <a:moveTo>
                                    <a:pt x="15240" y="0"/>
                                  </a:moveTo>
                                  <a:cubicBezTo>
                                    <a:pt x="18288" y="0"/>
                                    <a:pt x="22860" y="1524"/>
                                    <a:pt x="25908" y="4572"/>
                                  </a:cubicBezTo>
                                  <a:cubicBezTo>
                                    <a:pt x="27432" y="7620"/>
                                    <a:pt x="29051" y="10668"/>
                                    <a:pt x="29051" y="15240"/>
                                  </a:cubicBezTo>
                                  <a:cubicBezTo>
                                    <a:pt x="29051" y="19907"/>
                                    <a:pt x="27432" y="22955"/>
                                    <a:pt x="25908" y="26003"/>
                                  </a:cubicBezTo>
                                  <a:cubicBezTo>
                                    <a:pt x="22860" y="29051"/>
                                    <a:pt x="18288" y="30575"/>
                                    <a:pt x="15240" y="30575"/>
                                  </a:cubicBezTo>
                                  <a:cubicBezTo>
                                    <a:pt x="10668" y="30575"/>
                                    <a:pt x="7620" y="29051"/>
                                    <a:pt x="4572" y="26003"/>
                                  </a:cubicBezTo>
                                  <a:cubicBezTo>
                                    <a:pt x="1524" y="22955"/>
                                    <a:pt x="0" y="19907"/>
                                    <a:pt x="0" y="15240"/>
                                  </a:cubicBezTo>
                                  <a:cubicBezTo>
                                    <a:pt x="0" y="10668"/>
                                    <a:pt x="1524" y="7620"/>
                                    <a:pt x="4572" y="4572"/>
                                  </a:cubicBezTo>
                                  <a:cubicBezTo>
                                    <a:pt x="7620" y="1524"/>
                                    <a:pt x="10668" y="0"/>
                                    <a:pt x="1524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26" name="Shape 21226"/>
                          <wps:cNvSpPr/>
                          <wps:spPr>
                            <a:xfrm>
                              <a:off x="151733" y="0"/>
                              <a:ext cx="63293" cy="1250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3293" h="125002">
                                  <a:moveTo>
                                    <a:pt x="62579" y="0"/>
                                  </a:moveTo>
                                  <a:lnTo>
                                    <a:pt x="63293" y="121"/>
                                  </a:lnTo>
                                  <a:lnTo>
                                    <a:pt x="63293" y="6329"/>
                                  </a:lnTo>
                                  <a:lnTo>
                                    <a:pt x="48851" y="10489"/>
                                  </a:lnTo>
                                  <a:cubicBezTo>
                                    <a:pt x="44648" y="13359"/>
                                    <a:pt x="41196" y="17574"/>
                                    <a:pt x="38100" y="22955"/>
                                  </a:cubicBezTo>
                                  <a:cubicBezTo>
                                    <a:pt x="33528" y="32100"/>
                                    <a:pt x="32004" y="45815"/>
                                    <a:pt x="32004" y="62579"/>
                                  </a:cubicBezTo>
                                  <a:cubicBezTo>
                                    <a:pt x="32004" y="83915"/>
                                    <a:pt x="35052" y="99155"/>
                                    <a:pt x="42767" y="108300"/>
                                  </a:cubicBezTo>
                                  <a:cubicBezTo>
                                    <a:pt x="45053" y="112157"/>
                                    <a:pt x="48101" y="114848"/>
                                    <a:pt x="51720" y="116574"/>
                                  </a:cubicBezTo>
                                  <a:lnTo>
                                    <a:pt x="63293" y="118900"/>
                                  </a:lnTo>
                                  <a:lnTo>
                                    <a:pt x="63293" y="125002"/>
                                  </a:lnTo>
                                  <a:lnTo>
                                    <a:pt x="35480" y="119622"/>
                                  </a:lnTo>
                                  <a:cubicBezTo>
                                    <a:pt x="27075" y="115991"/>
                                    <a:pt x="19812" y="110633"/>
                                    <a:pt x="13716" y="103727"/>
                                  </a:cubicBezTo>
                                  <a:cubicBezTo>
                                    <a:pt x="4572" y="91536"/>
                                    <a:pt x="0" y="77819"/>
                                    <a:pt x="0" y="62579"/>
                                  </a:cubicBezTo>
                                  <a:cubicBezTo>
                                    <a:pt x="0" y="44291"/>
                                    <a:pt x="6096" y="29051"/>
                                    <a:pt x="18288" y="16764"/>
                                  </a:cubicBezTo>
                                  <a:cubicBezTo>
                                    <a:pt x="30480" y="6096"/>
                                    <a:pt x="44291" y="0"/>
                                    <a:pt x="625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27" name="Shape 21227"/>
                          <wps:cNvSpPr/>
                          <wps:spPr>
                            <a:xfrm>
                              <a:off x="215027" y="121"/>
                              <a:ext cx="63389" cy="12503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3389" h="125037">
                                  <a:moveTo>
                                    <a:pt x="0" y="0"/>
                                  </a:moveTo>
                                  <a:lnTo>
                                    <a:pt x="25206" y="4260"/>
                                  </a:lnTo>
                                  <a:cubicBezTo>
                                    <a:pt x="33219" y="7118"/>
                                    <a:pt x="40481" y="11309"/>
                                    <a:pt x="46625" y="16643"/>
                                  </a:cubicBezTo>
                                  <a:cubicBezTo>
                                    <a:pt x="57293" y="28930"/>
                                    <a:pt x="63389" y="44170"/>
                                    <a:pt x="63389" y="62458"/>
                                  </a:cubicBezTo>
                                  <a:cubicBezTo>
                                    <a:pt x="63389" y="77698"/>
                                    <a:pt x="58817" y="89891"/>
                                    <a:pt x="51197" y="102082"/>
                                  </a:cubicBezTo>
                                  <a:cubicBezTo>
                                    <a:pt x="39005" y="117418"/>
                                    <a:pt x="22146" y="125037"/>
                                    <a:pt x="810" y="125037"/>
                                  </a:cubicBezTo>
                                  <a:lnTo>
                                    <a:pt x="0" y="124881"/>
                                  </a:lnTo>
                                  <a:lnTo>
                                    <a:pt x="0" y="118779"/>
                                  </a:lnTo>
                                  <a:lnTo>
                                    <a:pt x="810" y="118942"/>
                                  </a:lnTo>
                                  <a:cubicBezTo>
                                    <a:pt x="6906" y="118942"/>
                                    <a:pt x="11478" y="117418"/>
                                    <a:pt x="16050" y="114370"/>
                                  </a:cubicBezTo>
                                  <a:cubicBezTo>
                                    <a:pt x="20622" y="109703"/>
                                    <a:pt x="25194" y="103606"/>
                                    <a:pt x="26718" y="95986"/>
                                  </a:cubicBezTo>
                                  <a:cubicBezTo>
                                    <a:pt x="29766" y="88367"/>
                                    <a:pt x="31290" y="76174"/>
                                    <a:pt x="31290" y="63982"/>
                                  </a:cubicBezTo>
                                  <a:cubicBezTo>
                                    <a:pt x="31290" y="47218"/>
                                    <a:pt x="29766" y="35027"/>
                                    <a:pt x="26718" y="27406"/>
                                  </a:cubicBezTo>
                                  <a:cubicBezTo>
                                    <a:pt x="25194" y="19691"/>
                                    <a:pt x="20622" y="15119"/>
                                    <a:pt x="16050" y="10547"/>
                                  </a:cubicBezTo>
                                  <a:cubicBezTo>
                                    <a:pt x="11478" y="7499"/>
                                    <a:pt x="6906" y="5975"/>
                                    <a:pt x="810" y="5975"/>
                                  </a:cubicBezTo>
                                  <a:lnTo>
                                    <a:pt x="0" y="620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28" name="Shape 21228"/>
                          <wps:cNvSpPr/>
                          <wps:spPr>
                            <a:xfrm>
                              <a:off x="292131" y="3048"/>
                              <a:ext cx="123634" cy="122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634" h="122110">
                                  <a:moveTo>
                                    <a:pt x="0" y="0"/>
                                  </a:moveTo>
                                  <a:lnTo>
                                    <a:pt x="61055" y="0"/>
                                  </a:lnTo>
                                  <a:lnTo>
                                    <a:pt x="61055" y="3048"/>
                                  </a:lnTo>
                                  <a:lnTo>
                                    <a:pt x="58007" y="3048"/>
                                  </a:lnTo>
                                  <a:cubicBezTo>
                                    <a:pt x="53435" y="3048"/>
                                    <a:pt x="50387" y="3048"/>
                                    <a:pt x="48863" y="4572"/>
                                  </a:cubicBezTo>
                                  <a:cubicBezTo>
                                    <a:pt x="47339" y="4572"/>
                                    <a:pt x="45815" y="6096"/>
                                    <a:pt x="45815" y="7620"/>
                                  </a:cubicBezTo>
                                  <a:cubicBezTo>
                                    <a:pt x="44291" y="9144"/>
                                    <a:pt x="44291" y="13716"/>
                                    <a:pt x="44291" y="21431"/>
                                  </a:cubicBezTo>
                                  <a:lnTo>
                                    <a:pt x="44291" y="79343"/>
                                  </a:lnTo>
                                  <a:cubicBezTo>
                                    <a:pt x="44291" y="90012"/>
                                    <a:pt x="44291" y="97631"/>
                                    <a:pt x="45815" y="100679"/>
                                  </a:cubicBezTo>
                                  <a:cubicBezTo>
                                    <a:pt x="47339" y="105251"/>
                                    <a:pt x="50387" y="106775"/>
                                    <a:pt x="54959" y="109919"/>
                                  </a:cubicBezTo>
                                  <a:cubicBezTo>
                                    <a:pt x="58007" y="112967"/>
                                    <a:pt x="62579" y="112967"/>
                                    <a:pt x="68675" y="112967"/>
                                  </a:cubicBezTo>
                                  <a:cubicBezTo>
                                    <a:pt x="74771" y="112967"/>
                                    <a:pt x="80963" y="111443"/>
                                    <a:pt x="85534" y="108394"/>
                                  </a:cubicBezTo>
                                  <a:cubicBezTo>
                                    <a:pt x="90107" y="105251"/>
                                    <a:pt x="93154" y="102203"/>
                                    <a:pt x="96203" y="96107"/>
                                  </a:cubicBezTo>
                                  <a:cubicBezTo>
                                    <a:pt x="97727" y="91536"/>
                                    <a:pt x="99251" y="82391"/>
                                    <a:pt x="99251" y="70200"/>
                                  </a:cubicBezTo>
                                  <a:lnTo>
                                    <a:pt x="99251" y="21431"/>
                                  </a:lnTo>
                                  <a:cubicBezTo>
                                    <a:pt x="99251" y="15240"/>
                                    <a:pt x="97727" y="12192"/>
                                    <a:pt x="97727" y="9144"/>
                                  </a:cubicBezTo>
                                  <a:cubicBezTo>
                                    <a:pt x="96203" y="7620"/>
                                    <a:pt x="94678" y="6096"/>
                                    <a:pt x="93154" y="4572"/>
                                  </a:cubicBezTo>
                                  <a:cubicBezTo>
                                    <a:pt x="90107" y="3048"/>
                                    <a:pt x="87059" y="3048"/>
                                    <a:pt x="80963" y="3048"/>
                                  </a:cubicBezTo>
                                  <a:lnTo>
                                    <a:pt x="80963" y="0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23634" y="3048"/>
                                  </a:lnTo>
                                  <a:lnTo>
                                    <a:pt x="120586" y="3048"/>
                                  </a:lnTo>
                                  <a:cubicBezTo>
                                    <a:pt x="117539" y="3048"/>
                                    <a:pt x="114491" y="3048"/>
                                    <a:pt x="112966" y="4572"/>
                                  </a:cubicBezTo>
                                  <a:cubicBezTo>
                                    <a:pt x="109918" y="6096"/>
                                    <a:pt x="108395" y="7620"/>
                                    <a:pt x="106871" y="10668"/>
                                  </a:cubicBezTo>
                                  <a:cubicBezTo>
                                    <a:pt x="106871" y="12192"/>
                                    <a:pt x="106871" y="16764"/>
                                    <a:pt x="106871" y="21431"/>
                                  </a:cubicBezTo>
                                  <a:lnTo>
                                    <a:pt x="106871" y="67151"/>
                                  </a:lnTo>
                                  <a:cubicBezTo>
                                    <a:pt x="106871" y="80867"/>
                                    <a:pt x="105347" y="91536"/>
                                    <a:pt x="103822" y="97631"/>
                                  </a:cubicBezTo>
                                  <a:cubicBezTo>
                                    <a:pt x="102298" y="103727"/>
                                    <a:pt x="97727" y="109919"/>
                                    <a:pt x="90107" y="114491"/>
                                  </a:cubicBezTo>
                                  <a:cubicBezTo>
                                    <a:pt x="82486" y="119063"/>
                                    <a:pt x="73247" y="122110"/>
                                    <a:pt x="61055" y="122110"/>
                                  </a:cubicBezTo>
                                  <a:cubicBezTo>
                                    <a:pt x="50387" y="122110"/>
                                    <a:pt x="41243" y="120586"/>
                                    <a:pt x="36671" y="117539"/>
                                  </a:cubicBezTo>
                                  <a:cubicBezTo>
                                    <a:pt x="29051" y="114491"/>
                                    <a:pt x="22955" y="109919"/>
                                    <a:pt x="19907" y="103727"/>
                                  </a:cubicBezTo>
                                  <a:cubicBezTo>
                                    <a:pt x="16764" y="97631"/>
                                    <a:pt x="15240" y="90012"/>
                                    <a:pt x="15240" y="79343"/>
                                  </a:cubicBezTo>
                                  <a:lnTo>
                                    <a:pt x="15240" y="21431"/>
                                  </a:lnTo>
                                  <a:cubicBezTo>
                                    <a:pt x="15240" y="13716"/>
                                    <a:pt x="15240" y="9144"/>
                                    <a:pt x="13716" y="7620"/>
                                  </a:cubicBezTo>
                                  <a:cubicBezTo>
                                    <a:pt x="13716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7620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29" name="Shape 21229"/>
                          <wps:cNvSpPr/>
                          <wps:spPr>
                            <a:xfrm>
                              <a:off x="427958" y="3048"/>
                              <a:ext cx="106871" cy="119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6871" h="119063">
                                  <a:moveTo>
                                    <a:pt x="0" y="0"/>
                                  </a:moveTo>
                                  <a:lnTo>
                                    <a:pt x="106871" y="0"/>
                                  </a:lnTo>
                                  <a:lnTo>
                                    <a:pt x="106871" y="32100"/>
                                  </a:lnTo>
                                  <a:lnTo>
                                    <a:pt x="103823" y="32100"/>
                                  </a:lnTo>
                                  <a:cubicBezTo>
                                    <a:pt x="102299" y="24479"/>
                                    <a:pt x="100774" y="18288"/>
                                    <a:pt x="97727" y="15240"/>
                                  </a:cubicBezTo>
                                  <a:cubicBezTo>
                                    <a:pt x="96203" y="12192"/>
                                    <a:pt x="93155" y="9144"/>
                                    <a:pt x="88583" y="7620"/>
                                  </a:cubicBezTo>
                                  <a:cubicBezTo>
                                    <a:pt x="87059" y="6096"/>
                                    <a:pt x="82486" y="6096"/>
                                    <a:pt x="76391" y="6096"/>
                                  </a:cubicBezTo>
                                  <a:lnTo>
                                    <a:pt x="67247" y="6096"/>
                                  </a:lnTo>
                                  <a:lnTo>
                                    <a:pt x="67247" y="99155"/>
                                  </a:lnTo>
                                  <a:cubicBezTo>
                                    <a:pt x="67247" y="105251"/>
                                    <a:pt x="68771" y="108394"/>
                                    <a:pt x="68771" y="109919"/>
                                  </a:cubicBezTo>
                                  <a:cubicBezTo>
                                    <a:pt x="70295" y="111443"/>
                                    <a:pt x="70295" y="112967"/>
                                    <a:pt x="73342" y="114491"/>
                                  </a:cubicBezTo>
                                  <a:cubicBezTo>
                                    <a:pt x="74867" y="116015"/>
                                    <a:pt x="77915" y="116015"/>
                                    <a:pt x="80963" y="116015"/>
                                  </a:cubicBezTo>
                                  <a:lnTo>
                                    <a:pt x="85535" y="116015"/>
                                  </a:lnTo>
                                  <a:lnTo>
                                    <a:pt x="85535" y="119063"/>
                                  </a:lnTo>
                                  <a:lnTo>
                                    <a:pt x="21431" y="119063"/>
                                  </a:lnTo>
                                  <a:lnTo>
                                    <a:pt x="21431" y="116015"/>
                                  </a:lnTo>
                                  <a:lnTo>
                                    <a:pt x="26003" y="116015"/>
                                  </a:lnTo>
                                  <a:cubicBezTo>
                                    <a:pt x="29051" y="116015"/>
                                    <a:pt x="32099" y="116015"/>
                                    <a:pt x="35147" y="114491"/>
                                  </a:cubicBezTo>
                                  <a:cubicBezTo>
                                    <a:pt x="36671" y="112967"/>
                                    <a:pt x="36671" y="112967"/>
                                    <a:pt x="38195" y="109919"/>
                                  </a:cubicBezTo>
                                  <a:cubicBezTo>
                                    <a:pt x="38195" y="108394"/>
                                    <a:pt x="39719" y="105251"/>
                                    <a:pt x="39719" y="99155"/>
                                  </a:cubicBezTo>
                                  <a:lnTo>
                                    <a:pt x="39719" y="6096"/>
                                  </a:lnTo>
                                  <a:lnTo>
                                    <a:pt x="30575" y="6096"/>
                                  </a:lnTo>
                                  <a:cubicBezTo>
                                    <a:pt x="22955" y="6096"/>
                                    <a:pt x="16859" y="7620"/>
                                    <a:pt x="12287" y="10668"/>
                                  </a:cubicBezTo>
                                  <a:cubicBezTo>
                                    <a:pt x="7715" y="16764"/>
                                    <a:pt x="4668" y="22955"/>
                                    <a:pt x="3143" y="32100"/>
                                  </a:cubicBezTo>
                                  <a:lnTo>
                                    <a:pt x="0" y="321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0" name="Shape 21230"/>
                          <wps:cNvSpPr/>
                          <wps:spPr>
                            <a:xfrm>
                              <a:off x="550164" y="3049"/>
                              <a:ext cx="57960" cy="119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7960" h="119063">
                                  <a:moveTo>
                                    <a:pt x="0" y="0"/>
                                  </a:moveTo>
                                  <a:lnTo>
                                    <a:pt x="51816" y="0"/>
                                  </a:lnTo>
                                  <a:lnTo>
                                    <a:pt x="57960" y="628"/>
                                  </a:lnTo>
                                  <a:lnTo>
                                    <a:pt x="57960" y="9649"/>
                                  </a:lnTo>
                                  <a:lnTo>
                                    <a:pt x="47244" y="6096"/>
                                  </a:lnTo>
                                  <a:lnTo>
                                    <a:pt x="44196" y="6096"/>
                                  </a:lnTo>
                                  <a:lnTo>
                                    <a:pt x="44196" y="58007"/>
                                  </a:lnTo>
                                  <a:cubicBezTo>
                                    <a:pt x="45720" y="58007"/>
                                    <a:pt x="47244" y="58007"/>
                                    <a:pt x="48768" y="58007"/>
                                  </a:cubicBezTo>
                                  <a:lnTo>
                                    <a:pt x="57960" y="54683"/>
                                  </a:lnTo>
                                  <a:lnTo>
                                    <a:pt x="57960" y="64874"/>
                                  </a:lnTo>
                                  <a:lnTo>
                                    <a:pt x="44196" y="65627"/>
                                  </a:lnTo>
                                  <a:lnTo>
                                    <a:pt x="44196" y="99155"/>
                                  </a:lnTo>
                                  <a:cubicBezTo>
                                    <a:pt x="44196" y="105251"/>
                                    <a:pt x="44196" y="108394"/>
                                    <a:pt x="45720" y="111442"/>
                                  </a:cubicBezTo>
                                  <a:cubicBezTo>
                                    <a:pt x="45720" y="112966"/>
                                    <a:pt x="47244" y="114490"/>
                                    <a:pt x="48768" y="114490"/>
                                  </a:cubicBezTo>
                                  <a:lnTo>
                                    <a:pt x="57960" y="115630"/>
                                  </a:lnTo>
                                  <a:lnTo>
                                    <a:pt x="57960" y="119063"/>
                                  </a:lnTo>
                                  <a:lnTo>
                                    <a:pt x="0" y="119063"/>
                                  </a:lnTo>
                                  <a:lnTo>
                                    <a:pt x="0" y="116015"/>
                                  </a:lnTo>
                                  <a:cubicBezTo>
                                    <a:pt x="4572" y="116015"/>
                                    <a:pt x="9144" y="116015"/>
                                    <a:pt x="10668" y="114490"/>
                                  </a:cubicBezTo>
                                  <a:cubicBezTo>
                                    <a:pt x="12192" y="114490"/>
                                    <a:pt x="13716" y="112966"/>
                                    <a:pt x="15240" y="111442"/>
                                  </a:cubicBezTo>
                                  <a:cubicBezTo>
                                    <a:pt x="15240" y="108394"/>
                                    <a:pt x="16764" y="105251"/>
                                    <a:pt x="16764" y="99155"/>
                                  </a:cubicBezTo>
                                  <a:lnTo>
                                    <a:pt x="16764" y="19907"/>
                                  </a:lnTo>
                                  <a:cubicBezTo>
                                    <a:pt x="16764" y="13715"/>
                                    <a:pt x="15240" y="9144"/>
                                    <a:pt x="15240" y="7620"/>
                                  </a:cubicBezTo>
                                  <a:cubicBezTo>
                                    <a:pt x="13716" y="6096"/>
                                    <a:pt x="13716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4572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1" name="Shape 21231"/>
                          <wps:cNvSpPr/>
                          <wps:spPr>
                            <a:xfrm>
                              <a:off x="608124" y="118679"/>
                              <a:ext cx="3096" cy="3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96" h="3432">
                                  <a:moveTo>
                                    <a:pt x="0" y="0"/>
                                  </a:moveTo>
                                  <a:lnTo>
                                    <a:pt x="3096" y="384"/>
                                  </a:lnTo>
                                  <a:lnTo>
                                    <a:pt x="3096" y="3432"/>
                                  </a:lnTo>
                                  <a:lnTo>
                                    <a:pt x="0" y="34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2" name="Shape 21232"/>
                          <wps:cNvSpPr/>
                          <wps:spPr>
                            <a:xfrm>
                              <a:off x="608124" y="3677"/>
                              <a:ext cx="42719" cy="642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719" h="64246">
                                  <a:moveTo>
                                    <a:pt x="0" y="0"/>
                                  </a:moveTo>
                                  <a:lnTo>
                                    <a:pt x="16228" y="1658"/>
                                  </a:lnTo>
                                  <a:cubicBezTo>
                                    <a:pt x="22527" y="3182"/>
                                    <a:pt x="27479" y="5468"/>
                                    <a:pt x="30527" y="8516"/>
                                  </a:cubicBezTo>
                                  <a:cubicBezTo>
                                    <a:pt x="38147" y="14612"/>
                                    <a:pt x="42719" y="22327"/>
                                    <a:pt x="42719" y="31471"/>
                                  </a:cubicBezTo>
                                  <a:cubicBezTo>
                                    <a:pt x="42719" y="39091"/>
                                    <a:pt x="39671" y="45187"/>
                                    <a:pt x="35099" y="51283"/>
                                  </a:cubicBezTo>
                                  <a:cubicBezTo>
                                    <a:pt x="30527" y="55856"/>
                                    <a:pt x="24431" y="60427"/>
                                    <a:pt x="15287" y="61951"/>
                                  </a:cubicBezTo>
                                  <a:cubicBezTo>
                                    <a:pt x="12240" y="62713"/>
                                    <a:pt x="8429" y="63475"/>
                                    <a:pt x="3655" y="64046"/>
                                  </a:cubicBezTo>
                                  <a:lnTo>
                                    <a:pt x="0" y="64246"/>
                                  </a:lnTo>
                                  <a:lnTo>
                                    <a:pt x="0" y="54056"/>
                                  </a:lnTo>
                                  <a:lnTo>
                                    <a:pt x="7667" y="51283"/>
                                  </a:lnTo>
                                  <a:cubicBezTo>
                                    <a:pt x="10715" y="46711"/>
                                    <a:pt x="13764" y="40615"/>
                                    <a:pt x="13764" y="31471"/>
                                  </a:cubicBezTo>
                                  <a:cubicBezTo>
                                    <a:pt x="13764" y="22327"/>
                                    <a:pt x="10715" y="16136"/>
                                    <a:pt x="7667" y="11564"/>
                                  </a:cubicBezTo>
                                  <a:lnTo>
                                    <a:pt x="0" y="90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3" name="Shape 21233"/>
                          <wps:cNvSpPr/>
                          <wps:spPr>
                            <a:xfrm>
                              <a:off x="653891" y="3048"/>
                              <a:ext cx="123634" cy="122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3634" h="122110">
                                  <a:moveTo>
                                    <a:pt x="0" y="0"/>
                                  </a:moveTo>
                                  <a:lnTo>
                                    <a:pt x="62579" y="0"/>
                                  </a:lnTo>
                                  <a:lnTo>
                                    <a:pt x="62579" y="3048"/>
                                  </a:lnTo>
                                  <a:lnTo>
                                    <a:pt x="59531" y="3048"/>
                                  </a:lnTo>
                                  <a:cubicBezTo>
                                    <a:pt x="54959" y="3048"/>
                                    <a:pt x="51911" y="3048"/>
                                    <a:pt x="50387" y="4572"/>
                                  </a:cubicBezTo>
                                  <a:cubicBezTo>
                                    <a:pt x="48863" y="4572"/>
                                    <a:pt x="47339" y="6096"/>
                                    <a:pt x="45815" y="7620"/>
                                  </a:cubicBezTo>
                                  <a:cubicBezTo>
                                    <a:pt x="45815" y="9144"/>
                                    <a:pt x="44291" y="13716"/>
                                    <a:pt x="44291" y="21431"/>
                                  </a:cubicBezTo>
                                  <a:lnTo>
                                    <a:pt x="44291" y="79343"/>
                                  </a:lnTo>
                                  <a:cubicBezTo>
                                    <a:pt x="44291" y="90012"/>
                                    <a:pt x="45815" y="97631"/>
                                    <a:pt x="47339" y="100679"/>
                                  </a:cubicBezTo>
                                  <a:cubicBezTo>
                                    <a:pt x="48863" y="105251"/>
                                    <a:pt x="51911" y="106775"/>
                                    <a:pt x="54959" y="109919"/>
                                  </a:cubicBezTo>
                                  <a:cubicBezTo>
                                    <a:pt x="59531" y="112967"/>
                                    <a:pt x="64103" y="112967"/>
                                    <a:pt x="70199" y="112967"/>
                                  </a:cubicBezTo>
                                  <a:cubicBezTo>
                                    <a:pt x="76391" y="112967"/>
                                    <a:pt x="80963" y="111443"/>
                                    <a:pt x="85534" y="108394"/>
                                  </a:cubicBezTo>
                                  <a:cubicBezTo>
                                    <a:pt x="90107" y="105251"/>
                                    <a:pt x="94678" y="102203"/>
                                    <a:pt x="96203" y="96107"/>
                                  </a:cubicBezTo>
                                  <a:cubicBezTo>
                                    <a:pt x="99251" y="91536"/>
                                    <a:pt x="99251" y="82391"/>
                                    <a:pt x="99251" y="70200"/>
                                  </a:cubicBezTo>
                                  <a:lnTo>
                                    <a:pt x="99251" y="21431"/>
                                  </a:lnTo>
                                  <a:cubicBezTo>
                                    <a:pt x="99251" y="15240"/>
                                    <a:pt x="99251" y="12192"/>
                                    <a:pt x="97727" y="9144"/>
                                  </a:cubicBezTo>
                                  <a:cubicBezTo>
                                    <a:pt x="97727" y="7620"/>
                                    <a:pt x="96203" y="6096"/>
                                    <a:pt x="94678" y="4572"/>
                                  </a:cubicBezTo>
                                  <a:cubicBezTo>
                                    <a:pt x="91630" y="3048"/>
                                    <a:pt x="87059" y="3048"/>
                                    <a:pt x="82486" y="3048"/>
                                  </a:cubicBezTo>
                                  <a:lnTo>
                                    <a:pt x="82486" y="0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23634" y="3048"/>
                                  </a:lnTo>
                                  <a:lnTo>
                                    <a:pt x="122110" y="3048"/>
                                  </a:lnTo>
                                  <a:cubicBezTo>
                                    <a:pt x="119063" y="3048"/>
                                    <a:pt x="116015" y="3048"/>
                                    <a:pt x="112966" y="4572"/>
                                  </a:cubicBezTo>
                                  <a:cubicBezTo>
                                    <a:pt x="111442" y="6096"/>
                                    <a:pt x="109918" y="7620"/>
                                    <a:pt x="108395" y="10668"/>
                                  </a:cubicBezTo>
                                  <a:cubicBezTo>
                                    <a:pt x="108395" y="12192"/>
                                    <a:pt x="106871" y="16764"/>
                                    <a:pt x="106871" y="21431"/>
                                  </a:cubicBezTo>
                                  <a:lnTo>
                                    <a:pt x="106871" y="67151"/>
                                  </a:lnTo>
                                  <a:cubicBezTo>
                                    <a:pt x="106871" y="80867"/>
                                    <a:pt x="106871" y="91536"/>
                                    <a:pt x="103822" y="97631"/>
                                  </a:cubicBezTo>
                                  <a:cubicBezTo>
                                    <a:pt x="102298" y="103727"/>
                                    <a:pt x="97727" y="109919"/>
                                    <a:pt x="91630" y="114491"/>
                                  </a:cubicBezTo>
                                  <a:cubicBezTo>
                                    <a:pt x="84010" y="119063"/>
                                    <a:pt x="73342" y="122110"/>
                                    <a:pt x="61055" y="122110"/>
                                  </a:cubicBezTo>
                                  <a:cubicBezTo>
                                    <a:pt x="50387" y="122110"/>
                                    <a:pt x="42767" y="120586"/>
                                    <a:pt x="36671" y="117539"/>
                                  </a:cubicBezTo>
                                  <a:cubicBezTo>
                                    <a:pt x="29051" y="114491"/>
                                    <a:pt x="24479" y="109919"/>
                                    <a:pt x="21431" y="103727"/>
                                  </a:cubicBezTo>
                                  <a:cubicBezTo>
                                    <a:pt x="18383" y="97631"/>
                                    <a:pt x="16859" y="90012"/>
                                    <a:pt x="16859" y="79343"/>
                                  </a:cubicBezTo>
                                  <a:lnTo>
                                    <a:pt x="16859" y="21431"/>
                                  </a:lnTo>
                                  <a:cubicBezTo>
                                    <a:pt x="16859" y="13716"/>
                                    <a:pt x="15335" y="9144"/>
                                    <a:pt x="15335" y="7620"/>
                                  </a:cubicBezTo>
                                  <a:cubicBezTo>
                                    <a:pt x="13811" y="6096"/>
                                    <a:pt x="12192" y="4572"/>
                                    <a:pt x="10668" y="4572"/>
                                  </a:cubicBezTo>
                                  <a:cubicBezTo>
                                    <a:pt x="9144" y="3048"/>
                                    <a:pt x="6096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4" name="Shape 21234"/>
                          <wps:cNvSpPr/>
                          <wps:spPr>
                            <a:xfrm>
                              <a:off x="789813" y="3048"/>
                              <a:ext cx="108299" cy="1190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8299" h="119063">
                                  <a:moveTo>
                                    <a:pt x="0" y="0"/>
                                  </a:moveTo>
                                  <a:lnTo>
                                    <a:pt x="108299" y="0"/>
                                  </a:lnTo>
                                  <a:lnTo>
                                    <a:pt x="108299" y="32100"/>
                                  </a:lnTo>
                                  <a:lnTo>
                                    <a:pt x="105251" y="32100"/>
                                  </a:lnTo>
                                  <a:cubicBezTo>
                                    <a:pt x="103727" y="24479"/>
                                    <a:pt x="100679" y="18288"/>
                                    <a:pt x="99155" y="15240"/>
                                  </a:cubicBezTo>
                                  <a:cubicBezTo>
                                    <a:pt x="96107" y="12192"/>
                                    <a:pt x="93059" y="9144"/>
                                    <a:pt x="90011" y="7620"/>
                                  </a:cubicBezTo>
                                  <a:cubicBezTo>
                                    <a:pt x="86963" y="6096"/>
                                    <a:pt x="83915" y="6096"/>
                                    <a:pt x="77819" y="6096"/>
                                  </a:cubicBezTo>
                                  <a:lnTo>
                                    <a:pt x="68675" y="6096"/>
                                  </a:lnTo>
                                  <a:lnTo>
                                    <a:pt x="68675" y="99155"/>
                                  </a:lnTo>
                                  <a:cubicBezTo>
                                    <a:pt x="68675" y="105251"/>
                                    <a:pt x="68675" y="108394"/>
                                    <a:pt x="70199" y="109919"/>
                                  </a:cubicBezTo>
                                  <a:cubicBezTo>
                                    <a:pt x="70199" y="111443"/>
                                    <a:pt x="71723" y="112967"/>
                                    <a:pt x="73247" y="114491"/>
                                  </a:cubicBezTo>
                                  <a:cubicBezTo>
                                    <a:pt x="76295" y="116015"/>
                                    <a:pt x="77819" y="116015"/>
                                    <a:pt x="82391" y="116015"/>
                                  </a:cubicBezTo>
                                  <a:lnTo>
                                    <a:pt x="85439" y="116015"/>
                                  </a:lnTo>
                                  <a:lnTo>
                                    <a:pt x="85439" y="119063"/>
                                  </a:lnTo>
                                  <a:lnTo>
                                    <a:pt x="22860" y="119063"/>
                                  </a:lnTo>
                                  <a:lnTo>
                                    <a:pt x="22860" y="116015"/>
                                  </a:lnTo>
                                  <a:lnTo>
                                    <a:pt x="27432" y="116015"/>
                                  </a:lnTo>
                                  <a:cubicBezTo>
                                    <a:pt x="30480" y="116015"/>
                                    <a:pt x="33528" y="116015"/>
                                    <a:pt x="35052" y="114491"/>
                                  </a:cubicBezTo>
                                  <a:cubicBezTo>
                                    <a:pt x="36576" y="112967"/>
                                    <a:pt x="38100" y="112967"/>
                                    <a:pt x="39624" y="109919"/>
                                  </a:cubicBezTo>
                                  <a:cubicBezTo>
                                    <a:pt x="39624" y="108394"/>
                                    <a:pt x="39624" y="105251"/>
                                    <a:pt x="39624" y="99155"/>
                                  </a:cubicBezTo>
                                  <a:lnTo>
                                    <a:pt x="39624" y="6096"/>
                                  </a:lnTo>
                                  <a:lnTo>
                                    <a:pt x="32004" y="6096"/>
                                  </a:lnTo>
                                  <a:cubicBezTo>
                                    <a:pt x="22860" y="6096"/>
                                    <a:pt x="16764" y="7620"/>
                                    <a:pt x="13716" y="10668"/>
                                  </a:cubicBezTo>
                                  <a:cubicBezTo>
                                    <a:pt x="9144" y="16764"/>
                                    <a:pt x="4572" y="22955"/>
                                    <a:pt x="4572" y="32100"/>
                                  </a:cubicBezTo>
                                  <a:lnTo>
                                    <a:pt x="0" y="321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56" name="Shape 96056"/>
                          <wps:cNvSpPr/>
                          <wps:spPr>
                            <a:xfrm>
                              <a:off x="0" y="142590"/>
                              <a:ext cx="908304" cy="198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08304" h="19811">
                                  <a:moveTo>
                                    <a:pt x="0" y="0"/>
                                  </a:moveTo>
                                  <a:lnTo>
                                    <a:pt x="908304" y="0"/>
                                  </a:lnTo>
                                  <a:lnTo>
                                    <a:pt x="908304" y="19811"/>
                                  </a:lnTo>
                                  <a:lnTo>
                                    <a:pt x="0" y="19811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4D4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466" style="width:71.52pt;height:12.7875pt;mso-position-horizontal-relative:char;mso-position-vertical-relative:line" coordsize="9083,1624">
                  <v:shape id="Shape 21224" style="position:absolute;width:779;height:1251;left:36;top:0;" coordsize="77915,125158" path="m44291,0c51911,0,59531,3048,64103,7620c70295,12192,71818,18288,71818,26003c71818,30575,71818,33623,68675,38195c65627,42767,62579,45815,56483,48863c64103,51911,68675,56483,73343,61055c76390,67151,77915,73247,77915,79343c77915,93059,73343,103727,64103,111442c54959,120586,42767,125158,27527,125158c18383,125158,10763,123634,6096,120586c3048,117539,0,114491,0,111442c0,108299,1524,105251,3048,103727c6096,102203,7620,100679,10763,100679c12287,100679,13811,102203,15335,102203c16859,102203,19907,105251,26003,109823c32099,114491,36671,117539,42767,117539c45815,117539,50387,116015,53435,111442c56483,108299,58007,103727,58007,99155c58007,90011,54959,83915,48863,76295c44291,70199,35147,65627,24479,62579l24479,59531c32099,58007,36671,54959,38195,53436c41243,51911,42767,48863,45815,45815c47339,42767,48863,39719,48863,35147c48863,30575,45815,26003,42767,22955c39719,19812,35147,18288,29051,18288c21431,18288,13811,21336,7620,30575l4572,29051c9144,19812,15335,12192,21431,7620c27527,3048,35147,0,44291,0x">
                    <v:stroke weight="0pt" endcap="flat" joinstyle="miter" miterlimit="10" on="false" color="#000000" opacity="0"/>
                    <v:fill on="true" color="#ff4d4f"/>
                  </v:shape>
                  <v:shape id="Shape 21225" style="position:absolute;width:290;height:305;left:1043;top:945;" coordsize="29051,30575" path="m15240,0c18288,0,22860,1524,25908,4572c27432,7620,29051,10668,29051,15240c29051,19907,27432,22955,25908,26003c22860,29051,18288,30575,15240,30575c10668,30575,7620,29051,4572,26003c1524,22955,0,19907,0,15240c0,10668,1524,7620,4572,4572c7620,1524,10668,0,15240,0x">
                    <v:stroke weight="0pt" endcap="flat" joinstyle="miter" miterlimit="10" on="false" color="#000000" opacity="0"/>
                    <v:fill on="true" color="#ff4d4f"/>
                  </v:shape>
                  <v:shape id="Shape 21226" style="position:absolute;width:632;height:1250;left:1517;top:0;" coordsize="63293,125002" path="m62579,0l63293,121l63293,6329l48851,10489c44648,13359,41196,17574,38100,22955c33528,32100,32004,45815,32004,62579c32004,83915,35052,99155,42767,108300c45053,112157,48101,114848,51720,116574l63293,118900l63293,125002l35480,119622c27075,115991,19812,110633,13716,103727c4572,91536,0,77819,0,62579c0,44291,6096,29051,18288,16764c30480,6096,44291,0,62579,0x">
                    <v:stroke weight="0pt" endcap="flat" joinstyle="miter" miterlimit="10" on="false" color="#000000" opacity="0"/>
                    <v:fill on="true" color="#ff4d4f"/>
                  </v:shape>
                  <v:shape id="Shape 21227" style="position:absolute;width:633;height:1250;left:2150;top:1;" coordsize="63389,125037" path="m0,0l25206,4260c33219,7118,40481,11309,46625,16643c57293,28930,63389,44170,63389,62458c63389,77698,58817,89891,51197,102082c39005,117418,22146,125037,810,125037l0,124881l0,118779l810,118942c6906,118942,11478,117418,16050,114370c20622,109703,25194,103606,26718,95986c29766,88367,31290,76174,31290,63982c31290,47218,29766,35027,26718,27406c25194,19691,20622,15119,16050,10547c11478,7499,6906,5975,810,5975l0,6208l0,0x">
                    <v:stroke weight="0pt" endcap="flat" joinstyle="miter" miterlimit="10" on="false" color="#000000" opacity="0"/>
                    <v:fill on="true" color="#ff4d4f"/>
                  </v:shape>
                  <v:shape id="Shape 21228" style="position:absolute;width:1236;height:1221;left:2921;top:30;" coordsize="123634,122110" path="m0,0l61055,0l61055,3048l58007,3048c53435,3048,50387,3048,48863,4572c47339,4572,45815,6096,45815,7620c44291,9144,44291,13716,44291,21431l44291,79343c44291,90012,44291,97631,45815,100679c47339,105251,50387,106775,54959,109919c58007,112967,62579,112967,68675,112967c74771,112967,80963,111443,85534,108394c90107,105251,93154,102203,96203,96107c97727,91536,99251,82391,99251,70200l99251,21431c99251,15240,97727,12192,97727,9144c96203,7620,94678,6096,93154,4572c90107,3048,87059,3048,80963,3048l80963,0l123634,0l123634,3048l120586,3048c117539,3048,114491,3048,112966,4572c109918,6096,108395,7620,106871,10668c106871,12192,106871,16764,106871,21431l106871,67151c106871,80867,105347,91536,103822,97631c102298,103727,97727,109919,90107,114491c82486,119063,73247,122110,61055,122110c50387,122110,41243,120586,36671,117539c29051,114491,22955,109919,19907,103727c16764,97631,15240,90012,15240,79343l15240,21431c15240,13716,15240,9144,13716,7620c13716,6096,12192,4572,10668,4572c7620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21229" style="position:absolute;width:1068;height:1190;left:4279;top:30;" coordsize="106871,119063" path="m0,0l106871,0l106871,32100l103823,32100c102299,24479,100774,18288,97727,15240c96203,12192,93155,9144,88583,7620c87059,6096,82486,6096,76391,6096l67247,6096l67247,99155c67247,105251,68771,108394,68771,109919c70295,111443,70295,112967,73342,114491c74867,116015,77915,116015,80963,116015l85535,116015l85535,119063l21431,119063l21431,116015l26003,116015c29051,116015,32099,116015,35147,114491c36671,112967,36671,112967,38195,109919c38195,108394,39719,105251,39719,99155l39719,6096l30575,6096c22955,6096,16859,7620,12287,10668c7715,16764,4668,22955,3143,32100l0,32100l0,0x">
                    <v:stroke weight="0pt" endcap="flat" joinstyle="miter" miterlimit="10" on="false" color="#000000" opacity="0"/>
                    <v:fill on="true" color="#ff4d4f"/>
                  </v:shape>
                  <v:shape id="Shape 21230" style="position:absolute;width:579;height:1190;left:5501;top:30;" coordsize="57960,119063" path="m0,0l51816,0l57960,628l57960,9649l47244,6096l44196,6096l44196,58007c45720,58007,47244,58007,48768,58007l57960,54683l57960,64874l44196,65627l44196,99155c44196,105251,44196,108394,45720,111442c45720,112966,47244,114490,48768,114490l57960,115630l57960,119063l0,119063l0,116015c4572,116015,9144,116015,10668,114490c12192,114490,13716,112966,15240,111442c15240,108394,16764,105251,16764,99155l16764,19907c16764,13715,15240,9144,15240,7620c13716,6096,13716,4572,10668,4572c9144,3048,4572,3048,0,3048l0,0x">
                    <v:stroke weight="0pt" endcap="flat" joinstyle="miter" miterlimit="10" on="false" color="#000000" opacity="0"/>
                    <v:fill on="true" color="#ff4d4f"/>
                  </v:shape>
                  <v:shape id="Shape 21231" style="position:absolute;width:30;height:34;left:6081;top:1186;" coordsize="3096,3432" path="m0,0l3096,384l3096,3432l0,3432l0,0x">
                    <v:stroke weight="0pt" endcap="flat" joinstyle="miter" miterlimit="10" on="false" color="#000000" opacity="0"/>
                    <v:fill on="true" color="#ff4d4f"/>
                  </v:shape>
                  <v:shape id="Shape 21232" style="position:absolute;width:427;height:642;left:6081;top:36;" coordsize="42719,64246" path="m0,0l16228,1658c22527,3182,27479,5468,30527,8516c38147,14612,42719,22327,42719,31471c42719,39091,39671,45187,35099,51283c30527,55856,24431,60427,15287,61951c12240,62713,8429,63475,3655,64046l0,64246l0,54056l7667,51283c10715,46711,13764,40615,13764,31471c13764,22327,10715,16136,7667,11564l0,9021l0,0x">
                    <v:stroke weight="0pt" endcap="flat" joinstyle="miter" miterlimit="10" on="false" color="#000000" opacity="0"/>
                    <v:fill on="true" color="#ff4d4f"/>
                  </v:shape>
                  <v:shape id="Shape 21233" style="position:absolute;width:1236;height:1221;left:6538;top:30;" coordsize="123634,122110" path="m0,0l62579,0l62579,3048l59531,3048c54959,3048,51911,3048,50387,4572c48863,4572,47339,6096,45815,7620c45815,9144,44291,13716,44291,21431l44291,79343c44291,90012,45815,97631,47339,100679c48863,105251,51911,106775,54959,109919c59531,112967,64103,112967,70199,112967c76391,112967,80963,111443,85534,108394c90107,105251,94678,102203,96203,96107c99251,91536,99251,82391,99251,70200l99251,21431c99251,15240,99251,12192,97727,9144c97727,7620,96203,6096,94678,4572c91630,3048,87059,3048,82486,3048l82486,0l123634,0l123634,3048l122110,3048c119063,3048,116015,3048,112966,4572c111442,6096,109918,7620,108395,10668c108395,12192,106871,16764,106871,21431l106871,67151c106871,80867,106871,91536,103822,97631c102298,103727,97727,109919,91630,114491c84010,119063,73342,122110,61055,122110c50387,122110,42767,120586,36671,117539c29051,114491,24479,109919,21431,103727c18383,97631,16859,90012,16859,79343l16859,21431c16859,13716,15335,9144,15335,7620c13811,6096,12192,4572,10668,4572c9144,3048,6096,3048,0,3048l0,0x">
                    <v:stroke weight="0pt" endcap="flat" joinstyle="miter" miterlimit="10" on="false" color="#000000" opacity="0"/>
                    <v:fill on="true" color="#ff4d4f"/>
                  </v:shape>
                  <v:shape id="Shape 21234" style="position:absolute;width:1082;height:1190;left:7898;top:30;" coordsize="108299,119063" path="m0,0l108299,0l108299,32100l105251,32100c103727,24479,100679,18288,99155,15240c96107,12192,93059,9144,90011,7620c86963,6096,83915,6096,77819,6096l68675,6096l68675,99155c68675,105251,68675,108394,70199,109919c70199,111443,71723,112967,73247,114491c76295,116015,77819,116015,82391,116015l85439,116015l85439,119063l22860,119063l22860,116015l27432,116015c30480,116015,33528,116015,35052,114491c36576,112967,38100,112967,39624,109919c39624,108394,39624,105251,39624,99155l39624,6096l32004,6096c22860,6096,16764,7620,13716,10668c9144,16764,4572,22955,4572,32100l0,32100l0,0x">
                    <v:stroke weight="0pt" endcap="flat" joinstyle="miter" miterlimit="10" on="false" color="#000000" opacity="0"/>
                    <v:fill on="true" color="#ff4d4f"/>
                  </v:shape>
                  <v:shape id="Shape 96057" style="position:absolute;width:9083;height:198;left:0;top:1425;" coordsize="908304,19811" path="m0,0l908304,0l908304,19811l0,19811l0,0">
                    <v:stroke weight="0pt" endcap="flat" joinstyle="miter" miterlimit="10" on="false" color="#000000" opacity="0"/>
                    <v:fill on="true" color="#ff4d4f"/>
                  </v:shape>
                </v:group>
              </w:pict>
            </mc:Fallback>
          </mc:AlternateContent>
        </w:r>
      </w:ins>
    </w:p>
    <w:p w14:paraId="07609F01" w14:textId="77777777" w:rsidR="00030F3E" w:rsidRDefault="00B51CFB">
      <w:pPr>
        <w:spacing w:after="0"/>
        <w:ind w:left="10"/>
        <w:rPr>
          <w:ins w:id="79" w:author="Other Author" w:date="2024-07-17T21:10:00Z" w16du:dateUtc="2024-07-17T15:40:00Z"/>
        </w:rPr>
      </w:pPr>
      <w:ins w:id="80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071D17EB" wp14:editId="022B3A76">
                  <wp:extent cx="1903476" cy="1348740"/>
                  <wp:effectExtent l="0" t="0" r="0" b="0"/>
                  <wp:docPr id="95467" name="Group 95467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903476" cy="1348740"/>
                            <a:chOff x="0" y="0"/>
                            <a:chExt cx="1903476" cy="1348740"/>
                          </a:xfrm>
                        </wpg:grpSpPr>
                        <wps:wsp>
                          <wps:cNvPr id="21236" name="Shape 21236"/>
                          <wps:cNvSpPr/>
                          <wps:spPr>
                            <a:xfrm>
                              <a:off x="0" y="3049"/>
                              <a:ext cx="91631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631" h="105251">
                                  <a:moveTo>
                                    <a:pt x="51911" y="0"/>
                                  </a:moveTo>
                                  <a:cubicBezTo>
                                    <a:pt x="59531" y="0"/>
                                    <a:pt x="67247" y="1524"/>
                                    <a:pt x="73343" y="4572"/>
                                  </a:cubicBezTo>
                                  <a:cubicBezTo>
                                    <a:pt x="76391" y="6096"/>
                                    <a:pt x="77915" y="6096"/>
                                    <a:pt x="77915" y="6096"/>
                                  </a:cubicBezTo>
                                  <a:cubicBezTo>
                                    <a:pt x="79439" y="6096"/>
                                    <a:pt x="80963" y="6096"/>
                                    <a:pt x="82487" y="6096"/>
                                  </a:cubicBezTo>
                                  <a:cubicBezTo>
                                    <a:pt x="82487" y="4572"/>
                                    <a:pt x="84011" y="1524"/>
                                    <a:pt x="84011" y="0"/>
                                  </a:cubicBezTo>
                                  <a:lnTo>
                                    <a:pt x="87059" y="0"/>
                                  </a:lnTo>
                                  <a:lnTo>
                                    <a:pt x="90107" y="33528"/>
                                  </a:lnTo>
                                  <a:lnTo>
                                    <a:pt x="87059" y="33528"/>
                                  </a:lnTo>
                                  <a:cubicBezTo>
                                    <a:pt x="84011" y="24384"/>
                                    <a:pt x="79439" y="16764"/>
                                    <a:pt x="73343" y="12192"/>
                                  </a:cubicBezTo>
                                  <a:cubicBezTo>
                                    <a:pt x="68771" y="7620"/>
                                    <a:pt x="61151" y="4572"/>
                                    <a:pt x="53435" y="4572"/>
                                  </a:cubicBezTo>
                                  <a:cubicBezTo>
                                    <a:pt x="47339" y="4572"/>
                                    <a:pt x="41243" y="6096"/>
                                    <a:pt x="35147" y="10668"/>
                                  </a:cubicBezTo>
                                  <a:cubicBezTo>
                                    <a:pt x="29051" y="13716"/>
                                    <a:pt x="26003" y="19812"/>
                                    <a:pt x="22955" y="25908"/>
                                  </a:cubicBezTo>
                                  <a:cubicBezTo>
                                    <a:pt x="19907" y="33528"/>
                                    <a:pt x="18383" y="42672"/>
                                    <a:pt x="18383" y="54959"/>
                                  </a:cubicBezTo>
                                  <a:cubicBezTo>
                                    <a:pt x="18383" y="64103"/>
                                    <a:pt x="19907" y="71724"/>
                                    <a:pt x="21431" y="77819"/>
                                  </a:cubicBezTo>
                                  <a:cubicBezTo>
                                    <a:pt x="24479" y="85439"/>
                                    <a:pt x="29051" y="90012"/>
                                    <a:pt x="35147" y="93059"/>
                                  </a:cubicBezTo>
                                  <a:cubicBezTo>
                                    <a:pt x="41243" y="97631"/>
                                    <a:pt x="47339" y="99155"/>
                                    <a:pt x="54959" y="99155"/>
                                  </a:cubicBezTo>
                                  <a:cubicBezTo>
                                    <a:pt x="62675" y="99155"/>
                                    <a:pt x="67247" y="97631"/>
                                    <a:pt x="73343" y="94583"/>
                                  </a:cubicBezTo>
                                  <a:cubicBezTo>
                                    <a:pt x="77915" y="91536"/>
                                    <a:pt x="84011" y="86963"/>
                                    <a:pt x="90107" y="77819"/>
                                  </a:cubicBezTo>
                                  <a:lnTo>
                                    <a:pt x="91631" y="79343"/>
                                  </a:lnTo>
                                  <a:cubicBezTo>
                                    <a:pt x="87059" y="88488"/>
                                    <a:pt x="80963" y="94583"/>
                                    <a:pt x="73343" y="99155"/>
                                  </a:cubicBezTo>
                                  <a:cubicBezTo>
                                    <a:pt x="67247" y="103727"/>
                                    <a:pt x="59531" y="105251"/>
                                    <a:pt x="50387" y="105251"/>
                                  </a:cubicBezTo>
                                  <a:cubicBezTo>
                                    <a:pt x="33623" y="105251"/>
                                    <a:pt x="19907" y="99155"/>
                                    <a:pt x="10763" y="86963"/>
                                  </a:cubicBezTo>
                                  <a:cubicBezTo>
                                    <a:pt x="4667" y="77819"/>
                                    <a:pt x="0" y="67151"/>
                                    <a:pt x="0" y="54959"/>
                                  </a:cubicBezTo>
                                  <a:cubicBezTo>
                                    <a:pt x="0" y="44196"/>
                                    <a:pt x="3143" y="35052"/>
                                    <a:pt x="7715" y="25908"/>
                                  </a:cubicBezTo>
                                  <a:cubicBezTo>
                                    <a:pt x="12287" y="18288"/>
                                    <a:pt x="18383" y="10668"/>
                                    <a:pt x="26003" y="6096"/>
                                  </a:cubicBezTo>
                                  <a:cubicBezTo>
                                    <a:pt x="33623" y="1524"/>
                                    <a:pt x="42767" y="0"/>
                                    <a:pt x="5191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7" name="Shape 21237"/>
                          <wps:cNvSpPr/>
                          <wps:spPr>
                            <a:xfrm>
                              <a:off x="105347" y="3181"/>
                              <a:ext cx="49673" cy="1051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9673" h="105118">
                                  <a:moveTo>
                                    <a:pt x="49673" y="0"/>
                                  </a:moveTo>
                                  <a:lnTo>
                                    <a:pt x="49673" y="4627"/>
                                  </a:lnTo>
                                  <a:lnTo>
                                    <a:pt x="48863" y="4439"/>
                                  </a:lnTo>
                                  <a:cubicBezTo>
                                    <a:pt x="39719" y="4439"/>
                                    <a:pt x="33623" y="9011"/>
                                    <a:pt x="27527" y="15108"/>
                                  </a:cubicBezTo>
                                  <a:cubicBezTo>
                                    <a:pt x="19907" y="22727"/>
                                    <a:pt x="16859" y="34920"/>
                                    <a:pt x="16859" y="51684"/>
                                  </a:cubicBezTo>
                                  <a:cubicBezTo>
                                    <a:pt x="16859" y="68542"/>
                                    <a:pt x="21431" y="80735"/>
                                    <a:pt x="27527" y="89879"/>
                                  </a:cubicBezTo>
                                  <a:cubicBezTo>
                                    <a:pt x="33623" y="95975"/>
                                    <a:pt x="39719" y="100547"/>
                                    <a:pt x="48863" y="100547"/>
                                  </a:cubicBezTo>
                                  <a:lnTo>
                                    <a:pt x="49673" y="100350"/>
                                  </a:lnTo>
                                  <a:lnTo>
                                    <a:pt x="49673" y="104966"/>
                                  </a:lnTo>
                                  <a:lnTo>
                                    <a:pt x="48863" y="105118"/>
                                  </a:lnTo>
                                  <a:cubicBezTo>
                                    <a:pt x="35147" y="105118"/>
                                    <a:pt x="24479" y="100547"/>
                                    <a:pt x="13716" y="89879"/>
                                  </a:cubicBezTo>
                                  <a:cubicBezTo>
                                    <a:pt x="4572" y="80735"/>
                                    <a:pt x="0" y="68542"/>
                                    <a:pt x="0" y="51684"/>
                                  </a:cubicBezTo>
                                  <a:cubicBezTo>
                                    <a:pt x="0" y="36444"/>
                                    <a:pt x="6096" y="22727"/>
                                    <a:pt x="16859" y="13584"/>
                                  </a:cubicBezTo>
                                  <a:cubicBezTo>
                                    <a:pt x="21431" y="9012"/>
                                    <a:pt x="26384" y="5583"/>
                                    <a:pt x="31909" y="3297"/>
                                  </a:cubicBezTo>
                                  <a:lnTo>
                                    <a:pt x="4967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8" name="Shape 21238"/>
                          <wps:cNvSpPr/>
                          <wps:spPr>
                            <a:xfrm>
                              <a:off x="155019" y="3049"/>
                              <a:ext cx="49578" cy="1050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9578" h="105099">
                                  <a:moveTo>
                                    <a:pt x="714" y="0"/>
                                  </a:moveTo>
                                  <a:cubicBezTo>
                                    <a:pt x="14430" y="0"/>
                                    <a:pt x="25194" y="4572"/>
                                    <a:pt x="34338" y="15240"/>
                                  </a:cubicBezTo>
                                  <a:cubicBezTo>
                                    <a:pt x="45006" y="24384"/>
                                    <a:pt x="49578" y="36576"/>
                                    <a:pt x="49578" y="51816"/>
                                  </a:cubicBezTo>
                                  <a:cubicBezTo>
                                    <a:pt x="49578" y="67151"/>
                                    <a:pt x="45006" y="79343"/>
                                    <a:pt x="34338" y="90012"/>
                                  </a:cubicBezTo>
                                  <a:cubicBezTo>
                                    <a:pt x="29766" y="95345"/>
                                    <a:pt x="24408" y="99155"/>
                                    <a:pt x="18479" y="101632"/>
                                  </a:cubicBezTo>
                                  <a:lnTo>
                                    <a:pt x="0" y="105099"/>
                                  </a:lnTo>
                                  <a:lnTo>
                                    <a:pt x="0" y="100482"/>
                                  </a:lnTo>
                                  <a:lnTo>
                                    <a:pt x="12525" y="97441"/>
                                  </a:lnTo>
                                  <a:cubicBezTo>
                                    <a:pt x="16716" y="95345"/>
                                    <a:pt x="20526" y="92297"/>
                                    <a:pt x="23574" y="88488"/>
                                  </a:cubicBezTo>
                                  <a:cubicBezTo>
                                    <a:pt x="29766" y="82391"/>
                                    <a:pt x="32814" y="70200"/>
                                    <a:pt x="32814" y="53436"/>
                                  </a:cubicBezTo>
                                  <a:cubicBezTo>
                                    <a:pt x="32814" y="36576"/>
                                    <a:pt x="28242" y="24384"/>
                                    <a:pt x="22050" y="15240"/>
                                  </a:cubicBezTo>
                                  <a:cubicBezTo>
                                    <a:pt x="19002" y="12192"/>
                                    <a:pt x="15954" y="9525"/>
                                    <a:pt x="12335" y="7620"/>
                                  </a:cubicBezTo>
                                  <a:lnTo>
                                    <a:pt x="0" y="4759"/>
                                  </a:lnTo>
                                  <a:lnTo>
                                    <a:pt x="0" y="133"/>
                                  </a:lnTo>
                                  <a:lnTo>
                                    <a:pt x="7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39" name="Shape 21239"/>
                          <wps:cNvSpPr/>
                          <wps:spPr>
                            <a:xfrm>
                              <a:off x="215265" y="4573"/>
                              <a:ext cx="106871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6871" h="103727">
                                  <a:moveTo>
                                    <a:pt x="0" y="0"/>
                                  </a:moveTo>
                                  <a:lnTo>
                                    <a:pt x="41243" y="0"/>
                                  </a:lnTo>
                                  <a:lnTo>
                                    <a:pt x="41243" y="3048"/>
                                  </a:lnTo>
                                  <a:cubicBezTo>
                                    <a:pt x="36671" y="3048"/>
                                    <a:pt x="33623" y="4572"/>
                                    <a:pt x="32099" y="6096"/>
                                  </a:cubicBezTo>
                                  <a:cubicBezTo>
                                    <a:pt x="32099" y="6096"/>
                                    <a:pt x="30575" y="7620"/>
                                    <a:pt x="30575" y="10668"/>
                                  </a:cubicBezTo>
                                  <a:cubicBezTo>
                                    <a:pt x="30575" y="12192"/>
                                    <a:pt x="32099" y="16764"/>
                                    <a:pt x="33623" y="21336"/>
                                  </a:cubicBezTo>
                                  <a:lnTo>
                                    <a:pt x="59531" y="80867"/>
                                  </a:lnTo>
                                  <a:lnTo>
                                    <a:pt x="84010" y="22860"/>
                                  </a:lnTo>
                                  <a:cubicBezTo>
                                    <a:pt x="85535" y="16764"/>
                                    <a:pt x="87059" y="12192"/>
                                    <a:pt x="87059" y="10668"/>
                                  </a:cubicBezTo>
                                  <a:cubicBezTo>
                                    <a:pt x="87059" y="9144"/>
                                    <a:pt x="87059" y="7620"/>
                                    <a:pt x="85535" y="6096"/>
                                  </a:cubicBezTo>
                                  <a:cubicBezTo>
                                    <a:pt x="84010" y="4572"/>
                                    <a:pt x="80867" y="4572"/>
                                    <a:pt x="77819" y="3048"/>
                                  </a:cubicBezTo>
                                  <a:cubicBezTo>
                                    <a:pt x="77819" y="3048"/>
                                    <a:pt x="76295" y="3048"/>
                                    <a:pt x="76295" y="3048"/>
                                  </a:cubicBezTo>
                                  <a:lnTo>
                                    <a:pt x="76295" y="0"/>
                                  </a:lnTo>
                                  <a:lnTo>
                                    <a:pt x="106871" y="0"/>
                                  </a:lnTo>
                                  <a:lnTo>
                                    <a:pt x="106871" y="3048"/>
                                  </a:lnTo>
                                  <a:cubicBezTo>
                                    <a:pt x="103823" y="4572"/>
                                    <a:pt x="100774" y="4572"/>
                                    <a:pt x="99251" y="6096"/>
                                  </a:cubicBezTo>
                                  <a:cubicBezTo>
                                    <a:pt x="96203" y="9144"/>
                                    <a:pt x="94679" y="12192"/>
                                    <a:pt x="93154" y="18288"/>
                                  </a:cubicBezTo>
                                  <a:lnTo>
                                    <a:pt x="56483" y="103727"/>
                                  </a:lnTo>
                                  <a:lnTo>
                                    <a:pt x="54959" y="103727"/>
                                  </a:lnTo>
                                  <a:lnTo>
                                    <a:pt x="16764" y="16764"/>
                                  </a:lnTo>
                                  <a:cubicBezTo>
                                    <a:pt x="15240" y="12192"/>
                                    <a:pt x="13716" y="9144"/>
                                    <a:pt x="12192" y="9144"/>
                                  </a:cubicBezTo>
                                  <a:cubicBezTo>
                                    <a:pt x="10668" y="7620"/>
                                    <a:pt x="9144" y="6096"/>
                                    <a:pt x="7620" y="4572"/>
                                  </a:cubicBezTo>
                                  <a:cubicBezTo>
                                    <a:pt x="6096" y="4572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0" name="Shape 21240"/>
                          <wps:cNvSpPr/>
                          <wps:spPr>
                            <a:xfrm>
                              <a:off x="332804" y="4573"/>
                              <a:ext cx="42767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767" h="102203">
                                  <a:moveTo>
                                    <a:pt x="0" y="0"/>
                                  </a:moveTo>
                                  <a:lnTo>
                                    <a:pt x="42767" y="0"/>
                                  </a:lnTo>
                                  <a:lnTo>
                                    <a:pt x="42767" y="3048"/>
                                  </a:lnTo>
                                  <a:lnTo>
                                    <a:pt x="39719" y="3048"/>
                                  </a:lnTo>
                                  <a:cubicBezTo>
                                    <a:pt x="35147" y="3048"/>
                                    <a:pt x="32099" y="4572"/>
                                    <a:pt x="30575" y="7620"/>
                                  </a:cubicBezTo>
                                  <a:cubicBezTo>
                                    <a:pt x="29051" y="9144"/>
                                    <a:pt x="29051" y="12192"/>
                                    <a:pt x="29051" y="18288"/>
                                  </a:cubicBezTo>
                                  <a:lnTo>
                                    <a:pt x="29051" y="83915"/>
                                  </a:lnTo>
                                  <a:cubicBezTo>
                                    <a:pt x="29051" y="88487"/>
                                    <a:pt x="29051" y="91536"/>
                                    <a:pt x="29051" y="94583"/>
                                  </a:cubicBezTo>
                                  <a:cubicBezTo>
                                    <a:pt x="30575" y="94583"/>
                                    <a:pt x="30575" y="96107"/>
                                    <a:pt x="32099" y="97631"/>
                                  </a:cubicBezTo>
                                  <a:cubicBezTo>
                                    <a:pt x="35147" y="97631"/>
                                    <a:pt x="36671" y="99155"/>
                                    <a:pt x="39719" y="99155"/>
                                  </a:cubicBezTo>
                                  <a:lnTo>
                                    <a:pt x="42767" y="99155"/>
                                  </a:lnTo>
                                  <a:lnTo>
                                    <a:pt x="42767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7620" y="99155"/>
                                    <a:pt x="10668" y="97631"/>
                                    <a:pt x="12192" y="94583"/>
                                  </a:cubicBezTo>
                                  <a:cubicBezTo>
                                    <a:pt x="13716" y="93059"/>
                                    <a:pt x="13716" y="90012"/>
                                    <a:pt x="13716" y="83915"/>
                                  </a:cubicBezTo>
                                  <a:lnTo>
                                    <a:pt x="13716" y="18288"/>
                                  </a:lnTo>
                                  <a:cubicBezTo>
                                    <a:pt x="13716" y="13716"/>
                                    <a:pt x="13716" y="10668"/>
                                    <a:pt x="13716" y="7620"/>
                                  </a:cubicBezTo>
                                  <a:cubicBezTo>
                                    <a:pt x="12192" y="7620"/>
                                    <a:pt x="12192" y="6096"/>
                                    <a:pt x="10668" y="4572"/>
                                  </a:cubicBezTo>
                                  <a:cubicBezTo>
                                    <a:pt x="7620" y="4572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1" name="Shape 21241"/>
                          <wps:cNvSpPr/>
                          <wps:spPr>
                            <a:xfrm>
                              <a:off x="387763" y="4573"/>
                              <a:ext cx="57245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7245" h="102203">
                                  <a:moveTo>
                                    <a:pt x="0" y="0"/>
                                  </a:moveTo>
                                  <a:lnTo>
                                    <a:pt x="41243" y="0"/>
                                  </a:lnTo>
                                  <a:lnTo>
                                    <a:pt x="57245" y="1046"/>
                                  </a:lnTo>
                                  <a:lnTo>
                                    <a:pt x="57245" y="8570"/>
                                  </a:lnTo>
                                  <a:lnTo>
                                    <a:pt x="44291" y="6096"/>
                                  </a:lnTo>
                                  <a:cubicBezTo>
                                    <a:pt x="39719" y="6096"/>
                                    <a:pt x="35147" y="7620"/>
                                    <a:pt x="29051" y="7620"/>
                                  </a:cubicBezTo>
                                  <a:lnTo>
                                    <a:pt x="29051" y="94583"/>
                                  </a:lnTo>
                                  <a:cubicBezTo>
                                    <a:pt x="35147" y="96107"/>
                                    <a:pt x="41243" y="96107"/>
                                    <a:pt x="45815" y="96107"/>
                                  </a:cubicBezTo>
                                  <a:lnTo>
                                    <a:pt x="57245" y="94155"/>
                                  </a:lnTo>
                                  <a:lnTo>
                                    <a:pt x="57245" y="100242"/>
                                  </a:lnTo>
                                  <a:lnTo>
                                    <a:pt x="45815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4572" y="99155"/>
                                  </a:lnTo>
                                  <a:cubicBezTo>
                                    <a:pt x="9144" y="99155"/>
                                    <a:pt x="12192" y="97631"/>
                                    <a:pt x="13716" y="94583"/>
                                  </a:cubicBezTo>
                                  <a:cubicBezTo>
                                    <a:pt x="15240" y="93059"/>
                                    <a:pt x="15240" y="90011"/>
                                    <a:pt x="15240" y="83915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5240" y="7620"/>
                                    <a:pt x="13716" y="6096"/>
                                  </a:cubicBezTo>
                                  <a:cubicBezTo>
                                    <a:pt x="10668" y="4572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2" name="Shape 21242"/>
                          <wps:cNvSpPr/>
                          <wps:spPr>
                            <a:xfrm>
                              <a:off x="445008" y="5619"/>
                              <a:ext cx="45053" cy="9919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053" h="99195">
                                  <a:moveTo>
                                    <a:pt x="0" y="0"/>
                                  </a:moveTo>
                                  <a:lnTo>
                                    <a:pt x="4382" y="287"/>
                                  </a:lnTo>
                                  <a:cubicBezTo>
                                    <a:pt x="10287" y="1239"/>
                                    <a:pt x="15240" y="2763"/>
                                    <a:pt x="19050" y="5049"/>
                                  </a:cubicBezTo>
                                  <a:cubicBezTo>
                                    <a:pt x="26670" y="8097"/>
                                    <a:pt x="32861" y="14194"/>
                                    <a:pt x="37433" y="21813"/>
                                  </a:cubicBezTo>
                                  <a:cubicBezTo>
                                    <a:pt x="43529" y="29433"/>
                                    <a:pt x="45053" y="38577"/>
                                    <a:pt x="45053" y="49245"/>
                                  </a:cubicBezTo>
                                  <a:cubicBezTo>
                                    <a:pt x="45053" y="63057"/>
                                    <a:pt x="40481" y="75249"/>
                                    <a:pt x="32861" y="84393"/>
                                  </a:cubicBezTo>
                                  <a:cubicBezTo>
                                    <a:pt x="27480" y="89727"/>
                                    <a:pt x="21360" y="93918"/>
                                    <a:pt x="14109" y="96775"/>
                                  </a:cubicBezTo>
                                  <a:lnTo>
                                    <a:pt x="0" y="99195"/>
                                  </a:lnTo>
                                  <a:lnTo>
                                    <a:pt x="0" y="93109"/>
                                  </a:lnTo>
                                  <a:lnTo>
                                    <a:pt x="4191" y="92394"/>
                                  </a:lnTo>
                                  <a:cubicBezTo>
                                    <a:pt x="9144" y="90489"/>
                                    <a:pt x="13716" y="87440"/>
                                    <a:pt x="17526" y="82869"/>
                                  </a:cubicBezTo>
                                  <a:cubicBezTo>
                                    <a:pt x="25146" y="75249"/>
                                    <a:pt x="28194" y="64581"/>
                                    <a:pt x="28194" y="50864"/>
                                  </a:cubicBezTo>
                                  <a:cubicBezTo>
                                    <a:pt x="28194" y="35530"/>
                                    <a:pt x="25146" y="24861"/>
                                    <a:pt x="17526" y="17242"/>
                                  </a:cubicBezTo>
                                  <a:cubicBezTo>
                                    <a:pt x="13716" y="13431"/>
                                    <a:pt x="9144" y="10383"/>
                                    <a:pt x="4001" y="8288"/>
                                  </a:cubicBezTo>
                                  <a:lnTo>
                                    <a:pt x="0" y="75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96058" name="Shape 96058"/>
                          <wps:cNvSpPr/>
                          <wps:spPr>
                            <a:xfrm>
                              <a:off x="507492" y="66009"/>
                              <a:ext cx="39624" cy="121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9624" h="12192">
                                  <a:moveTo>
                                    <a:pt x="0" y="0"/>
                                  </a:moveTo>
                                  <a:lnTo>
                                    <a:pt x="39624" y="0"/>
                                  </a:lnTo>
                                  <a:lnTo>
                                    <a:pt x="39624" y="12192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4" name="Shape 21244"/>
                          <wps:cNvSpPr/>
                          <wps:spPr>
                            <a:xfrm>
                              <a:off x="566357" y="3049"/>
                              <a:ext cx="41243" cy="103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103728">
                                  <a:moveTo>
                                    <a:pt x="25908" y="0"/>
                                  </a:moveTo>
                                  <a:lnTo>
                                    <a:pt x="27432" y="0"/>
                                  </a:lnTo>
                                  <a:lnTo>
                                    <a:pt x="27432" y="85440"/>
                                  </a:lnTo>
                                  <a:cubicBezTo>
                                    <a:pt x="27432" y="91536"/>
                                    <a:pt x="27432" y="94583"/>
                                    <a:pt x="29051" y="96107"/>
                                  </a:cubicBezTo>
                                  <a:cubicBezTo>
                                    <a:pt x="29051" y="97631"/>
                                    <a:pt x="30575" y="97631"/>
                                    <a:pt x="32099" y="99155"/>
                                  </a:cubicBezTo>
                                  <a:cubicBezTo>
                                    <a:pt x="33623" y="99155"/>
                                    <a:pt x="36671" y="100680"/>
                                    <a:pt x="41243" y="100680"/>
                                  </a:cubicBezTo>
                                  <a:lnTo>
                                    <a:pt x="41243" y="103728"/>
                                  </a:lnTo>
                                  <a:lnTo>
                                    <a:pt x="3048" y="103728"/>
                                  </a:lnTo>
                                  <a:lnTo>
                                    <a:pt x="3048" y="100680"/>
                                  </a:lnTo>
                                  <a:cubicBezTo>
                                    <a:pt x="7620" y="100680"/>
                                    <a:pt x="10668" y="99155"/>
                                    <a:pt x="12192" y="99155"/>
                                  </a:cubicBezTo>
                                  <a:cubicBezTo>
                                    <a:pt x="13716" y="99155"/>
                                    <a:pt x="13716" y="97631"/>
                                    <a:pt x="15240" y="96107"/>
                                  </a:cubicBezTo>
                                  <a:cubicBezTo>
                                    <a:pt x="15240" y="94583"/>
                                    <a:pt x="15240" y="91536"/>
                                    <a:pt x="15240" y="85440"/>
                                  </a:cubicBezTo>
                                  <a:lnTo>
                                    <a:pt x="15240" y="30480"/>
                                  </a:lnTo>
                                  <a:cubicBezTo>
                                    <a:pt x="15240" y="22861"/>
                                    <a:pt x="15240" y="18288"/>
                                    <a:pt x="15240" y="16764"/>
                                  </a:cubicBezTo>
                                  <a:cubicBezTo>
                                    <a:pt x="13716" y="15240"/>
                                    <a:pt x="13716" y="13716"/>
                                    <a:pt x="12192" y="13716"/>
                                  </a:cubicBezTo>
                                  <a:cubicBezTo>
                                    <a:pt x="12192" y="12192"/>
                                    <a:pt x="10668" y="12192"/>
                                    <a:pt x="9144" y="12192"/>
                                  </a:cubicBezTo>
                                  <a:cubicBezTo>
                                    <a:pt x="7620" y="12192"/>
                                    <a:pt x="4572" y="12192"/>
                                    <a:pt x="1524" y="13716"/>
                                  </a:cubicBezTo>
                                  <a:lnTo>
                                    <a:pt x="0" y="12192"/>
                                  </a:lnTo>
                                  <a:lnTo>
                                    <a:pt x="25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5" name="Shape 21245"/>
                          <wps:cNvSpPr/>
                          <wps:spPr>
                            <a:xfrm>
                              <a:off x="633508" y="90031"/>
                              <a:ext cx="29004" cy="182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04" h="18269">
                                  <a:moveTo>
                                    <a:pt x="29004" y="0"/>
                                  </a:moveTo>
                                  <a:lnTo>
                                    <a:pt x="29004" y="11109"/>
                                  </a:lnTo>
                                  <a:lnTo>
                                    <a:pt x="4572" y="18269"/>
                                  </a:lnTo>
                                  <a:lnTo>
                                    <a:pt x="0" y="18269"/>
                                  </a:lnTo>
                                  <a:lnTo>
                                    <a:pt x="0" y="15221"/>
                                  </a:lnTo>
                                  <a:cubicBezTo>
                                    <a:pt x="6096" y="15221"/>
                                    <a:pt x="12192" y="13697"/>
                                    <a:pt x="18288" y="10649"/>
                                  </a:cubicBezTo>
                                  <a:lnTo>
                                    <a:pt x="2900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6" name="Shape 21246"/>
                          <wps:cNvSpPr/>
                          <wps:spPr>
                            <a:xfrm>
                              <a:off x="631984" y="3061"/>
                              <a:ext cx="30528" cy="656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0528" h="65615">
                                  <a:moveTo>
                                    <a:pt x="30528" y="0"/>
                                  </a:moveTo>
                                  <a:lnTo>
                                    <a:pt x="30528" y="5192"/>
                                  </a:lnTo>
                                  <a:lnTo>
                                    <a:pt x="29051" y="4559"/>
                                  </a:lnTo>
                                  <a:cubicBezTo>
                                    <a:pt x="24479" y="4559"/>
                                    <a:pt x="21336" y="6083"/>
                                    <a:pt x="18288" y="10655"/>
                                  </a:cubicBezTo>
                                  <a:cubicBezTo>
                                    <a:pt x="13716" y="15227"/>
                                    <a:pt x="12192" y="21324"/>
                                    <a:pt x="12192" y="28943"/>
                                  </a:cubicBezTo>
                                  <a:cubicBezTo>
                                    <a:pt x="12192" y="39612"/>
                                    <a:pt x="15240" y="47231"/>
                                    <a:pt x="19812" y="53422"/>
                                  </a:cubicBezTo>
                                  <a:lnTo>
                                    <a:pt x="30528" y="58739"/>
                                  </a:lnTo>
                                  <a:lnTo>
                                    <a:pt x="30528" y="64322"/>
                                  </a:lnTo>
                                  <a:lnTo>
                                    <a:pt x="26003" y="65615"/>
                                  </a:lnTo>
                                  <a:cubicBezTo>
                                    <a:pt x="18288" y="65615"/>
                                    <a:pt x="12192" y="64091"/>
                                    <a:pt x="7620" y="57995"/>
                                  </a:cubicBezTo>
                                  <a:cubicBezTo>
                                    <a:pt x="1524" y="51803"/>
                                    <a:pt x="0" y="45707"/>
                                    <a:pt x="0" y="36564"/>
                                  </a:cubicBezTo>
                                  <a:cubicBezTo>
                                    <a:pt x="0" y="27419"/>
                                    <a:pt x="1524" y="19800"/>
                                    <a:pt x="7620" y="12179"/>
                                  </a:cubicBezTo>
                                  <a:cubicBezTo>
                                    <a:pt x="10668" y="8369"/>
                                    <a:pt x="14097" y="5321"/>
                                    <a:pt x="17919" y="3226"/>
                                  </a:cubicBezTo>
                                  <a:lnTo>
                                    <a:pt x="3052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7" name="Shape 21247"/>
                          <wps:cNvSpPr/>
                          <wps:spPr>
                            <a:xfrm>
                              <a:off x="662511" y="3049"/>
                              <a:ext cx="32052" cy="980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98092">
                                  <a:moveTo>
                                    <a:pt x="48" y="0"/>
                                  </a:moveTo>
                                  <a:cubicBezTo>
                                    <a:pt x="9192" y="0"/>
                                    <a:pt x="15288" y="3048"/>
                                    <a:pt x="21384" y="10668"/>
                                  </a:cubicBezTo>
                                  <a:cubicBezTo>
                                    <a:pt x="29004" y="18288"/>
                                    <a:pt x="32052" y="28956"/>
                                    <a:pt x="32052" y="41148"/>
                                  </a:cubicBezTo>
                                  <a:cubicBezTo>
                                    <a:pt x="32052" y="53435"/>
                                    <a:pt x="30528" y="64103"/>
                                    <a:pt x="24432" y="73247"/>
                                  </a:cubicBezTo>
                                  <a:cubicBezTo>
                                    <a:pt x="18336" y="82391"/>
                                    <a:pt x="10716" y="91535"/>
                                    <a:pt x="1572" y="97631"/>
                                  </a:cubicBezTo>
                                  <a:lnTo>
                                    <a:pt x="0" y="98092"/>
                                  </a:lnTo>
                                  <a:lnTo>
                                    <a:pt x="0" y="86982"/>
                                  </a:lnTo>
                                  <a:lnTo>
                                    <a:pt x="4620" y="82391"/>
                                  </a:lnTo>
                                  <a:cubicBezTo>
                                    <a:pt x="10716" y="74771"/>
                                    <a:pt x="13764" y="67151"/>
                                    <a:pt x="16812" y="59531"/>
                                  </a:cubicBezTo>
                                  <a:lnTo>
                                    <a:pt x="0" y="64334"/>
                                  </a:lnTo>
                                  <a:lnTo>
                                    <a:pt x="0" y="58751"/>
                                  </a:lnTo>
                                  <a:lnTo>
                                    <a:pt x="1572" y="59531"/>
                                  </a:lnTo>
                                  <a:cubicBezTo>
                                    <a:pt x="3096" y="59531"/>
                                    <a:pt x="6144" y="59531"/>
                                    <a:pt x="9192" y="58007"/>
                                  </a:cubicBezTo>
                                  <a:cubicBezTo>
                                    <a:pt x="12240" y="56483"/>
                                    <a:pt x="15288" y="54959"/>
                                    <a:pt x="16812" y="53435"/>
                                  </a:cubicBezTo>
                                  <a:cubicBezTo>
                                    <a:pt x="18336" y="47244"/>
                                    <a:pt x="18336" y="41148"/>
                                    <a:pt x="18336" y="38100"/>
                                  </a:cubicBezTo>
                                  <a:cubicBezTo>
                                    <a:pt x="18336" y="33527"/>
                                    <a:pt x="18336" y="27432"/>
                                    <a:pt x="16812" y="22860"/>
                                  </a:cubicBezTo>
                                  <a:cubicBezTo>
                                    <a:pt x="13764" y="16763"/>
                                    <a:pt x="12240" y="12192"/>
                                    <a:pt x="9192" y="9144"/>
                                  </a:cubicBezTo>
                                  <a:lnTo>
                                    <a:pt x="0" y="5204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4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8" name="Shape 21248"/>
                          <wps:cNvSpPr/>
                          <wps:spPr>
                            <a:xfrm>
                              <a:off x="749522" y="3049"/>
                              <a:ext cx="67151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151" h="105251">
                                  <a:moveTo>
                                    <a:pt x="29051" y="0"/>
                                  </a:moveTo>
                                  <a:cubicBezTo>
                                    <a:pt x="35147" y="0"/>
                                    <a:pt x="41243" y="1524"/>
                                    <a:pt x="47339" y="3048"/>
                                  </a:cubicBezTo>
                                  <a:cubicBezTo>
                                    <a:pt x="48863" y="4572"/>
                                    <a:pt x="51911" y="6096"/>
                                    <a:pt x="51911" y="6096"/>
                                  </a:cubicBezTo>
                                  <a:cubicBezTo>
                                    <a:pt x="53435" y="6096"/>
                                    <a:pt x="54959" y="4572"/>
                                    <a:pt x="54959" y="4572"/>
                                  </a:cubicBezTo>
                                  <a:cubicBezTo>
                                    <a:pt x="56483" y="3048"/>
                                    <a:pt x="56483" y="1524"/>
                                    <a:pt x="58007" y="0"/>
                                  </a:cubicBezTo>
                                  <a:lnTo>
                                    <a:pt x="61055" y="0"/>
                                  </a:lnTo>
                                  <a:lnTo>
                                    <a:pt x="61055" y="35052"/>
                                  </a:lnTo>
                                  <a:lnTo>
                                    <a:pt x="58007" y="35052"/>
                                  </a:lnTo>
                                  <a:cubicBezTo>
                                    <a:pt x="56483" y="27432"/>
                                    <a:pt x="54959" y="22860"/>
                                    <a:pt x="53435" y="18288"/>
                                  </a:cubicBezTo>
                                  <a:cubicBezTo>
                                    <a:pt x="50387" y="15240"/>
                                    <a:pt x="47339" y="12192"/>
                                    <a:pt x="42767" y="9144"/>
                                  </a:cubicBezTo>
                                  <a:cubicBezTo>
                                    <a:pt x="38195" y="7620"/>
                                    <a:pt x="33623" y="6096"/>
                                    <a:pt x="29051" y="6096"/>
                                  </a:cubicBezTo>
                                  <a:cubicBezTo>
                                    <a:pt x="24479" y="6096"/>
                                    <a:pt x="19812" y="7620"/>
                                    <a:pt x="16764" y="10668"/>
                                  </a:cubicBezTo>
                                  <a:cubicBezTo>
                                    <a:pt x="13716" y="13716"/>
                                    <a:pt x="12192" y="16764"/>
                                    <a:pt x="12192" y="21336"/>
                                  </a:cubicBezTo>
                                  <a:cubicBezTo>
                                    <a:pt x="12192" y="24384"/>
                                    <a:pt x="12192" y="27432"/>
                                    <a:pt x="15240" y="28956"/>
                                  </a:cubicBezTo>
                                  <a:cubicBezTo>
                                    <a:pt x="18288" y="33528"/>
                                    <a:pt x="26003" y="38100"/>
                                    <a:pt x="36671" y="44196"/>
                                  </a:cubicBezTo>
                                  <a:cubicBezTo>
                                    <a:pt x="45815" y="50292"/>
                                    <a:pt x="53435" y="53436"/>
                                    <a:pt x="56483" y="56483"/>
                                  </a:cubicBezTo>
                                  <a:cubicBezTo>
                                    <a:pt x="59531" y="59531"/>
                                    <a:pt x="62579" y="62579"/>
                                    <a:pt x="64103" y="65627"/>
                                  </a:cubicBezTo>
                                  <a:cubicBezTo>
                                    <a:pt x="65627" y="70200"/>
                                    <a:pt x="67151" y="73247"/>
                                    <a:pt x="67151" y="77819"/>
                                  </a:cubicBezTo>
                                  <a:cubicBezTo>
                                    <a:pt x="67151" y="85439"/>
                                    <a:pt x="64103" y="91536"/>
                                    <a:pt x="58007" y="97631"/>
                                  </a:cubicBezTo>
                                  <a:cubicBezTo>
                                    <a:pt x="51911" y="102203"/>
                                    <a:pt x="44291" y="105251"/>
                                    <a:pt x="35147" y="105251"/>
                                  </a:cubicBezTo>
                                  <a:cubicBezTo>
                                    <a:pt x="32099" y="105251"/>
                                    <a:pt x="29051" y="105251"/>
                                    <a:pt x="27527" y="105251"/>
                                  </a:cubicBezTo>
                                  <a:cubicBezTo>
                                    <a:pt x="26003" y="105251"/>
                                    <a:pt x="22860" y="103727"/>
                                    <a:pt x="16764" y="102203"/>
                                  </a:cubicBezTo>
                                  <a:cubicBezTo>
                                    <a:pt x="12192" y="100679"/>
                                    <a:pt x="9144" y="99155"/>
                                    <a:pt x="7620" y="99155"/>
                                  </a:cubicBezTo>
                                  <a:cubicBezTo>
                                    <a:pt x="7620" y="99155"/>
                                    <a:pt x="6096" y="100679"/>
                                    <a:pt x="4572" y="100679"/>
                                  </a:cubicBezTo>
                                  <a:cubicBezTo>
                                    <a:pt x="4572" y="102203"/>
                                    <a:pt x="4572" y="103727"/>
                                    <a:pt x="3048" y="105251"/>
                                  </a:cubicBezTo>
                                  <a:lnTo>
                                    <a:pt x="1524" y="105251"/>
                                  </a:lnTo>
                                  <a:lnTo>
                                    <a:pt x="1524" y="70200"/>
                                  </a:lnTo>
                                  <a:lnTo>
                                    <a:pt x="3048" y="70200"/>
                                  </a:lnTo>
                                  <a:cubicBezTo>
                                    <a:pt x="4572" y="77819"/>
                                    <a:pt x="6096" y="83915"/>
                                    <a:pt x="9144" y="86963"/>
                                  </a:cubicBezTo>
                                  <a:cubicBezTo>
                                    <a:pt x="10668" y="90012"/>
                                    <a:pt x="13716" y="93059"/>
                                    <a:pt x="18288" y="96107"/>
                                  </a:cubicBezTo>
                                  <a:cubicBezTo>
                                    <a:pt x="22860" y="99155"/>
                                    <a:pt x="29051" y="99155"/>
                                    <a:pt x="33623" y="99155"/>
                                  </a:cubicBezTo>
                                  <a:cubicBezTo>
                                    <a:pt x="39719" y="99155"/>
                                    <a:pt x="44291" y="97631"/>
                                    <a:pt x="48863" y="94583"/>
                                  </a:cubicBezTo>
                                  <a:cubicBezTo>
                                    <a:pt x="51911" y="91536"/>
                                    <a:pt x="53435" y="86963"/>
                                    <a:pt x="53435" y="82391"/>
                                  </a:cubicBezTo>
                                  <a:cubicBezTo>
                                    <a:pt x="53435" y="80867"/>
                                    <a:pt x="53435" y="77819"/>
                                    <a:pt x="51911" y="76295"/>
                                  </a:cubicBezTo>
                                  <a:cubicBezTo>
                                    <a:pt x="50387" y="73247"/>
                                    <a:pt x="48863" y="70200"/>
                                    <a:pt x="45815" y="68675"/>
                                  </a:cubicBezTo>
                                  <a:cubicBezTo>
                                    <a:pt x="44291" y="67151"/>
                                    <a:pt x="38195" y="64103"/>
                                    <a:pt x="29051" y="59531"/>
                                  </a:cubicBezTo>
                                  <a:cubicBezTo>
                                    <a:pt x="21336" y="53436"/>
                                    <a:pt x="15240" y="50292"/>
                                    <a:pt x="10668" y="47244"/>
                                  </a:cubicBezTo>
                                  <a:cubicBezTo>
                                    <a:pt x="7620" y="44196"/>
                                    <a:pt x="4572" y="41148"/>
                                    <a:pt x="3048" y="38100"/>
                                  </a:cubicBezTo>
                                  <a:cubicBezTo>
                                    <a:pt x="1524" y="35052"/>
                                    <a:pt x="0" y="30480"/>
                                    <a:pt x="0" y="25908"/>
                                  </a:cubicBezTo>
                                  <a:cubicBezTo>
                                    <a:pt x="0" y="19812"/>
                                    <a:pt x="3048" y="12192"/>
                                    <a:pt x="7620" y="7620"/>
                                  </a:cubicBezTo>
                                  <a:cubicBezTo>
                                    <a:pt x="13716" y="3048"/>
                                    <a:pt x="21336" y="0"/>
                                    <a:pt x="290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49" name="Shape 21249"/>
                          <wps:cNvSpPr/>
                          <wps:spPr>
                            <a:xfrm>
                              <a:off x="827342" y="15241"/>
                              <a:ext cx="41243" cy="915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6">
                                  <a:moveTo>
                                    <a:pt x="21431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22860"/>
                                  </a:lnTo>
                                  <a:lnTo>
                                    <a:pt x="39719" y="22860"/>
                                  </a:lnTo>
                                  <a:lnTo>
                                    <a:pt x="39719" y="27432"/>
                                  </a:lnTo>
                                  <a:lnTo>
                                    <a:pt x="22955" y="27432"/>
                                  </a:lnTo>
                                  <a:lnTo>
                                    <a:pt x="22955" y="71724"/>
                                  </a:lnTo>
                                  <a:cubicBezTo>
                                    <a:pt x="22955" y="76295"/>
                                    <a:pt x="22955" y="79343"/>
                                    <a:pt x="24479" y="80867"/>
                                  </a:cubicBezTo>
                                  <a:cubicBezTo>
                                    <a:pt x="26003" y="82391"/>
                                    <a:pt x="27527" y="83915"/>
                                    <a:pt x="30575" y="83915"/>
                                  </a:cubicBezTo>
                                  <a:cubicBezTo>
                                    <a:pt x="32099" y="83915"/>
                                    <a:pt x="33623" y="82391"/>
                                    <a:pt x="35147" y="82391"/>
                                  </a:cubicBezTo>
                                  <a:cubicBezTo>
                                    <a:pt x="36671" y="80867"/>
                                    <a:pt x="36671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6671" y="85439"/>
                                    <a:pt x="33623" y="88488"/>
                                  </a:cubicBezTo>
                                  <a:cubicBezTo>
                                    <a:pt x="30575" y="91536"/>
                                    <a:pt x="27527" y="91536"/>
                                    <a:pt x="24479" y="91536"/>
                                  </a:cubicBezTo>
                                  <a:cubicBezTo>
                                    <a:pt x="21431" y="91536"/>
                                    <a:pt x="19907" y="91536"/>
                                    <a:pt x="16859" y="90012"/>
                                  </a:cubicBezTo>
                                  <a:cubicBezTo>
                                    <a:pt x="15335" y="88488"/>
                                    <a:pt x="13811" y="86963"/>
                                    <a:pt x="12287" y="85439"/>
                                  </a:cubicBezTo>
                                  <a:cubicBezTo>
                                    <a:pt x="10763" y="82391"/>
                                    <a:pt x="10763" y="79343"/>
                                    <a:pt x="10763" y="73247"/>
                                  </a:cubicBezTo>
                                  <a:lnTo>
                                    <a:pt x="10763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6191" y="22860"/>
                                    <a:pt x="7715" y="19812"/>
                                  </a:cubicBezTo>
                                  <a:cubicBezTo>
                                    <a:pt x="10763" y="16764"/>
                                    <a:pt x="13811" y="13716"/>
                                    <a:pt x="15335" y="10668"/>
                                  </a:cubicBezTo>
                                  <a:cubicBezTo>
                                    <a:pt x="16859" y="9144"/>
                                    <a:pt x="18383" y="4572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0" name="Shape 21250"/>
                          <wps:cNvSpPr/>
                          <wps:spPr>
                            <a:xfrm>
                              <a:off x="879253" y="65908"/>
                              <a:ext cx="25194" cy="423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392">
                                  <a:moveTo>
                                    <a:pt x="25194" y="0"/>
                                  </a:moveTo>
                                  <a:lnTo>
                                    <a:pt x="25194" y="4921"/>
                                  </a:lnTo>
                                  <a:lnTo>
                                    <a:pt x="22955" y="5816"/>
                                  </a:lnTo>
                                  <a:cubicBezTo>
                                    <a:pt x="19907" y="7340"/>
                                    <a:pt x="16859" y="10388"/>
                                    <a:pt x="15335" y="13436"/>
                                  </a:cubicBezTo>
                                  <a:cubicBezTo>
                                    <a:pt x="12192" y="14960"/>
                                    <a:pt x="12192" y="18007"/>
                                    <a:pt x="12192" y="21056"/>
                                  </a:cubicBezTo>
                                  <a:cubicBezTo>
                                    <a:pt x="12192" y="24104"/>
                                    <a:pt x="13811" y="27152"/>
                                    <a:pt x="15335" y="30200"/>
                                  </a:cubicBezTo>
                                  <a:cubicBezTo>
                                    <a:pt x="16859" y="31724"/>
                                    <a:pt x="19907" y="33248"/>
                                    <a:pt x="22955" y="33248"/>
                                  </a:cubicBezTo>
                                  <a:lnTo>
                                    <a:pt x="25194" y="32128"/>
                                  </a:lnTo>
                                  <a:lnTo>
                                    <a:pt x="25194" y="38867"/>
                                  </a:lnTo>
                                  <a:lnTo>
                                    <a:pt x="24479" y="39343"/>
                                  </a:lnTo>
                                  <a:cubicBezTo>
                                    <a:pt x="21431" y="40868"/>
                                    <a:pt x="18383" y="42392"/>
                                    <a:pt x="15335" y="42392"/>
                                  </a:cubicBezTo>
                                  <a:cubicBezTo>
                                    <a:pt x="10668" y="42392"/>
                                    <a:pt x="7620" y="39343"/>
                                    <a:pt x="4572" y="36295"/>
                                  </a:cubicBezTo>
                                  <a:cubicBezTo>
                                    <a:pt x="1524" y="33248"/>
                                    <a:pt x="0" y="28676"/>
                                    <a:pt x="0" y="24104"/>
                                  </a:cubicBezTo>
                                  <a:cubicBezTo>
                                    <a:pt x="0" y="21056"/>
                                    <a:pt x="0" y="18007"/>
                                    <a:pt x="1524" y="14960"/>
                                  </a:cubicBezTo>
                                  <a:cubicBezTo>
                                    <a:pt x="3048" y="11912"/>
                                    <a:pt x="7620" y="8864"/>
                                    <a:pt x="12192" y="5816"/>
                                  </a:cubicBezTo>
                                  <a:cubicBezTo>
                                    <a:pt x="14526" y="4292"/>
                                    <a:pt x="17979" y="2768"/>
                                    <a:pt x="22372" y="1053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1" name="Shape 21251"/>
                          <wps:cNvSpPr/>
                          <wps:spPr>
                            <a:xfrm>
                              <a:off x="880777" y="37157"/>
                              <a:ext cx="23670" cy="238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3670" h="23899">
                                  <a:moveTo>
                                    <a:pt x="23670" y="0"/>
                                  </a:moveTo>
                                  <a:lnTo>
                                    <a:pt x="23670" y="4229"/>
                                  </a:lnTo>
                                  <a:lnTo>
                                    <a:pt x="22955" y="3991"/>
                                  </a:lnTo>
                                  <a:cubicBezTo>
                                    <a:pt x="19907" y="3991"/>
                                    <a:pt x="18383" y="3991"/>
                                    <a:pt x="15335" y="5515"/>
                                  </a:cubicBezTo>
                                  <a:cubicBezTo>
                                    <a:pt x="13811" y="7039"/>
                                    <a:pt x="13811" y="10088"/>
                                    <a:pt x="13811" y="11612"/>
                                  </a:cubicBezTo>
                                  <a:lnTo>
                                    <a:pt x="13811" y="16184"/>
                                  </a:lnTo>
                                  <a:cubicBezTo>
                                    <a:pt x="13811" y="17707"/>
                                    <a:pt x="12287" y="19327"/>
                                    <a:pt x="12287" y="20851"/>
                                  </a:cubicBezTo>
                                  <a:cubicBezTo>
                                    <a:pt x="10668" y="22375"/>
                                    <a:pt x="9144" y="23899"/>
                                    <a:pt x="7620" y="23899"/>
                                  </a:cubicBezTo>
                                  <a:cubicBezTo>
                                    <a:pt x="4572" y="23899"/>
                                    <a:pt x="3048" y="22375"/>
                                    <a:pt x="3048" y="20851"/>
                                  </a:cubicBezTo>
                                  <a:cubicBezTo>
                                    <a:pt x="1524" y="19327"/>
                                    <a:pt x="0" y="17707"/>
                                    <a:pt x="0" y="16184"/>
                                  </a:cubicBezTo>
                                  <a:cubicBezTo>
                                    <a:pt x="0" y="11612"/>
                                    <a:pt x="3048" y="7039"/>
                                    <a:pt x="7620" y="3991"/>
                                  </a:cubicBezTo>
                                  <a:lnTo>
                                    <a:pt x="23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2" name="Shape 21252"/>
                          <wps:cNvSpPr/>
                          <wps:spPr>
                            <a:xfrm>
                              <a:off x="904447" y="36577"/>
                              <a:ext cx="35862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62" h="70200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19097" y="4572"/>
                                    <a:pt x="22146" y="6096"/>
                                    <a:pt x="23669" y="9144"/>
                                  </a:cubicBezTo>
                                  <a:cubicBezTo>
                                    <a:pt x="23669" y="12192"/>
                                    <a:pt x="25194" y="16764"/>
                                    <a:pt x="25194" y="22955"/>
                                  </a:cubicBezTo>
                                  <a:lnTo>
                                    <a:pt x="25194" y="45815"/>
                                  </a:lnTo>
                                  <a:cubicBezTo>
                                    <a:pt x="25194" y="51912"/>
                                    <a:pt x="25194" y="56483"/>
                                    <a:pt x="25194" y="58007"/>
                                  </a:cubicBezTo>
                                  <a:cubicBezTo>
                                    <a:pt x="25194" y="59531"/>
                                    <a:pt x="25194" y="59531"/>
                                    <a:pt x="26718" y="61055"/>
                                  </a:cubicBezTo>
                                  <a:cubicBezTo>
                                    <a:pt x="26718" y="61055"/>
                                    <a:pt x="28241" y="61055"/>
                                    <a:pt x="28241" y="61055"/>
                                  </a:cubicBezTo>
                                  <a:cubicBezTo>
                                    <a:pt x="29766" y="61055"/>
                                    <a:pt x="29766" y="61055"/>
                                    <a:pt x="29766" y="61055"/>
                                  </a:cubicBezTo>
                                  <a:cubicBezTo>
                                    <a:pt x="31290" y="61055"/>
                                    <a:pt x="32814" y="58007"/>
                                    <a:pt x="35862" y="54959"/>
                                  </a:cubicBezTo>
                                  <a:lnTo>
                                    <a:pt x="35862" y="59531"/>
                                  </a:lnTo>
                                  <a:cubicBezTo>
                                    <a:pt x="31290" y="67151"/>
                                    <a:pt x="25194" y="70200"/>
                                    <a:pt x="20622" y="70200"/>
                                  </a:cubicBezTo>
                                  <a:cubicBezTo>
                                    <a:pt x="17574" y="70200"/>
                                    <a:pt x="16050" y="70200"/>
                                    <a:pt x="14525" y="68675"/>
                                  </a:cubicBezTo>
                                  <a:cubicBezTo>
                                    <a:pt x="13002" y="67151"/>
                                    <a:pt x="13002" y="64103"/>
                                    <a:pt x="13002" y="59531"/>
                                  </a:cubicBezTo>
                                  <a:lnTo>
                                    <a:pt x="0" y="68199"/>
                                  </a:lnTo>
                                  <a:lnTo>
                                    <a:pt x="0" y="61460"/>
                                  </a:lnTo>
                                  <a:lnTo>
                                    <a:pt x="13002" y="54959"/>
                                  </a:lnTo>
                                  <a:lnTo>
                                    <a:pt x="13002" y="29051"/>
                                  </a:lnTo>
                                  <a:lnTo>
                                    <a:pt x="0" y="34252"/>
                                  </a:lnTo>
                                  <a:lnTo>
                                    <a:pt x="0" y="29332"/>
                                  </a:lnTo>
                                  <a:lnTo>
                                    <a:pt x="13002" y="24479"/>
                                  </a:lnTo>
                                  <a:lnTo>
                                    <a:pt x="13002" y="21431"/>
                                  </a:lnTo>
                                  <a:cubicBezTo>
                                    <a:pt x="13002" y="15240"/>
                                    <a:pt x="11478" y="10668"/>
                                    <a:pt x="8430" y="7620"/>
                                  </a:cubicBezTo>
                                  <a:lnTo>
                                    <a:pt x="0" y="4810"/>
                                  </a:lnTo>
                                  <a:lnTo>
                                    <a:pt x="0" y="581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3" name="Shape 21253"/>
                          <wps:cNvSpPr/>
                          <wps:spPr>
                            <a:xfrm>
                              <a:off x="941832" y="15241"/>
                              <a:ext cx="41243" cy="915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6">
                                  <a:moveTo>
                                    <a:pt x="19907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22860"/>
                                  </a:lnTo>
                                  <a:lnTo>
                                    <a:pt x="38195" y="22860"/>
                                  </a:lnTo>
                                  <a:lnTo>
                                    <a:pt x="38195" y="27432"/>
                                  </a:lnTo>
                                  <a:lnTo>
                                    <a:pt x="22955" y="27432"/>
                                  </a:lnTo>
                                  <a:lnTo>
                                    <a:pt x="22955" y="71724"/>
                                  </a:lnTo>
                                  <a:cubicBezTo>
                                    <a:pt x="22955" y="76295"/>
                                    <a:pt x="22955" y="79343"/>
                                    <a:pt x="24479" y="80867"/>
                                  </a:cubicBezTo>
                                  <a:cubicBezTo>
                                    <a:pt x="26003" y="82391"/>
                                    <a:pt x="27527" y="83915"/>
                                    <a:pt x="29051" y="83915"/>
                                  </a:cubicBezTo>
                                  <a:cubicBezTo>
                                    <a:pt x="30575" y="83915"/>
                                    <a:pt x="33623" y="82391"/>
                                    <a:pt x="35147" y="82391"/>
                                  </a:cubicBezTo>
                                  <a:cubicBezTo>
                                    <a:pt x="36671" y="80867"/>
                                    <a:pt x="36671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6671" y="85439"/>
                                    <a:pt x="33623" y="88488"/>
                                  </a:cubicBezTo>
                                  <a:cubicBezTo>
                                    <a:pt x="30575" y="91536"/>
                                    <a:pt x="27527" y="91536"/>
                                    <a:pt x="24479" y="91536"/>
                                  </a:cubicBezTo>
                                  <a:cubicBezTo>
                                    <a:pt x="21431" y="91536"/>
                                    <a:pt x="19907" y="91536"/>
                                    <a:pt x="16859" y="90012"/>
                                  </a:cubicBezTo>
                                  <a:cubicBezTo>
                                    <a:pt x="15335" y="88488"/>
                                    <a:pt x="13811" y="86963"/>
                                    <a:pt x="12287" y="85439"/>
                                  </a:cubicBezTo>
                                  <a:cubicBezTo>
                                    <a:pt x="10763" y="82391"/>
                                    <a:pt x="10763" y="79343"/>
                                    <a:pt x="10763" y="73247"/>
                                  </a:cubicBezTo>
                                  <a:lnTo>
                                    <a:pt x="10763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4572" y="22860"/>
                                    <a:pt x="7620" y="19812"/>
                                  </a:cubicBezTo>
                                  <a:cubicBezTo>
                                    <a:pt x="10763" y="16764"/>
                                    <a:pt x="13811" y="13716"/>
                                    <a:pt x="15335" y="10668"/>
                                  </a:cubicBezTo>
                                  <a:cubicBezTo>
                                    <a:pt x="16859" y="9144"/>
                                    <a:pt x="18383" y="4572"/>
                                    <a:pt x="1990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4" name="Shape 21254"/>
                          <wps:cNvSpPr/>
                          <wps:spPr>
                            <a:xfrm>
                              <a:off x="992219" y="36576"/>
                              <a:ext cx="33623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623" h="70199">
                                  <a:moveTo>
                                    <a:pt x="19907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53436"/>
                                  </a:lnTo>
                                  <a:cubicBezTo>
                                    <a:pt x="24479" y="58007"/>
                                    <a:pt x="24479" y="61055"/>
                                    <a:pt x="24479" y="62579"/>
                                  </a:cubicBezTo>
                                  <a:cubicBezTo>
                                    <a:pt x="26003" y="64103"/>
                                    <a:pt x="26003" y="65627"/>
                                    <a:pt x="27527" y="65627"/>
                                  </a:cubicBezTo>
                                  <a:cubicBezTo>
                                    <a:pt x="29051" y="67151"/>
                                    <a:pt x="30575" y="67151"/>
                                    <a:pt x="33623" y="67151"/>
                                  </a:cubicBezTo>
                                  <a:lnTo>
                                    <a:pt x="33623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5627"/>
                                  </a:cubicBezTo>
                                  <a:cubicBezTo>
                                    <a:pt x="9144" y="65627"/>
                                    <a:pt x="9144" y="64103"/>
                                    <a:pt x="10668" y="62579"/>
                                  </a:cubicBezTo>
                                  <a:cubicBezTo>
                                    <a:pt x="10668" y="61055"/>
                                    <a:pt x="10668" y="58007"/>
                                    <a:pt x="10668" y="53436"/>
                                  </a:cubicBezTo>
                                  <a:lnTo>
                                    <a:pt x="10668" y="27527"/>
                                  </a:lnTo>
                                  <a:cubicBezTo>
                                    <a:pt x="10668" y="19907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907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5" name="Shape 21255"/>
                          <wps:cNvSpPr/>
                          <wps:spPr>
                            <a:xfrm>
                              <a:off x="1002887" y="0"/>
                              <a:ext cx="13811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811" h="15240">
                                  <a:moveTo>
                                    <a:pt x="7620" y="0"/>
                                  </a:moveTo>
                                  <a:cubicBezTo>
                                    <a:pt x="9239" y="0"/>
                                    <a:pt x="10763" y="1524"/>
                                    <a:pt x="12287" y="3048"/>
                                  </a:cubicBezTo>
                                  <a:cubicBezTo>
                                    <a:pt x="13811" y="4572"/>
                                    <a:pt x="13811" y="6096"/>
                                    <a:pt x="13811" y="7620"/>
                                  </a:cubicBezTo>
                                  <a:cubicBezTo>
                                    <a:pt x="13811" y="9144"/>
                                    <a:pt x="13811" y="12192"/>
                                    <a:pt x="12287" y="13716"/>
                                  </a:cubicBezTo>
                                  <a:cubicBezTo>
                                    <a:pt x="10763" y="15240"/>
                                    <a:pt x="9239" y="15240"/>
                                    <a:pt x="7620" y="15240"/>
                                  </a:cubicBezTo>
                                  <a:cubicBezTo>
                                    <a:pt x="4572" y="15240"/>
                                    <a:pt x="3048" y="15240"/>
                                    <a:pt x="1524" y="13716"/>
                                  </a:cubicBezTo>
                                  <a:cubicBezTo>
                                    <a:pt x="0" y="12192"/>
                                    <a:pt x="0" y="9144"/>
                                    <a:pt x="0" y="7620"/>
                                  </a:cubicBezTo>
                                  <a:cubicBezTo>
                                    <a:pt x="0" y="6096"/>
                                    <a:pt x="0" y="4572"/>
                                    <a:pt x="1524" y="3048"/>
                                  </a:cubicBezTo>
                                  <a:cubicBezTo>
                                    <a:pt x="3048" y="1524"/>
                                    <a:pt x="4572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6" name="Shape 21256"/>
                          <wps:cNvSpPr/>
                          <wps:spPr>
                            <a:xfrm>
                              <a:off x="1033463" y="36577"/>
                              <a:ext cx="45815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815" h="71724">
                                  <a:moveTo>
                                    <a:pt x="21336" y="0"/>
                                  </a:moveTo>
                                  <a:cubicBezTo>
                                    <a:pt x="22860" y="0"/>
                                    <a:pt x="25908" y="0"/>
                                    <a:pt x="30480" y="1524"/>
                                  </a:cubicBezTo>
                                  <a:cubicBezTo>
                                    <a:pt x="33528" y="1524"/>
                                    <a:pt x="35052" y="1524"/>
                                    <a:pt x="35052" y="1524"/>
                                  </a:cubicBezTo>
                                  <a:cubicBezTo>
                                    <a:pt x="36576" y="1524"/>
                                    <a:pt x="36576" y="1524"/>
                                    <a:pt x="36576" y="1524"/>
                                  </a:cubicBezTo>
                                  <a:cubicBezTo>
                                    <a:pt x="38195" y="1524"/>
                                    <a:pt x="38195" y="0"/>
                                    <a:pt x="38195" y="0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41243" y="22955"/>
                                  </a:lnTo>
                                  <a:lnTo>
                                    <a:pt x="38195" y="22955"/>
                                  </a:lnTo>
                                  <a:cubicBezTo>
                                    <a:pt x="36576" y="15240"/>
                                    <a:pt x="35052" y="10668"/>
                                    <a:pt x="32004" y="7620"/>
                                  </a:cubicBezTo>
                                  <a:cubicBezTo>
                                    <a:pt x="28956" y="4572"/>
                                    <a:pt x="24384" y="3048"/>
                                    <a:pt x="19812" y="3048"/>
                                  </a:cubicBezTo>
                                  <a:cubicBezTo>
                                    <a:pt x="16764" y="3048"/>
                                    <a:pt x="13716" y="4572"/>
                                    <a:pt x="12192" y="6096"/>
                                  </a:cubicBezTo>
                                  <a:cubicBezTo>
                                    <a:pt x="9144" y="7620"/>
                                    <a:pt x="9144" y="10668"/>
                                    <a:pt x="9144" y="12192"/>
                                  </a:cubicBezTo>
                                  <a:cubicBezTo>
                                    <a:pt x="9144" y="15240"/>
                                    <a:pt x="9144" y="18288"/>
                                    <a:pt x="10668" y="19907"/>
                                  </a:cubicBezTo>
                                  <a:cubicBezTo>
                                    <a:pt x="12192" y="21431"/>
                                    <a:pt x="15240" y="24479"/>
                                    <a:pt x="19812" y="26003"/>
                                  </a:cubicBezTo>
                                  <a:lnTo>
                                    <a:pt x="32004" y="32100"/>
                                  </a:lnTo>
                                  <a:cubicBezTo>
                                    <a:pt x="41243" y="36671"/>
                                    <a:pt x="45815" y="42767"/>
                                    <a:pt x="45815" y="50388"/>
                                  </a:cubicBezTo>
                                  <a:cubicBezTo>
                                    <a:pt x="45815" y="56483"/>
                                    <a:pt x="44291" y="62579"/>
                                    <a:pt x="39719" y="65627"/>
                                  </a:cubicBezTo>
                                  <a:cubicBezTo>
                                    <a:pt x="35052" y="70200"/>
                                    <a:pt x="28956" y="71724"/>
                                    <a:pt x="24384" y="71724"/>
                                  </a:cubicBezTo>
                                  <a:cubicBezTo>
                                    <a:pt x="19812" y="71724"/>
                                    <a:pt x="15240" y="70200"/>
                                    <a:pt x="9144" y="68675"/>
                                  </a:cubicBezTo>
                                  <a:cubicBezTo>
                                    <a:pt x="7620" y="68675"/>
                                    <a:pt x="6096" y="68675"/>
                                    <a:pt x="4572" y="68675"/>
                                  </a:cubicBezTo>
                                  <a:cubicBezTo>
                                    <a:pt x="4572" y="68675"/>
                                    <a:pt x="3048" y="68675"/>
                                    <a:pt x="3048" y="70200"/>
                                  </a:cubicBezTo>
                                  <a:lnTo>
                                    <a:pt x="0" y="70200"/>
                                  </a:lnTo>
                                  <a:lnTo>
                                    <a:pt x="0" y="45815"/>
                                  </a:lnTo>
                                  <a:lnTo>
                                    <a:pt x="3048" y="45815"/>
                                  </a:lnTo>
                                  <a:cubicBezTo>
                                    <a:pt x="4572" y="53436"/>
                                    <a:pt x="6096" y="58007"/>
                                    <a:pt x="10668" y="62579"/>
                                  </a:cubicBezTo>
                                  <a:cubicBezTo>
                                    <a:pt x="15240" y="65627"/>
                                    <a:pt x="18288" y="67151"/>
                                    <a:pt x="24384" y="67151"/>
                                  </a:cubicBezTo>
                                  <a:cubicBezTo>
                                    <a:pt x="27432" y="67151"/>
                                    <a:pt x="30480" y="65627"/>
                                    <a:pt x="32004" y="64103"/>
                                  </a:cubicBezTo>
                                  <a:cubicBezTo>
                                    <a:pt x="35052" y="62579"/>
                                    <a:pt x="35052" y="59531"/>
                                    <a:pt x="35052" y="56483"/>
                                  </a:cubicBezTo>
                                  <a:cubicBezTo>
                                    <a:pt x="35052" y="53436"/>
                                    <a:pt x="33528" y="50388"/>
                                    <a:pt x="32004" y="48863"/>
                                  </a:cubicBezTo>
                                  <a:cubicBezTo>
                                    <a:pt x="28956" y="45815"/>
                                    <a:pt x="24384" y="42767"/>
                                    <a:pt x="16764" y="39719"/>
                                  </a:cubicBezTo>
                                  <a:cubicBezTo>
                                    <a:pt x="10668" y="36671"/>
                                    <a:pt x="6096" y="32100"/>
                                    <a:pt x="3048" y="30575"/>
                                  </a:cubicBezTo>
                                  <a:cubicBezTo>
                                    <a:pt x="1524" y="27527"/>
                                    <a:pt x="0" y="22955"/>
                                    <a:pt x="0" y="18288"/>
                                  </a:cubicBezTo>
                                  <a:cubicBezTo>
                                    <a:pt x="0" y="13716"/>
                                    <a:pt x="1524" y="9144"/>
                                    <a:pt x="6096" y="4572"/>
                                  </a:cubicBezTo>
                                  <a:cubicBezTo>
                                    <a:pt x="9144" y="1524"/>
                                    <a:pt x="15240" y="0"/>
                                    <a:pt x="2133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7" name="Shape 21257"/>
                          <wps:cNvSpPr/>
                          <wps:spPr>
                            <a:xfrm>
                              <a:off x="1085374" y="15241"/>
                              <a:ext cx="39624" cy="915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9624" h="91536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2860"/>
                                  </a:lnTo>
                                  <a:lnTo>
                                    <a:pt x="38100" y="22860"/>
                                  </a:lnTo>
                                  <a:lnTo>
                                    <a:pt x="38100" y="27432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2860" y="71724"/>
                                  </a:lnTo>
                                  <a:cubicBezTo>
                                    <a:pt x="22860" y="76295"/>
                                    <a:pt x="22860" y="79343"/>
                                    <a:pt x="24384" y="80867"/>
                                  </a:cubicBezTo>
                                  <a:cubicBezTo>
                                    <a:pt x="25908" y="82391"/>
                                    <a:pt x="27432" y="83915"/>
                                    <a:pt x="28956" y="83915"/>
                                  </a:cubicBezTo>
                                  <a:cubicBezTo>
                                    <a:pt x="30480" y="83915"/>
                                    <a:pt x="32004" y="82391"/>
                                    <a:pt x="33528" y="82391"/>
                                  </a:cubicBezTo>
                                  <a:cubicBezTo>
                                    <a:pt x="35052" y="80867"/>
                                    <a:pt x="36576" y="79343"/>
                                    <a:pt x="38100" y="77819"/>
                                  </a:cubicBezTo>
                                  <a:lnTo>
                                    <a:pt x="39624" y="77819"/>
                                  </a:lnTo>
                                  <a:cubicBezTo>
                                    <a:pt x="38100" y="82391"/>
                                    <a:pt x="36576" y="85439"/>
                                    <a:pt x="33528" y="88488"/>
                                  </a:cubicBezTo>
                                  <a:cubicBezTo>
                                    <a:pt x="30480" y="91536"/>
                                    <a:pt x="25908" y="91536"/>
                                    <a:pt x="22860" y="91536"/>
                                  </a:cubicBezTo>
                                  <a:cubicBezTo>
                                    <a:pt x="21336" y="91536"/>
                                    <a:pt x="18288" y="91536"/>
                                    <a:pt x="16764" y="90012"/>
                                  </a:cubicBezTo>
                                  <a:cubicBezTo>
                                    <a:pt x="13716" y="88488"/>
                                    <a:pt x="12192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343"/>
                                    <a:pt x="10668" y="73247"/>
                                  </a:cubicBezTo>
                                  <a:lnTo>
                                    <a:pt x="10668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1524" y="24384"/>
                                    <a:pt x="4572" y="22860"/>
                                    <a:pt x="7620" y="19812"/>
                                  </a:cubicBezTo>
                                  <a:cubicBezTo>
                                    <a:pt x="10668" y="16764"/>
                                    <a:pt x="13716" y="13716"/>
                                    <a:pt x="15240" y="10668"/>
                                  </a:cubicBezTo>
                                  <a:cubicBezTo>
                                    <a:pt x="16764" y="9144"/>
                                    <a:pt x="18288" y="4572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8" name="Shape 21258"/>
                          <wps:cNvSpPr/>
                          <wps:spPr>
                            <a:xfrm>
                              <a:off x="1135761" y="36576"/>
                              <a:ext cx="33528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528" h="70199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53436"/>
                                  </a:lnTo>
                                  <a:cubicBezTo>
                                    <a:pt x="22860" y="58007"/>
                                    <a:pt x="24384" y="61055"/>
                                    <a:pt x="24384" y="62579"/>
                                  </a:cubicBezTo>
                                  <a:cubicBezTo>
                                    <a:pt x="24384" y="64103"/>
                                    <a:pt x="25908" y="65627"/>
                                    <a:pt x="27432" y="65627"/>
                                  </a:cubicBezTo>
                                  <a:cubicBezTo>
                                    <a:pt x="28956" y="67151"/>
                                    <a:pt x="30480" y="67151"/>
                                    <a:pt x="33528" y="67151"/>
                                  </a:cubicBezTo>
                                  <a:lnTo>
                                    <a:pt x="33528" y="70199"/>
                                  </a:lnTo>
                                  <a:lnTo>
                                    <a:pt x="0" y="70199"/>
                                  </a:lnTo>
                                  <a:lnTo>
                                    <a:pt x="0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5627"/>
                                  </a:cubicBezTo>
                                  <a:cubicBezTo>
                                    <a:pt x="7620" y="65627"/>
                                    <a:pt x="9144" y="64103"/>
                                    <a:pt x="10668" y="62579"/>
                                  </a:cubicBezTo>
                                  <a:cubicBezTo>
                                    <a:pt x="10668" y="61055"/>
                                    <a:pt x="10668" y="58007"/>
                                    <a:pt x="10668" y="53436"/>
                                  </a:cubicBezTo>
                                  <a:lnTo>
                                    <a:pt x="10668" y="27527"/>
                                  </a:lnTo>
                                  <a:cubicBezTo>
                                    <a:pt x="10668" y="19907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59" name="Shape 21259"/>
                          <wps:cNvSpPr/>
                          <wps:spPr>
                            <a:xfrm>
                              <a:off x="1144905" y="0"/>
                              <a:ext cx="15240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240" h="15240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5240" y="6096"/>
                                    <a:pt x="15240" y="7620"/>
                                  </a:cubicBezTo>
                                  <a:cubicBezTo>
                                    <a:pt x="15240" y="9144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5240"/>
                                    <a:pt x="7620" y="15240"/>
                                  </a:cubicBezTo>
                                  <a:cubicBezTo>
                                    <a:pt x="6096" y="15240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9144"/>
                                    <a:pt x="0" y="7620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0" name="Shape 21260"/>
                          <wps:cNvSpPr/>
                          <wps:spPr>
                            <a:xfrm>
                              <a:off x="1173861" y="36577"/>
                              <a:ext cx="58007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71723">
                                  <a:moveTo>
                                    <a:pt x="33623" y="0"/>
                                  </a:moveTo>
                                  <a:cubicBezTo>
                                    <a:pt x="39719" y="0"/>
                                    <a:pt x="45815" y="1524"/>
                                    <a:pt x="48863" y="4572"/>
                                  </a:cubicBezTo>
                                  <a:cubicBezTo>
                                    <a:pt x="53435" y="7620"/>
                                    <a:pt x="56483" y="12192"/>
                                    <a:pt x="56483" y="15240"/>
                                  </a:cubicBezTo>
                                  <a:cubicBezTo>
                                    <a:pt x="56483" y="18288"/>
                                    <a:pt x="54959" y="19907"/>
                                    <a:pt x="53435" y="19907"/>
                                  </a:cubicBezTo>
                                  <a:cubicBezTo>
                                    <a:pt x="53435" y="21431"/>
                                    <a:pt x="50387" y="21431"/>
                                    <a:pt x="48863" y="21431"/>
                                  </a:cubicBezTo>
                                  <a:cubicBezTo>
                                    <a:pt x="45815" y="21431"/>
                                    <a:pt x="44291" y="21431"/>
                                    <a:pt x="42767" y="19907"/>
                                  </a:cubicBezTo>
                                  <a:cubicBezTo>
                                    <a:pt x="41243" y="18288"/>
                                    <a:pt x="41243" y="16764"/>
                                    <a:pt x="41243" y="13716"/>
                                  </a:cubicBezTo>
                                  <a:cubicBezTo>
                                    <a:pt x="39719" y="10668"/>
                                    <a:pt x="39719" y="7620"/>
                                    <a:pt x="38195" y="6096"/>
                                  </a:cubicBezTo>
                                  <a:cubicBezTo>
                                    <a:pt x="36671" y="4572"/>
                                    <a:pt x="33623" y="4572"/>
                                    <a:pt x="30575" y="4572"/>
                                  </a:cubicBezTo>
                                  <a:cubicBezTo>
                                    <a:pt x="26003" y="4572"/>
                                    <a:pt x="21431" y="6096"/>
                                    <a:pt x="18383" y="9144"/>
                                  </a:cubicBezTo>
                                  <a:cubicBezTo>
                                    <a:pt x="13716" y="15240"/>
                                    <a:pt x="12192" y="21431"/>
                                    <a:pt x="12192" y="29051"/>
                                  </a:cubicBezTo>
                                  <a:cubicBezTo>
                                    <a:pt x="12192" y="36671"/>
                                    <a:pt x="13716" y="44291"/>
                                    <a:pt x="18383" y="50387"/>
                                  </a:cubicBezTo>
                                  <a:cubicBezTo>
                                    <a:pt x="22955" y="56483"/>
                                    <a:pt x="27527" y="59531"/>
                                    <a:pt x="35147" y="59531"/>
                                  </a:cubicBezTo>
                                  <a:cubicBezTo>
                                    <a:pt x="39719" y="59531"/>
                                    <a:pt x="44291" y="58007"/>
                                    <a:pt x="47339" y="54959"/>
                                  </a:cubicBezTo>
                                  <a:cubicBezTo>
                                    <a:pt x="50387" y="53435"/>
                                    <a:pt x="53435" y="48863"/>
                                    <a:pt x="54959" y="42767"/>
                                  </a:cubicBezTo>
                                  <a:lnTo>
                                    <a:pt x="58007" y="44291"/>
                                  </a:lnTo>
                                  <a:cubicBezTo>
                                    <a:pt x="56483" y="51911"/>
                                    <a:pt x="51911" y="59531"/>
                                    <a:pt x="47339" y="64103"/>
                                  </a:cubicBezTo>
                                  <a:cubicBezTo>
                                    <a:pt x="41243" y="68675"/>
                                    <a:pt x="35147" y="71723"/>
                                    <a:pt x="29051" y="71723"/>
                                  </a:cubicBezTo>
                                  <a:cubicBezTo>
                                    <a:pt x="21431" y="71723"/>
                                    <a:pt x="15240" y="68675"/>
                                    <a:pt x="9144" y="62579"/>
                                  </a:cubicBezTo>
                                  <a:cubicBezTo>
                                    <a:pt x="3048" y="54959"/>
                                    <a:pt x="0" y="47339"/>
                                    <a:pt x="0" y="35147"/>
                                  </a:cubicBezTo>
                                  <a:cubicBezTo>
                                    <a:pt x="0" y="24479"/>
                                    <a:pt x="3048" y="16764"/>
                                    <a:pt x="9144" y="9144"/>
                                  </a:cubicBezTo>
                                  <a:cubicBezTo>
                                    <a:pt x="16859" y="3048"/>
                                    <a:pt x="24479" y="0"/>
                                    <a:pt x="3362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1" name="Shape 21261"/>
                          <wps:cNvSpPr/>
                          <wps:spPr>
                            <a:xfrm>
                              <a:off x="1242536" y="36577"/>
                              <a:ext cx="47339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7339" h="71724">
                                  <a:moveTo>
                                    <a:pt x="21431" y="0"/>
                                  </a:moveTo>
                                  <a:cubicBezTo>
                                    <a:pt x="24479" y="0"/>
                                    <a:pt x="27527" y="0"/>
                                    <a:pt x="30575" y="1524"/>
                                  </a:cubicBezTo>
                                  <a:cubicBezTo>
                                    <a:pt x="33623" y="1524"/>
                                    <a:pt x="35147" y="1524"/>
                                    <a:pt x="36671" y="1524"/>
                                  </a:cubicBezTo>
                                  <a:cubicBezTo>
                                    <a:pt x="36671" y="1524"/>
                                    <a:pt x="38195" y="1524"/>
                                    <a:pt x="38195" y="1524"/>
                                  </a:cubicBezTo>
                                  <a:cubicBezTo>
                                    <a:pt x="38195" y="1524"/>
                                    <a:pt x="38195" y="0"/>
                                    <a:pt x="39719" y="0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41243" y="22955"/>
                                  </a:lnTo>
                                  <a:lnTo>
                                    <a:pt x="39719" y="22955"/>
                                  </a:lnTo>
                                  <a:cubicBezTo>
                                    <a:pt x="38195" y="15240"/>
                                    <a:pt x="35147" y="10668"/>
                                    <a:pt x="32099" y="7620"/>
                                  </a:cubicBezTo>
                                  <a:cubicBezTo>
                                    <a:pt x="29051" y="4572"/>
                                    <a:pt x="26003" y="3048"/>
                                    <a:pt x="21431" y="3048"/>
                                  </a:cubicBezTo>
                                  <a:cubicBezTo>
                                    <a:pt x="16859" y="3048"/>
                                    <a:pt x="15335" y="4572"/>
                                    <a:pt x="12287" y="6096"/>
                                  </a:cubicBezTo>
                                  <a:cubicBezTo>
                                    <a:pt x="10763" y="7620"/>
                                    <a:pt x="9239" y="10668"/>
                                    <a:pt x="9239" y="12192"/>
                                  </a:cubicBezTo>
                                  <a:cubicBezTo>
                                    <a:pt x="9239" y="15240"/>
                                    <a:pt x="10763" y="18288"/>
                                    <a:pt x="12287" y="19907"/>
                                  </a:cubicBezTo>
                                  <a:cubicBezTo>
                                    <a:pt x="13811" y="21431"/>
                                    <a:pt x="16859" y="24479"/>
                                    <a:pt x="21431" y="26003"/>
                                  </a:cubicBezTo>
                                  <a:lnTo>
                                    <a:pt x="32099" y="32100"/>
                                  </a:lnTo>
                                  <a:cubicBezTo>
                                    <a:pt x="42767" y="36671"/>
                                    <a:pt x="47339" y="42767"/>
                                    <a:pt x="47339" y="50388"/>
                                  </a:cubicBezTo>
                                  <a:cubicBezTo>
                                    <a:pt x="47339" y="56483"/>
                                    <a:pt x="44291" y="62579"/>
                                    <a:pt x="39719" y="65627"/>
                                  </a:cubicBezTo>
                                  <a:cubicBezTo>
                                    <a:pt x="35147" y="70200"/>
                                    <a:pt x="30575" y="71724"/>
                                    <a:pt x="24479" y="71724"/>
                                  </a:cubicBezTo>
                                  <a:cubicBezTo>
                                    <a:pt x="19907" y="71724"/>
                                    <a:pt x="15335" y="70200"/>
                                    <a:pt x="10763" y="68675"/>
                                  </a:cubicBezTo>
                                  <a:cubicBezTo>
                                    <a:pt x="7715" y="68675"/>
                                    <a:pt x="7715" y="68675"/>
                                    <a:pt x="6096" y="68675"/>
                                  </a:cubicBezTo>
                                  <a:cubicBezTo>
                                    <a:pt x="4572" y="68675"/>
                                    <a:pt x="4572" y="68675"/>
                                    <a:pt x="3048" y="70200"/>
                                  </a:cubicBezTo>
                                  <a:lnTo>
                                    <a:pt x="1524" y="70200"/>
                                  </a:lnTo>
                                  <a:lnTo>
                                    <a:pt x="1524" y="45815"/>
                                  </a:lnTo>
                                  <a:lnTo>
                                    <a:pt x="3048" y="45815"/>
                                  </a:lnTo>
                                  <a:cubicBezTo>
                                    <a:pt x="4572" y="53436"/>
                                    <a:pt x="7715" y="58007"/>
                                    <a:pt x="10763" y="62579"/>
                                  </a:cubicBezTo>
                                  <a:cubicBezTo>
                                    <a:pt x="15335" y="65627"/>
                                    <a:pt x="19907" y="67151"/>
                                    <a:pt x="24479" y="67151"/>
                                  </a:cubicBezTo>
                                  <a:cubicBezTo>
                                    <a:pt x="27527" y="67151"/>
                                    <a:pt x="30575" y="65627"/>
                                    <a:pt x="32099" y="64103"/>
                                  </a:cubicBezTo>
                                  <a:cubicBezTo>
                                    <a:pt x="35147" y="62579"/>
                                    <a:pt x="36671" y="59531"/>
                                    <a:pt x="36671" y="56483"/>
                                  </a:cubicBezTo>
                                  <a:cubicBezTo>
                                    <a:pt x="36671" y="53436"/>
                                    <a:pt x="35147" y="50388"/>
                                    <a:pt x="32099" y="48863"/>
                                  </a:cubicBezTo>
                                  <a:cubicBezTo>
                                    <a:pt x="30575" y="45815"/>
                                    <a:pt x="26003" y="42767"/>
                                    <a:pt x="18383" y="39719"/>
                                  </a:cubicBezTo>
                                  <a:cubicBezTo>
                                    <a:pt x="10763" y="36671"/>
                                    <a:pt x="6096" y="32100"/>
                                    <a:pt x="4572" y="30575"/>
                                  </a:cubicBezTo>
                                  <a:cubicBezTo>
                                    <a:pt x="1524" y="27527"/>
                                    <a:pt x="0" y="22955"/>
                                    <a:pt x="0" y="18288"/>
                                  </a:cubicBezTo>
                                  <a:cubicBezTo>
                                    <a:pt x="0" y="13716"/>
                                    <a:pt x="3048" y="9144"/>
                                    <a:pt x="6096" y="4572"/>
                                  </a:cubicBezTo>
                                  <a:cubicBezTo>
                                    <a:pt x="10763" y="1524"/>
                                    <a:pt x="15335" y="0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2" name="Shape 21262"/>
                          <wps:cNvSpPr/>
                          <wps:spPr>
                            <a:xfrm>
                              <a:off x="1337215" y="1"/>
                              <a:ext cx="59531" cy="106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6775">
                                  <a:moveTo>
                                    <a:pt x="41243" y="0"/>
                                  </a:moveTo>
                                  <a:cubicBezTo>
                                    <a:pt x="47339" y="0"/>
                                    <a:pt x="51911" y="1524"/>
                                    <a:pt x="56483" y="6096"/>
                                  </a:cubicBezTo>
                                  <a:cubicBezTo>
                                    <a:pt x="58007" y="7620"/>
                                    <a:pt x="59531" y="10668"/>
                                    <a:pt x="59531" y="12192"/>
                                  </a:cubicBezTo>
                                  <a:cubicBezTo>
                                    <a:pt x="59531" y="13715"/>
                                    <a:pt x="59531" y="15240"/>
                                    <a:pt x="58007" y="16764"/>
                                  </a:cubicBezTo>
                                  <a:cubicBezTo>
                                    <a:pt x="56483" y="18288"/>
                                    <a:pt x="54959" y="19812"/>
                                    <a:pt x="53435" y="19812"/>
                                  </a:cubicBezTo>
                                  <a:cubicBezTo>
                                    <a:pt x="53435" y="19812"/>
                                    <a:pt x="51911" y="18288"/>
                                    <a:pt x="50387" y="18288"/>
                                  </a:cubicBezTo>
                                  <a:cubicBezTo>
                                    <a:pt x="48863" y="16764"/>
                                    <a:pt x="47339" y="15240"/>
                                    <a:pt x="45815" y="12192"/>
                                  </a:cubicBezTo>
                                  <a:cubicBezTo>
                                    <a:pt x="44291" y="10668"/>
                                    <a:pt x="42767" y="7620"/>
                                    <a:pt x="41243" y="7620"/>
                                  </a:cubicBezTo>
                                  <a:cubicBezTo>
                                    <a:pt x="39719" y="6096"/>
                                    <a:pt x="38195" y="6096"/>
                                    <a:pt x="35147" y="6096"/>
                                  </a:cubicBezTo>
                                  <a:cubicBezTo>
                                    <a:pt x="33623" y="6096"/>
                                    <a:pt x="32099" y="6096"/>
                                    <a:pt x="28956" y="7620"/>
                                  </a:cubicBezTo>
                                  <a:cubicBezTo>
                                    <a:pt x="27432" y="9144"/>
                                    <a:pt x="27432" y="10668"/>
                                    <a:pt x="25908" y="13715"/>
                                  </a:cubicBezTo>
                                  <a:cubicBezTo>
                                    <a:pt x="25908" y="15240"/>
                                    <a:pt x="25908" y="22860"/>
                                    <a:pt x="25908" y="33528"/>
                                  </a:cubicBezTo>
                                  <a:lnTo>
                                    <a:pt x="25908" y="38100"/>
                                  </a:lnTo>
                                  <a:lnTo>
                                    <a:pt x="42767" y="38100"/>
                                  </a:lnTo>
                                  <a:lnTo>
                                    <a:pt x="42767" y="42672"/>
                                  </a:lnTo>
                                  <a:lnTo>
                                    <a:pt x="25908" y="42672"/>
                                  </a:lnTo>
                                  <a:lnTo>
                                    <a:pt x="25908" y="88487"/>
                                  </a:lnTo>
                                  <a:cubicBezTo>
                                    <a:pt x="25908" y="94583"/>
                                    <a:pt x="25908" y="99155"/>
                                    <a:pt x="27432" y="100679"/>
                                  </a:cubicBezTo>
                                  <a:cubicBezTo>
                                    <a:pt x="28956" y="102203"/>
                                    <a:pt x="32099" y="103727"/>
                                    <a:pt x="35147" y="103727"/>
                                  </a:cubicBezTo>
                                  <a:lnTo>
                                    <a:pt x="41243" y="103727"/>
                                  </a:lnTo>
                                  <a:lnTo>
                                    <a:pt x="41243" y="106775"/>
                                  </a:lnTo>
                                  <a:lnTo>
                                    <a:pt x="0" y="106775"/>
                                  </a:lnTo>
                                  <a:lnTo>
                                    <a:pt x="0" y="103727"/>
                                  </a:lnTo>
                                  <a:lnTo>
                                    <a:pt x="3048" y="103727"/>
                                  </a:lnTo>
                                  <a:cubicBezTo>
                                    <a:pt x="4572" y="103727"/>
                                    <a:pt x="7620" y="103727"/>
                                    <a:pt x="9144" y="102203"/>
                                  </a:cubicBezTo>
                                  <a:cubicBezTo>
                                    <a:pt x="10668" y="100679"/>
                                    <a:pt x="10668" y="99155"/>
                                    <a:pt x="12192" y="97631"/>
                                  </a:cubicBezTo>
                                  <a:cubicBezTo>
                                    <a:pt x="12192" y="96107"/>
                                    <a:pt x="12192" y="93059"/>
                                    <a:pt x="12192" y="88487"/>
                                  </a:cubicBezTo>
                                  <a:lnTo>
                                    <a:pt x="12192" y="42672"/>
                                  </a:lnTo>
                                  <a:lnTo>
                                    <a:pt x="0" y="42672"/>
                                  </a:lnTo>
                                  <a:lnTo>
                                    <a:pt x="0" y="38100"/>
                                  </a:lnTo>
                                  <a:lnTo>
                                    <a:pt x="12192" y="38100"/>
                                  </a:lnTo>
                                  <a:lnTo>
                                    <a:pt x="12192" y="33528"/>
                                  </a:lnTo>
                                  <a:cubicBezTo>
                                    <a:pt x="12192" y="25908"/>
                                    <a:pt x="13716" y="21336"/>
                                    <a:pt x="16764" y="16764"/>
                                  </a:cubicBezTo>
                                  <a:cubicBezTo>
                                    <a:pt x="18288" y="12192"/>
                                    <a:pt x="21336" y="7620"/>
                                    <a:pt x="25908" y="4572"/>
                                  </a:cubicBezTo>
                                  <a:cubicBezTo>
                                    <a:pt x="30480" y="1524"/>
                                    <a:pt x="35147" y="0"/>
                                    <a:pt x="4124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3" name="Shape 21263"/>
                          <wps:cNvSpPr/>
                          <wps:spPr>
                            <a:xfrm>
                              <a:off x="1393698" y="36577"/>
                              <a:ext cx="32814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724">
                                  <a:moveTo>
                                    <a:pt x="32004" y="0"/>
                                  </a:moveTo>
                                  <a:lnTo>
                                    <a:pt x="32814" y="136"/>
                                  </a:lnTo>
                                  <a:lnTo>
                                    <a:pt x="32814" y="5602"/>
                                  </a:lnTo>
                                  <a:lnTo>
                                    <a:pt x="30480" y="4572"/>
                                  </a:lnTo>
                                  <a:cubicBezTo>
                                    <a:pt x="27432" y="4572"/>
                                    <a:pt x="24384" y="4572"/>
                                    <a:pt x="22860" y="6096"/>
                                  </a:cubicBezTo>
                                  <a:cubicBezTo>
                                    <a:pt x="19812" y="7620"/>
                                    <a:pt x="16764" y="10668"/>
                                    <a:pt x="15240" y="15240"/>
                                  </a:cubicBezTo>
                                  <a:cubicBezTo>
                                    <a:pt x="13716" y="18288"/>
                                    <a:pt x="13716" y="24479"/>
                                    <a:pt x="13716" y="30575"/>
                                  </a:cubicBezTo>
                                  <a:cubicBezTo>
                                    <a:pt x="13716" y="39719"/>
                                    <a:pt x="15240" y="48863"/>
                                    <a:pt x="19812" y="54959"/>
                                  </a:cubicBezTo>
                                  <a:cubicBezTo>
                                    <a:pt x="21336" y="58769"/>
                                    <a:pt x="23622" y="61436"/>
                                    <a:pt x="26301" y="63150"/>
                                  </a:cubicBezTo>
                                  <a:lnTo>
                                    <a:pt x="32814" y="64974"/>
                                  </a:lnTo>
                                  <a:lnTo>
                                    <a:pt x="32814" y="71504"/>
                                  </a:lnTo>
                                  <a:lnTo>
                                    <a:pt x="32004" y="71724"/>
                                  </a:lnTo>
                                  <a:cubicBezTo>
                                    <a:pt x="21336" y="71724"/>
                                    <a:pt x="13716" y="67151"/>
                                    <a:pt x="7620" y="59531"/>
                                  </a:cubicBezTo>
                                  <a:cubicBezTo>
                                    <a:pt x="1524" y="51912"/>
                                    <a:pt x="0" y="44291"/>
                                    <a:pt x="0" y="36671"/>
                                  </a:cubicBezTo>
                                  <a:cubicBezTo>
                                    <a:pt x="0" y="30575"/>
                                    <a:pt x="1524" y="22955"/>
                                    <a:pt x="4572" y="16764"/>
                                  </a:cubicBezTo>
                                  <a:cubicBezTo>
                                    <a:pt x="7620" y="10668"/>
                                    <a:pt x="10668" y="6096"/>
                                    <a:pt x="16764" y="3048"/>
                                  </a:cubicBezTo>
                                  <a:cubicBezTo>
                                    <a:pt x="21336" y="1524"/>
                                    <a:pt x="27432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4" name="Shape 21264"/>
                          <wps:cNvSpPr/>
                          <wps:spPr>
                            <a:xfrm>
                              <a:off x="1426512" y="36712"/>
                              <a:ext cx="32814" cy="713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369">
                                  <a:moveTo>
                                    <a:pt x="0" y="0"/>
                                  </a:moveTo>
                                  <a:lnTo>
                                    <a:pt x="13942" y="2341"/>
                                  </a:lnTo>
                                  <a:cubicBezTo>
                                    <a:pt x="18336" y="4056"/>
                                    <a:pt x="22146" y="6722"/>
                                    <a:pt x="25194" y="10533"/>
                                  </a:cubicBezTo>
                                  <a:cubicBezTo>
                                    <a:pt x="29766" y="18152"/>
                                    <a:pt x="32814" y="25867"/>
                                    <a:pt x="32814" y="33488"/>
                                  </a:cubicBezTo>
                                  <a:cubicBezTo>
                                    <a:pt x="32814" y="39584"/>
                                    <a:pt x="31290" y="45679"/>
                                    <a:pt x="28242" y="53300"/>
                                  </a:cubicBezTo>
                                  <a:cubicBezTo>
                                    <a:pt x="25194" y="59396"/>
                                    <a:pt x="20622" y="63967"/>
                                    <a:pt x="16050" y="67015"/>
                                  </a:cubicBezTo>
                                  <a:lnTo>
                                    <a:pt x="0" y="71369"/>
                                  </a:lnTo>
                                  <a:lnTo>
                                    <a:pt x="0" y="64838"/>
                                  </a:lnTo>
                                  <a:lnTo>
                                    <a:pt x="2334" y="65491"/>
                                  </a:lnTo>
                                  <a:cubicBezTo>
                                    <a:pt x="6906" y="65491"/>
                                    <a:pt x="11478" y="63967"/>
                                    <a:pt x="14526" y="60920"/>
                                  </a:cubicBezTo>
                                  <a:cubicBezTo>
                                    <a:pt x="17574" y="56348"/>
                                    <a:pt x="19098" y="48727"/>
                                    <a:pt x="19098" y="39584"/>
                                  </a:cubicBezTo>
                                  <a:cubicBezTo>
                                    <a:pt x="19098" y="27391"/>
                                    <a:pt x="16050" y="18152"/>
                                    <a:pt x="11478" y="10533"/>
                                  </a:cubicBezTo>
                                  <a:lnTo>
                                    <a:pt x="0" y="546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5" name="Shape 21265"/>
                          <wps:cNvSpPr/>
                          <wps:spPr>
                            <a:xfrm>
                              <a:off x="1465421" y="36577"/>
                              <a:ext cx="5038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200">
                                  <a:moveTo>
                                    <a:pt x="21336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15240"/>
                                  </a:lnTo>
                                  <a:cubicBezTo>
                                    <a:pt x="29051" y="4572"/>
                                    <a:pt x="35147" y="0"/>
                                    <a:pt x="41243" y="0"/>
                                  </a:cubicBezTo>
                                  <a:cubicBezTo>
                                    <a:pt x="44291" y="0"/>
                                    <a:pt x="45815" y="0"/>
                                    <a:pt x="48863" y="1524"/>
                                  </a:cubicBezTo>
                                  <a:cubicBezTo>
                                    <a:pt x="50387" y="3048"/>
                                    <a:pt x="50387" y="6096"/>
                                    <a:pt x="50387" y="7620"/>
                                  </a:cubicBezTo>
                                  <a:cubicBezTo>
                                    <a:pt x="50387" y="9144"/>
                                    <a:pt x="50387" y="10668"/>
                                    <a:pt x="48863" y="12192"/>
                                  </a:cubicBezTo>
                                  <a:cubicBezTo>
                                    <a:pt x="47339" y="13716"/>
                                    <a:pt x="45815" y="13716"/>
                                    <a:pt x="44291" y="13716"/>
                                  </a:cubicBezTo>
                                  <a:cubicBezTo>
                                    <a:pt x="42767" y="13716"/>
                                    <a:pt x="41243" y="13716"/>
                                    <a:pt x="38195" y="12192"/>
                                  </a:cubicBezTo>
                                  <a:cubicBezTo>
                                    <a:pt x="36671" y="10668"/>
                                    <a:pt x="35147" y="9144"/>
                                    <a:pt x="33623" y="9144"/>
                                  </a:cubicBezTo>
                                  <a:cubicBezTo>
                                    <a:pt x="32099" y="9144"/>
                                    <a:pt x="32099" y="9144"/>
                                    <a:pt x="30575" y="10668"/>
                                  </a:cubicBezTo>
                                  <a:cubicBezTo>
                                    <a:pt x="29051" y="12192"/>
                                    <a:pt x="26003" y="16764"/>
                                    <a:pt x="24479" y="21431"/>
                                  </a:cubicBezTo>
                                  <a:lnTo>
                                    <a:pt x="24479" y="53436"/>
                                  </a:lnTo>
                                  <a:cubicBezTo>
                                    <a:pt x="24479" y="58007"/>
                                    <a:pt x="24479" y="59531"/>
                                    <a:pt x="24479" y="62579"/>
                                  </a:cubicBezTo>
                                  <a:cubicBezTo>
                                    <a:pt x="26003" y="64103"/>
                                    <a:pt x="27527" y="64103"/>
                                    <a:pt x="29051" y="65627"/>
                                  </a:cubicBezTo>
                                  <a:cubicBezTo>
                                    <a:pt x="30575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1"/>
                                  </a:lnTo>
                                  <a:cubicBezTo>
                                    <a:pt x="4572" y="67151"/>
                                    <a:pt x="6096" y="65627"/>
                                    <a:pt x="9144" y="65627"/>
                                  </a:cubicBezTo>
                                  <a:cubicBezTo>
                                    <a:pt x="9144" y="64103"/>
                                    <a:pt x="10668" y="62579"/>
                                    <a:pt x="10668" y="61055"/>
                                  </a:cubicBezTo>
                                  <a:cubicBezTo>
                                    <a:pt x="10668" y="61055"/>
                                    <a:pt x="12192" y="58007"/>
                                    <a:pt x="12192" y="54959"/>
                                  </a:cubicBezTo>
                                  <a:lnTo>
                                    <a:pt x="12192" y="27527"/>
                                  </a:lnTo>
                                  <a:cubicBezTo>
                                    <a:pt x="12192" y="19907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6" name="Shape 21266"/>
                          <wps:cNvSpPr/>
                          <wps:spPr>
                            <a:xfrm>
                              <a:off x="1554004" y="4573"/>
                              <a:ext cx="42672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2672" h="102203">
                                  <a:moveTo>
                                    <a:pt x="0" y="0"/>
                                  </a:moveTo>
                                  <a:lnTo>
                                    <a:pt x="42672" y="0"/>
                                  </a:lnTo>
                                  <a:lnTo>
                                    <a:pt x="42672" y="3048"/>
                                  </a:lnTo>
                                  <a:lnTo>
                                    <a:pt x="39624" y="3048"/>
                                  </a:lnTo>
                                  <a:cubicBezTo>
                                    <a:pt x="35052" y="3048"/>
                                    <a:pt x="32004" y="4572"/>
                                    <a:pt x="30480" y="7620"/>
                                  </a:cubicBezTo>
                                  <a:cubicBezTo>
                                    <a:pt x="28956" y="9144"/>
                                    <a:pt x="28956" y="12192"/>
                                    <a:pt x="28956" y="18288"/>
                                  </a:cubicBezTo>
                                  <a:lnTo>
                                    <a:pt x="28956" y="83915"/>
                                  </a:lnTo>
                                  <a:cubicBezTo>
                                    <a:pt x="28956" y="88487"/>
                                    <a:pt x="28956" y="91536"/>
                                    <a:pt x="30480" y="94583"/>
                                  </a:cubicBezTo>
                                  <a:cubicBezTo>
                                    <a:pt x="30480" y="94583"/>
                                    <a:pt x="32004" y="96107"/>
                                    <a:pt x="33528" y="97631"/>
                                  </a:cubicBezTo>
                                  <a:cubicBezTo>
                                    <a:pt x="35052" y="97631"/>
                                    <a:pt x="36576" y="99155"/>
                                    <a:pt x="39624" y="99155"/>
                                  </a:cubicBezTo>
                                  <a:lnTo>
                                    <a:pt x="42672" y="99155"/>
                                  </a:lnTo>
                                  <a:lnTo>
                                    <a:pt x="42672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3048" y="99155"/>
                                  </a:lnTo>
                                  <a:cubicBezTo>
                                    <a:pt x="7620" y="99155"/>
                                    <a:pt x="10668" y="97631"/>
                                    <a:pt x="12192" y="94583"/>
                                  </a:cubicBezTo>
                                  <a:cubicBezTo>
                                    <a:pt x="13716" y="93059"/>
                                    <a:pt x="15240" y="90012"/>
                                    <a:pt x="15240" y="83915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3716"/>
                                    <a:pt x="13716" y="10668"/>
                                    <a:pt x="13716" y="7620"/>
                                  </a:cubicBezTo>
                                  <a:cubicBezTo>
                                    <a:pt x="13716" y="7620"/>
                                    <a:pt x="12192" y="6096"/>
                                    <a:pt x="10668" y="4572"/>
                                  </a:cubicBezTo>
                                  <a:cubicBezTo>
                                    <a:pt x="7620" y="4572"/>
                                    <a:pt x="6096" y="3048"/>
                                    <a:pt x="3048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7" name="Shape 21267"/>
                          <wps:cNvSpPr/>
                          <wps:spPr>
                            <a:xfrm>
                              <a:off x="1608963" y="36577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13716"/>
                                  </a:lnTo>
                                  <a:cubicBezTo>
                                    <a:pt x="30480" y="4573"/>
                                    <a:pt x="38100" y="0"/>
                                    <a:pt x="45720" y="0"/>
                                  </a:cubicBezTo>
                                  <a:cubicBezTo>
                                    <a:pt x="50292" y="0"/>
                                    <a:pt x="53340" y="0"/>
                                    <a:pt x="54864" y="1524"/>
                                  </a:cubicBezTo>
                                  <a:cubicBezTo>
                                    <a:pt x="58007" y="4573"/>
                                    <a:pt x="61055" y="7620"/>
                                    <a:pt x="62579" y="10668"/>
                                  </a:cubicBezTo>
                                  <a:cubicBezTo>
                                    <a:pt x="62579" y="13716"/>
                                    <a:pt x="64103" y="18288"/>
                                    <a:pt x="64103" y="24479"/>
                                  </a:cubicBezTo>
                                  <a:lnTo>
                                    <a:pt x="64103" y="53436"/>
                                  </a:lnTo>
                                  <a:cubicBezTo>
                                    <a:pt x="64103" y="58007"/>
                                    <a:pt x="64103" y="61055"/>
                                    <a:pt x="64103" y="62579"/>
                                  </a:cubicBezTo>
                                  <a:cubicBezTo>
                                    <a:pt x="65627" y="64104"/>
                                    <a:pt x="65627" y="65628"/>
                                    <a:pt x="67151" y="65628"/>
                                  </a:cubicBezTo>
                                  <a:cubicBezTo>
                                    <a:pt x="68675" y="67152"/>
                                    <a:pt x="70199" y="67152"/>
                                    <a:pt x="74771" y="67152"/>
                                  </a:cubicBezTo>
                                  <a:lnTo>
                                    <a:pt x="74771" y="70200"/>
                                  </a:lnTo>
                                  <a:lnTo>
                                    <a:pt x="39624" y="70200"/>
                                  </a:lnTo>
                                  <a:lnTo>
                                    <a:pt x="39624" y="67152"/>
                                  </a:lnTo>
                                  <a:lnTo>
                                    <a:pt x="41148" y="67152"/>
                                  </a:lnTo>
                                  <a:cubicBezTo>
                                    <a:pt x="44196" y="67152"/>
                                    <a:pt x="47244" y="67152"/>
                                    <a:pt x="48768" y="65628"/>
                                  </a:cubicBezTo>
                                  <a:cubicBezTo>
                                    <a:pt x="50292" y="64104"/>
                                    <a:pt x="50292" y="62579"/>
                                    <a:pt x="50292" y="61055"/>
                                  </a:cubicBezTo>
                                  <a:cubicBezTo>
                                    <a:pt x="51816" y="61055"/>
                                    <a:pt x="51816" y="58007"/>
                                    <a:pt x="51816" y="53436"/>
                                  </a:cubicBezTo>
                                  <a:lnTo>
                                    <a:pt x="51816" y="26004"/>
                                  </a:lnTo>
                                  <a:cubicBezTo>
                                    <a:pt x="51816" y="19907"/>
                                    <a:pt x="50292" y="15240"/>
                                    <a:pt x="48768" y="12192"/>
                                  </a:cubicBezTo>
                                  <a:cubicBezTo>
                                    <a:pt x="47244" y="9144"/>
                                    <a:pt x="44196" y="9144"/>
                                    <a:pt x="41148" y="9144"/>
                                  </a:cubicBezTo>
                                  <a:cubicBezTo>
                                    <a:pt x="35052" y="9144"/>
                                    <a:pt x="28956" y="12192"/>
                                    <a:pt x="22860" y="18288"/>
                                  </a:cubicBezTo>
                                  <a:lnTo>
                                    <a:pt x="22860" y="53436"/>
                                  </a:lnTo>
                                  <a:cubicBezTo>
                                    <a:pt x="22860" y="59531"/>
                                    <a:pt x="22860" y="61055"/>
                                    <a:pt x="24384" y="62579"/>
                                  </a:cubicBezTo>
                                  <a:cubicBezTo>
                                    <a:pt x="24384" y="64104"/>
                                    <a:pt x="25908" y="65628"/>
                                    <a:pt x="27432" y="65628"/>
                                  </a:cubicBezTo>
                                  <a:cubicBezTo>
                                    <a:pt x="27432" y="67152"/>
                                    <a:pt x="30480" y="67152"/>
                                    <a:pt x="33528" y="67152"/>
                                  </a:cubicBezTo>
                                  <a:lnTo>
                                    <a:pt x="33528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2"/>
                                  </a:lnTo>
                                  <a:lnTo>
                                    <a:pt x="1524" y="67152"/>
                                  </a:lnTo>
                                  <a:cubicBezTo>
                                    <a:pt x="6096" y="67152"/>
                                    <a:pt x="7620" y="65628"/>
                                    <a:pt x="9144" y="64104"/>
                                  </a:cubicBezTo>
                                  <a:cubicBezTo>
                                    <a:pt x="10668" y="62579"/>
                                    <a:pt x="10668" y="59531"/>
                                    <a:pt x="10668" y="53436"/>
                                  </a:cubicBezTo>
                                  <a:lnTo>
                                    <a:pt x="10668" y="29052"/>
                                  </a:lnTo>
                                  <a:cubicBezTo>
                                    <a:pt x="10668" y="21431"/>
                                    <a:pt x="10668" y="15240"/>
                                    <a:pt x="10668" y="13716"/>
                                  </a:cubicBezTo>
                                  <a:cubicBezTo>
                                    <a:pt x="9144" y="12192"/>
                                    <a:pt x="9144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6096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8" name="Shape 21268"/>
                          <wps:cNvSpPr/>
                          <wps:spPr>
                            <a:xfrm>
                              <a:off x="1688306" y="35596"/>
                              <a:ext cx="31290" cy="727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72703">
                                  <a:moveTo>
                                    <a:pt x="31290" y="0"/>
                                  </a:moveTo>
                                  <a:lnTo>
                                    <a:pt x="31290" y="5859"/>
                                  </a:lnTo>
                                  <a:lnTo>
                                    <a:pt x="21336" y="10124"/>
                                  </a:lnTo>
                                  <a:cubicBezTo>
                                    <a:pt x="16764" y="16221"/>
                                    <a:pt x="13716" y="23936"/>
                                    <a:pt x="13716" y="33079"/>
                                  </a:cubicBezTo>
                                  <a:cubicBezTo>
                                    <a:pt x="13716" y="43748"/>
                                    <a:pt x="16764" y="51367"/>
                                    <a:pt x="21336" y="55940"/>
                                  </a:cubicBezTo>
                                  <a:lnTo>
                                    <a:pt x="31290" y="62575"/>
                                  </a:lnTo>
                                  <a:lnTo>
                                    <a:pt x="31290" y="71934"/>
                                  </a:lnTo>
                                  <a:lnTo>
                                    <a:pt x="28956" y="72703"/>
                                  </a:lnTo>
                                  <a:cubicBezTo>
                                    <a:pt x="21336" y="72703"/>
                                    <a:pt x="13716" y="69655"/>
                                    <a:pt x="9144" y="63560"/>
                                  </a:cubicBezTo>
                                  <a:cubicBezTo>
                                    <a:pt x="3048" y="57464"/>
                                    <a:pt x="0" y="48320"/>
                                    <a:pt x="0" y="39176"/>
                                  </a:cubicBezTo>
                                  <a:cubicBezTo>
                                    <a:pt x="0" y="30032"/>
                                    <a:pt x="3048" y="20888"/>
                                    <a:pt x="9144" y="11648"/>
                                  </a:cubicBezTo>
                                  <a:cubicBezTo>
                                    <a:pt x="12192" y="7838"/>
                                    <a:pt x="16002" y="4790"/>
                                    <a:pt x="20193" y="2695"/>
                                  </a:cubicBezTo>
                                  <a:lnTo>
                                    <a:pt x="3129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69" name="Shape 21269"/>
                          <wps:cNvSpPr/>
                          <wps:spPr>
                            <a:xfrm>
                              <a:off x="1719596" y="1"/>
                              <a:ext cx="40434" cy="108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0434" h="108299">
                                  <a:moveTo>
                                    <a:pt x="26718" y="0"/>
                                  </a:moveTo>
                                  <a:lnTo>
                                    <a:pt x="29766" y="0"/>
                                  </a:lnTo>
                                  <a:lnTo>
                                    <a:pt x="29766" y="79343"/>
                                  </a:lnTo>
                                  <a:cubicBezTo>
                                    <a:pt x="29766" y="86963"/>
                                    <a:pt x="29766" y="91536"/>
                                    <a:pt x="29766" y="93059"/>
                                  </a:cubicBezTo>
                                  <a:cubicBezTo>
                                    <a:pt x="29766" y="96107"/>
                                    <a:pt x="31290" y="96107"/>
                                    <a:pt x="31290" y="97631"/>
                                  </a:cubicBezTo>
                                  <a:cubicBezTo>
                                    <a:pt x="32814" y="97631"/>
                                    <a:pt x="32814" y="99155"/>
                                    <a:pt x="34338" y="99155"/>
                                  </a:cubicBezTo>
                                  <a:cubicBezTo>
                                    <a:pt x="35862" y="99155"/>
                                    <a:pt x="37386" y="97631"/>
                                    <a:pt x="40434" y="97631"/>
                                  </a:cubicBezTo>
                                  <a:lnTo>
                                    <a:pt x="40434" y="99155"/>
                                  </a:lnTo>
                                  <a:lnTo>
                                    <a:pt x="20622" y="108299"/>
                                  </a:lnTo>
                                  <a:lnTo>
                                    <a:pt x="17574" y="108299"/>
                                  </a:lnTo>
                                  <a:lnTo>
                                    <a:pt x="17574" y="99155"/>
                                  </a:lnTo>
                                  <a:cubicBezTo>
                                    <a:pt x="13002" y="102203"/>
                                    <a:pt x="9954" y="103727"/>
                                    <a:pt x="6906" y="105251"/>
                                  </a:cubicBezTo>
                                  <a:lnTo>
                                    <a:pt x="0" y="107529"/>
                                  </a:lnTo>
                                  <a:lnTo>
                                    <a:pt x="0" y="98171"/>
                                  </a:lnTo>
                                  <a:lnTo>
                                    <a:pt x="3763" y="100679"/>
                                  </a:lnTo>
                                  <a:cubicBezTo>
                                    <a:pt x="8430" y="100679"/>
                                    <a:pt x="13002" y="97631"/>
                                    <a:pt x="17574" y="93059"/>
                                  </a:cubicBezTo>
                                  <a:lnTo>
                                    <a:pt x="17574" y="58007"/>
                                  </a:lnTo>
                                  <a:cubicBezTo>
                                    <a:pt x="16050" y="54864"/>
                                    <a:pt x="16050" y="51816"/>
                                    <a:pt x="14526" y="48768"/>
                                  </a:cubicBezTo>
                                  <a:cubicBezTo>
                                    <a:pt x="13002" y="45720"/>
                                    <a:pt x="11478" y="44196"/>
                                    <a:pt x="8430" y="42672"/>
                                  </a:cubicBezTo>
                                  <a:cubicBezTo>
                                    <a:pt x="5286" y="41148"/>
                                    <a:pt x="3763" y="41148"/>
                                    <a:pt x="714" y="41148"/>
                                  </a:cubicBezTo>
                                  <a:lnTo>
                                    <a:pt x="0" y="41454"/>
                                  </a:lnTo>
                                  <a:lnTo>
                                    <a:pt x="0" y="35596"/>
                                  </a:lnTo>
                                  <a:lnTo>
                                    <a:pt x="2238" y="35052"/>
                                  </a:lnTo>
                                  <a:cubicBezTo>
                                    <a:pt x="8430" y="35052"/>
                                    <a:pt x="13002" y="38100"/>
                                    <a:pt x="17574" y="41148"/>
                                  </a:cubicBezTo>
                                  <a:lnTo>
                                    <a:pt x="17574" y="28956"/>
                                  </a:lnTo>
                                  <a:cubicBezTo>
                                    <a:pt x="17574" y="21336"/>
                                    <a:pt x="17574" y="16764"/>
                                    <a:pt x="16050" y="15240"/>
                                  </a:cubicBezTo>
                                  <a:cubicBezTo>
                                    <a:pt x="16050" y="12192"/>
                                    <a:pt x="16050" y="12192"/>
                                    <a:pt x="14526" y="10668"/>
                                  </a:cubicBezTo>
                                  <a:cubicBezTo>
                                    <a:pt x="14526" y="10668"/>
                                    <a:pt x="13002" y="10668"/>
                                    <a:pt x="11478" y="10668"/>
                                  </a:cubicBezTo>
                                  <a:cubicBezTo>
                                    <a:pt x="9954" y="10668"/>
                                    <a:pt x="8430" y="10668"/>
                                    <a:pt x="6906" y="10668"/>
                                  </a:cubicBezTo>
                                  <a:lnTo>
                                    <a:pt x="5286" y="9144"/>
                                  </a:ln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0" name="Shape 21270"/>
                          <wps:cNvSpPr/>
                          <wps:spPr>
                            <a:xfrm>
                              <a:off x="1773841" y="36671"/>
                              <a:ext cx="33528" cy="701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528" h="70199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53340"/>
                                  </a:lnTo>
                                  <a:cubicBezTo>
                                    <a:pt x="24384" y="57912"/>
                                    <a:pt x="24384" y="60960"/>
                                    <a:pt x="24384" y="62484"/>
                                  </a:cubicBezTo>
                                  <a:cubicBezTo>
                                    <a:pt x="25908" y="64103"/>
                                    <a:pt x="25908" y="65627"/>
                                    <a:pt x="27432" y="65627"/>
                                  </a:cubicBezTo>
                                  <a:cubicBezTo>
                                    <a:pt x="28956" y="67151"/>
                                    <a:pt x="30480" y="67151"/>
                                    <a:pt x="33528" y="67151"/>
                                  </a:cubicBezTo>
                                  <a:lnTo>
                                    <a:pt x="33528" y="70199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cubicBezTo>
                                    <a:pt x="4572" y="67151"/>
                                    <a:pt x="6096" y="67151"/>
                                    <a:pt x="7620" y="65627"/>
                                  </a:cubicBezTo>
                                  <a:cubicBezTo>
                                    <a:pt x="9144" y="65627"/>
                                    <a:pt x="9144" y="64103"/>
                                    <a:pt x="10668" y="62484"/>
                                  </a:cubicBezTo>
                                  <a:cubicBezTo>
                                    <a:pt x="10668" y="60960"/>
                                    <a:pt x="12192" y="57912"/>
                                    <a:pt x="12192" y="53340"/>
                                  </a:cubicBezTo>
                                  <a:lnTo>
                                    <a:pt x="12192" y="27432"/>
                                  </a:lnTo>
                                  <a:cubicBezTo>
                                    <a:pt x="12192" y="19812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0668"/>
                                    <a:pt x="9144" y="10668"/>
                                  </a:cubicBezTo>
                                  <a:cubicBezTo>
                                    <a:pt x="9144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1524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1" name="Shape 21271"/>
                          <wps:cNvSpPr/>
                          <wps:spPr>
                            <a:xfrm>
                              <a:off x="1784509" y="0"/>
                              <a:ext cx="15240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240" h="15240">
                                  <a:moveTo>
                                    <a:pt x="7620" y="0"/>
                                  </a:moveTo>
                                  <a:cubicBezTo>
                                    <a:pt x="9144" y="0"/>
                                    <a:pt x="10668" y="1524"/>
                                    <a:pt x="12192" y="3048"/>
                                  </a:cubicBezTo>
                                  <a:cubicBezTo>
                                    <a:pt x="13716" y="4572"/>
                                    <a:pt x="15240" y="6096"/>
                                    <a:pt x="15240" y="7620"/>
                                  </a:cubicBezTo>
                                  <a:cubicBezTo>
                                    <a:pt x="15240" y="9144"/>
                                    <a:pt x="13716" y="12192"/>
                                    <a:pt x="12192" y="13716"/>
                                  </a:cubicBezTo>
                                  <a:cubicBezTo>
                                    <a:pt x="10668" y="15240"/>
                                    <a:pt x="9144" y="15240"/>
                                    <a:pt x="7620" y="15240"/>
                                  </a:cubicBezTo>
                                  <a:cubicBezTo>
                                    <a:pt x="4572" y="15240"/>
                                    <a:pt x="3048" y="15240"/>
                                    <a:pt x="1524" y="13716"/>
                                  </a:cubicBezTo>
                                  <a:cubicBezTo>
                                    <a:pt x="0" y="12192"/>
                                    <a:pt x="0" y="9144"/>
                                    <a:pt x="0" y="7620"/>
                                  </a:cubicBezTo>
                                  <a:cubicBezTo>
                                    <a:pt x="0" y="6096"/>
                                    <a:pt x="0" y="4572"/>
                                    <a:pt x="1524" y="3048"/>
                                  </a:cubicBezTo>
                                  <a:cubicBezTo>
                                    <a:pt x="3048" y="1524"/>
                                    <a:pt x="4572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2" name="Shape 21272"/>
                          <wps:cNvSpPr/>
                          <wps:spPr>
                            <a:xfrm>
                              <a:off x="1813465" y="65887"/>
                              <a:ext cx="25194" cy="424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414">
                                  <a:moveTo>
                                    <a:pt x="25194" y="0"/>
                                  </a:moveTo>
                                  <a:lnTo>
                                    <a:pt x="25194" y="4910"/>
                                  </a:lnTo>
                                  <a:lnTo>
                                    <a:pt x="22860" y="5838"/>
                                  </a:lnTo>
                                  <a:cubicBezTo>
                                    <a:pt x="19812" y="7362"/>
                                    <a:pt x="16764" y="10409"/>
                                    <a:pt x="15240" y="13457"/>
                                  </a:cubicBezTo>
                                  <a:cubicBezTo>
                                    <a:pt x="12192" y="14981"/>
                                    <a:pt x="12192" y="18029"/>
                                    <a:pt x="12192" y="21078"/>
                                  </a:cubicBezTo>
                                  <a:cubicBezTo>
                                    <a:pt x="12192" y="24126"/>
                                    <a:pt x="13716" y="27174"/>
                                    <a:pt x="15240" y="30221"/>
                                  </a:cubicBezTo>
                                  <a:cubicBezTo>
                                    <a:pt x="16764" y="31745"/>
                                    <a:pt x="19812" y="33269"/>
                                    <a:pt x="22860" y="33269"/>
                                  </a:cubicBezTo>
                                  <a:lnTo>
                                    <a:pt x="25194" y="32110"/>
                                  </a:lnTo>
                                  <a:lnTo>
                                    <a:pt x="25194" y="38829"/>
                                  </a:lnTo>
                                  <a:lnTo>
                                    <a:pt x="24384" y="39365"/>
                                  </a:lnTo>
                                  <a:cubicBezTo>
                                    <a:pt x="21336" y="40890"/>
                                    <a:pt x="18288" y="42414"/>
                                    <a:pt x="15240" y="42414"/>
                                  </a:cubicBezTo>
                                  <a:cubicBezTo>
                                    <a:pt x="10668" y="42414"/>
                                    <a:pt x="7620" y="39365"/>
                                    <a:pt x="4572" y="36317"/>
                                  </a:cubicBezTo>
                                  <a:cubicBezTo>
                                    <a:pt x="1524" y="33269"/>
                                    <a:pt x="0" y="28697"/>
                                    <a:pt x="0" y="24126"/>
                                  </a:cubicBezTo>
                                  <a:cubicBezTo>
                                    <a:pt x="0" y="21078"/>
                                    <a:pt x="0" y="18029"/>
                                    <a:pt x="1524" y="14981"/>
                                  </a:cubicBezTo>
                                  <a:cubicBezTo>
                                    <a:pt x="3048" y="11933"/>
                                    <a:pt x="7620" y="8886"/>
                                    <a:pt x="12192" y="5838"/>
                                  </a:cubicBezTo>
                                  <a:cubicBezTo>
                                    <a:pt x="14478" y="4314"/>
                                    <a:pt x="17907" y="2790"/>
                                    <a:pt x="22301" y="1075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3" name="Shape 21273"/>
                          <wps:cNvSpPr/>
                          <wps:spPr>
                            <a:xfrm>
                              <a:off x="1814989" y="37136"/>
                              <a:ext cx="23670" cy="239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3670" h="23919">
                                  <a:moveTo>
                                    <a:pt x="23670" y="0"/>
                                  </a:moveTo>
                                  <a:lnTo>
                                    <a:pt x="23670" y="4280"/>
                                  </a:lnTo>
                                  <a:lnTo>
                                    <a:pt x="22860" y="4012"/>
                                  </a:lnTo>
                                  <a:cubicBezTo>
                                    <a:pt x="19812" y="4012"/>
                                    <a:pt x="18288" y="4012"/>
                                    <a:pt x="15240" y="5536"/>
                                  </a:cubicBezTo>
                                  <a:cubicBezTo>
                                    <a:pt x="13716" y="7060"/>
                                    <a:pt x="13716" y="10109"/>
                                    <a:pt x="13716" y="11633"/>
                                  </a:cubicBezTo>
                                  <a:lnTo>
                                    <a:pt x="13716" y="16204"/>
                                  </a:lnTo>
                                  <a:cubicBezTo>
                                    <a:pt x="13716" y="17728"/>
                                    <a:pt x="12192" y="19348"/>
                                    <a:pt x="12192" y="20872"/>
                                  </a:cubicBezTo>
                                  <a:cubicBezTo>
                                    <a:pt x="10668" y="22396"/>
                                    <a:pt x="9144" y="23919"/>
                                    <a:pt x="7620" y="23919"/>
                                  </a:cubicBezTo>
                                  <a:cubicBezTo>
                                    <a:pt x="4572" y="23919"/>
                                    <a:pt x="3048" y="22396"/>
                                    <a:pt x="3048" y="20872"/>
                                  </a:cubicBezTo>
                                  <a:cubicBezTo>
                                    <a:pt x="1524" y="19348"/>
                                    <a:pt x="0" y="17728"/>
                                    <a:pt x="0" y="16204"/>
                                  </a:cubicBezTo>
                                  <a:cubicBezTo>
                                    <a:pt x="0" y="11633"/>
                                    <a:pt x="3048" y="7060"/>
                                    <a:pt x="7620" y="4012"/>
                                  </a:cubicBezTo>
                                  <a:lnTo>
                                    <a:pt x="2367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4" name="Shape 21274"/>
                          <wps:cNvSpPr/>
                          <wps:spPr>
                            <a:xfrm>
                              <a:off x="1838659" y="36577"/>
                              <a:ext cx="35862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62" h="70200">
                                  <a:moveTo>
                                    <a:pt x="2238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19097" y="4572"/>
                                    <a:pt x="22146" y="6096"/>
                                    <a:pt x="23669" y="9144"/>
                                  </a:cubicBezTo>
                                  <a:cubicBezTo>
                                    <a:pt x="23669" y="12192"/>
                                    <a:pt x="25194" y="16764"/>
                                    <a:pt x="25194" y="22955"/>
                                  </a:cubicBezTo>
                                  <a:lnTo>
                                    <a:pt x="25194" y="45815"/>
                                  </a:lnTo>
                                  <a:cubicBezTo>
                                    <a:pt x="25194" y="51912"/>
                                    <a:pt x="25194" y="56483"/>
                                    <a:pt x="25194" y="58007"/>
                                  </a:cubicBezTo>
                                  <a:cubicBezTo>
                                    <a:pt x="25194" y="59531"/>
                                    <a:pt x="25194" y="59531"/>
                                    <a:pt x="26718" y="61055"/>
                                  </a:cubicBezTo>
                                  <a:cubicBezTo>
                                    <a:pt x="26718" y="61055"/>
                                    <a:pt x="28241" y="61055"/>
                                    <a:pt x="28241" y="61055"/>
                                  </a:cubicBezTo>
                                  <a:cubicBezTo>
                                    <a:pt x="29766" y="61055"/>
                                    <a:pt x="29766" y="61055"/>
                                    <a:pt x="29766" y="61055"/>
                                  </a:cubicBezTo>
                                  <a:cubicBezTo>
                                    <a:pt x="31290" y="61055"/>
                                    <a:pt x="32814" y="58007"/>
                                    <a:pt x="35862" y="54959"/>
                                  </a:cubicBezTo>
                                  <a:lnTo>
                                    <a:pt x="35862" y="59531"/>
                                  </a:lnTo>
                                  <a:cubicBezTo>
                                    <a:pt x="31290" y="67151"/>
                                    <a:pt x="25194" y="70200"/>
                                    <a:pt x="20622" y="70200"/>
                                  </a:cubicBezTo>
                                  <a:cubicBezTo>
                                    <a:pt x="17574" y="70200"/>
                                    <a:pt x="16050" y="70200"/>
                                    <a:pt x="14525" y="68675"/>
                                  </a:cubicBezTo>
                                  <a:cubicBezTo>
                                    <a:pt x="13002" y="67151"/>
                                    <a:pt x="13002" y="64103"/>
                                    <a:pt x="13002" y="59531"/>
                                  </a:cubicBezTo>
                                  <a:lnTo>
                                    <a:pt x="0" y="68138"/>
                                  </a:lnTo>
                                  <a:lnTo>
                                    <a:pt x="0" y="61420"/>
                                  </a:lnTo>
                                  <a:lnTo>
                                    <a:pt x="13002" y="54959"/>
                                  </a:lnTo>
                                  <a:lnTo>
                                    <a:pt x="13002" y="29051"/>
                                  </a:lnTo>
                                  <a:lnTo>
                                    <a:pt x="0" y="34220"/>
                                  </a:lnTo>
                                  <a:lnTo>
                                    <a:pt x="0" y="29310"/>
                                  </a:lnTo>
                                  <a:lnTo>
                                    <a:pt x="13002" y="24479"/>
                                  </a:lnTo>
                                  <a:lnTo>
                                    <a:pt x="13002" y="21431"/>
                                  </a:lnTo>
                                  <a:cubicBezTo>
                                    <a:pt x="13002" y="15240"/>
                                    <a:pt x="11478" y="10668"/>
                                    <a:pt x="8430" y="7620"/>
                                  </a:cubicBezTo>
                                  <a:lnTo>
                                    <a:pt x="0" y="4839"/>
                                  </a:lnTo>
                                  <a:lnTo>
                                    <a:pt x="0" y="560"/>
                                  </a:lnTo>
                                  <a:lnTo>
                                    <a:pt x="223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5" name="Shape 21275"/>
                          <wps:cNvSpPr/>
                          <wps:spPr>
                            <a:xfrm>
                              <a:off x="1886712" y="91536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9144" y="0"/>
                                  </a:moveTo>
                                  <a:cubicBezTo>
                                    <a:pt x="10668" y="0"/>
                                    <a:pt x="13716" y="1524"/>
                                    <a:pt x="15240" y="3048"/>
                                  </a:cubicBezTo>
                                  <a:cubicBezTo>
                                    <a:pt x="16764" y="4572"/>
                                    <a:pt x="16764" y="6096"/>
                                    <a:pt x="16764" y="9144"/>
                                  </a:cubicBezTo>
                                  <a:cubicBezTo>
                                    <a:pt x="16764" y="10668"/>
                                    <a:pt x="16764" y="12192"/>
                                    <a:pt x="15240" y="13716"/>
                                  </a:cubicBezTo>
                                  <a:cubicBezTo>
                                    <a:pt x="13716" y="15240"/>
                                    <a:pt x="10668" y="16764"/>
                                    <a:pt x="9144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6" name="Shape 21276"/>
                          <wps:cNvSpPr/>
                          <wps:spPr>
                            <a:xfrm>
                              <a:off x="1888236" y="35053"/>
                              <a:ext cx="15240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240" h="16764">
                                  <a:moveTo>
                                    <a:pt x="7620" y="0"/>
                                  </a:moveTo>
                                  <a:cubicBezTo>
                                    <a:pt x="9144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5240" y="6096"/>
                                    <a:pt x="15240" y="9144"/>
                                  </a:cubicBezTo>
                                  <a:cubicBezTo>
                                    <a:pt x="15240" y="10668"/>
                                    <a:pt x="15240" y="13716"/>
                                    <a:pt x="13716" y="15240"/>
                                  </a:cubicBezTo>
                                  <a:cubicBezTo>
                                    <a:pt x="12192" y="16764"/>
                                    <a:pt x="9144" y="16764"/>
                                    <a:pt x="7620" y="16764"/>
                                  </a:cubicBezTo>
                                  <a:cubicBezTo>
                                    <a:pt x="4572" y="16764"/>
                                    <a:pt x="3048" y="16764"/>
                                    <a:pt x="1524" y="15240"/>
                                  </a:cubicBezTo>
                                  <a:cubicBezTo>
                                    <a:pt x="0" y="13716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0" y="4572"/>
                                    <a:pt x="1524" y="3048"/>
                                  </a:cubicBezTo>
                                  <a:cubicBezTo>
                                    <a:pt x="3048" y="1524"/>
                                    <a:pt x="4572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7" name="Shape 21277"/>
                          <wps:cNvSpPr/>
                          <wps:spPr>
                            <a:xfrm>
                              <a:off x="0" y="425672"/>
                              <a:ext cx="84010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0" h="100679">
                                  <a:moveTo>
                                    <a:pt x="1619" y="0"/>
                                  </a:moveTo>
                                  <a:lnTo>
                                    <a:pt x="84010" y="0"/>
                                  </a:lnTo>
                                  <a:lnTo>
                                    <a:pt x="84010" y="22860"/>
                                  </a:lnTo>
                                  <a:lnTo>
                                    <a:pt x="82486" y="22860"/>
                                  </a:lnTo>
                                  <a:cubicBezTo>
                                    <a:pt x="80963" y="18288"/>
                                    <a:pt x="80963" y="15240"/>
                                    <a:pt x="79438" y="13716"/>
                                  </a:cubicBezTo>
                                  <a:cubicBezTo>
                                    <a:pt x="77914" y="10668"/>
                                    <a:pt x="76390" y="9144"/>
                                    <a:pt x="73343" y="7620"/>
                                  </a:cubicBezTo>
                                  <a:cubicBezTo>
                                    <a:pt x="70294" y="6096"/>
                                    <a:pt x="67246" y="6096"/>
                                    <a:pt x="62674" y="6096"/>
                                  </a:cubicBezTo>
                                  <a:lnTo>
                                    <a:pt x="48863" y="6096"/>
                                  </a:lnTo>
                                  <a:lnTo>
                                    <a:pt x="48863" y="82391"/>
                                  </a:lnTo>
                                  <a:cubicBezTo>
                                    <a:pt x="48863" y="88488"/>
                                    <a:pt x="50387" y="93059"/>
                                    <a:pt x="50387" y="94583"/>
                                  </a:cubicBezTo>
                                  <a:cubicBezTo>
                                    <a:pt x="53435" y="96107"/>
                                    <a:pt x="56483" y="97631"/>
                                    <a:pt x="59531" y="97631"/>
                                  </a:cubicBezTo>
                                  <a:lnTo>
                                    <a:pt x="62674" y="97631"/>
                                  </a:lnTo>
                                  <a:lnTo>
                                    <a:pt x="62674" y="100679"/>
                                  </a:lnTo>
                                  <a:lnTo>
                                    <a:pt x="19907" y="100679"/>
                                  </a:lnTo>
                                  <a:lnTo>
                                    <a:pt x="19907" y="97631"/>
                                  </a:lnTo>
                                  <a:lnTo>
                                    <a:pt x="24479" y="97631"/>
                                  </a:lnTo>
                                  <a:cubicBezTo>
                                    <a:pt x="29051" y="97631"/>
                                    <a:pt x="32099" y="96107"/>
                                    <a:pt x="33623" y="93059"/>
                                  </a:cubicBezTo>
                                  <a:cubicBezTo>
                                    <a:pt x="33623" y="91536"/>
                                    <a:pt x="35147" y="88488"/>
                                    <a:pt x="35147" y="82391"/>
                                  </a:cubicBezTo>
                                  <a:lnTo>
                                    <a:pt x="35147" y="6096"/>
                                  </a:lnTo>
                                  <a:lnTo>
                                    <a:pt x="22955" y="6096"/>
                                  </a:lnTo>
                                  <a:cubicBezTo>
                                    <a:pt x="18383" y="6096"/>
                                    <a:pt x="15335" y="6096"/>
                                    <a:pt x="12287" y="6096"/>
                                  </a:cubicBezTo>
                                  <a:cubicBezTo>
                                    <a:pt x="10763" y="7620"/>
                                    <a:pt x="7715" y="9144"/>
                                    <a:pt x="6191" y="12192"/>
                                  </a:cubicBezTo>
                                  <a:cubicBezTo>
                                    <a:pt x="4667" y="15240"/>
                                    <a:pt x="3143" y="18288"/>
                                    <a:pt x="3143" y="22860"/>
                                  </a:cubicBezTo>
                                  <a:lnTo>
                                    <a:pt x="0" y="22860"/>
                                  </a:lnTo>
                                  <a:lnTo>
                                    <a:pt x="161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8" name="Shape 21278"/>
                          <wps:cNvSpPr/>
                          <wps:spPr>
                            <a:xfrm>
                              <a:off x="85439" y="456361"/>
                              <a:ext cx="32861" cy="7151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71516">
                                  <a:moveTo>
                                    <a:pt x="32861" y="0"/>
                                  </a:moveTo>
                                  <a:lnTo>
                                    <a:pt x="32861" y="4840"/>
                                  </a:lnTo>
                                  <a:lnTo>
                                    <a:pt x="32099" y="4364"/>
                                  </a:lnTo>
                                  <a:cubicBezTo>
                                    <a:pt x="29051" y="4364"/>
                                    <a:pt x="26003" y="4364"/>
                                    <a:pt x="22955" y="7412"/>
                                  </a:cubicBezTo>
                                  <a:cubicBezTo>
                                    <a:pt x="21431" y="8936"/>
                                    <a:pt x="18383" y="10461"/>
                                    <a:pt x="16859" y="15032"/>
                                  </a:cubicBezTo>
                                  <a:cubicBezTo>
                                    <a:pt x="15335" y="18080"/>
                                    <a:pt x="13811" y="24176"/>
                                    <a:pt x="13811" y="30273"/>
                                  </a:cubicBezTo>
                                  <a:cubicBezTo>
                                    <a:pt x="13811" y="39416"/>
                                    <a:pt x="16859" y="48561"/>
                                    <a:pt x="19907" y="56180"/>
                                  </a:cubicBezTo>
                                  <a:cubicBezTo>
                                    <a:pt x="22193" y="59276"/>
                                    <a:pt x="24479" y="61967"/>
                                    <a:pt x="27146" y="63884"/>
                                  </a:cubicBezTo>
                                  <a:lnTo>
                                    <a:pt x="32861" y="65719"/>
                                  </a:lnTo>
                                  <a:lnTo>
                                    <a:pt x="32861" y="71325"/>
                                  </a:lnTo>
                                  <a:lnTo>
                                    <a:pt x="32099" y="71516"/>
                                  </a:lnTo>
                                  <a:cubicBezTo>
                                    <a:pt x="22955" y="71516"/>
                                    <a:pt x="13811" y="68467"/>
                                    <a:pt x="7620" y="59228"/>
                                  </a:cubicBezTo>
                                  <a:cubicBezTo>
                                    <a:pt x="3048" y="53132"/>
                                    <a:pt x="0" y="45512"/>
                                    <a:pt x="0" y="36368"/>
                                  </a:cubicBezTo>
                                  <a:cubicBezTo>
                                    <a:pt x="0" y="30273"/>
                                    <a:pt x="1524" y="24176"/>
                                    <a:pt x="4572" y="18080"/>
                                  </a:cubicBezTo>
                                  <a:cubicBezTo>
                                    <a:pt x="7620" y="11985"/>
                                    <a:pt x="12287" y="7412"/>
                                    <a:pt x="16859" y="4364"/>
                                  </a:cubicBezTo>
                                  <a:lnTo>
                                    <a:pt x="3286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79" name="Shape 21279"/>
                          <wps:cNvSpPr/>
                          <wps:spPr>
                            <a:xfrm>
                              <a:off x="118301" y="456153"/>
                              <a:ext cx="34385" cy="715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4385" h="71533">
                                  <a:moveTo>
                                    <a:pt x="762" y="0"/>
                                  </a:moveTo>
                                  <a:cubicBezTo>
                                    <a:pt x="11430" y="0"/>
                                    <a:pt x="19050" y="3048"/>
                                    <a:pt x="25146" y="12192"/>
                                  </a:cubicBezTo>
                                  <a:cubicBezTo>
                                    <a:pt x="31242" y="18288"/>
                                    <a:pt x="34385" y="25908"/>
                                    <a:pt x="34385" y="35052"/>
                                  </a:cubicBezTo>
                                  <a:cubicBezTo>
                                    <a:pt x="34385" y="41148"/>
                                    <a:pt x="32861" y="47244"/>
                                    <a:pt x="29718" y="53340"/>
                                  </a:cubicBezTo>
                                  <a:cubicBezTo>
                                    <a:pt x="26670" y="59436"/>
                                    <a:pt x="22098" y="64103"/>
                                    <a:pt x="17526" y="67151"/>
                                  </a:cubicBezTo>
                                  <a:lnTo>
                                    <a:pt x="0" y="71533"/>
                                  </a:lnTo>
                                  <a:lnTo>
                                    <a:pt x="0" y="65927"/>
                                  </a:lnTo>
                                  <a:lnTo>
                                    <a:pt x="3810" y="67151"/>
                                  </a:lnTo>
                                  <a:cubicBezTo>
                                    <a:pt x="8382" y="67151"/>
                                    <a:pt x="11430" y="64103"/>
                                    <a:pt x="14478" y="60960"/>
                                  </a:cubicBezTo>
                                  <a:cubicBezTo>
                                    <a:pt x="17526" y="56388"/>
                                    <a:pt x="19050" y="50292"/>
                                    <a:pt x="19050" y="39624"/>
                                  </a:cubicBezTo>
                                  <a:cubicBezTo>
                                    <a:pt x="19050" y="27432"/>
                                    <a:pt x="17526" y="18288"/>
                                    <a:pt x="11430" y="12192"/>
                                  </a:cubicBezTo>
                                  <a:lnTo>
                                    <a:pt x="0" y="5048"/>
                                  </a:lnTo>
                                  <a:lnTo>
                                    <a:pt x="0" y="208"/>
                                  </a:lnTo>
                                  <a:lnTo>
                                    <a:pt x="7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0" name="Shape 21280"/>
                          <wps:cNvSpPr/>
                          <wps:spPr>
                            <a:xfrm>
                              <a:off x="158782" y="434817"/>
                              <a:ext cx="41243" cy="930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3059">
                                  <a:moveTo>
                                    <a:pt x="21431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22860"/>
                                  </a:lnTo>
                                  <a:lnTo>
                                    <a:pt x="39719" y="22860"/>
                                  </a:lnTo>
                                  <a:lnTo>
                                    <a:pt x="39719" y="29051"/>
                                  </a:lnTo>
                                  <a:lnTo>
                                    <a:pt x="22955" y="29051"/>
                                  </a:lnTo>
                                  <a:lnTo>
                                    <a:pt x="22955" y="73247"/>
                                  </a:lnTo>
                                  <a:cubicBezTo>
                                    <a:pt x="22955" y="76295"/>
                                    <a:pt x="24479" y="79343"/>
                                    <a:pt x="24479" y="80867"/>
                                  </a:cubicBezTo>
                                  <a:cubicBezTo>
                                    <a:pt x="26003" y="82391"/>
                                    <a:pt x="27527" y="83915"/>
                                    <a:pt x="30575" y="83915"/>
                                  </a:cubicBezTo>
                                  <a:cubicBezTo>
                                    <a:pt x="32099" y="83915"/>
                                    <a:pt x="33623" y="83915"/>
                                    <a:pt x="35147" y="82391"/>
                                  </a:cubicBezTo>
                                  <a:cubicBezTo>
                                    <a:pt x="36671" y="80867"/>
                                    <a:pt x="36671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6671" y="86963"/>
                                    <a:pt x="33623" y="88488"/>
                                  </a:cubicBezTo>
                                  <a:cubicBezTo>
                                    <a:pt x="30575" y="91536"/>
                                    <a:pt x="27527" y="93059"/>
                                    <a:pt x="24479" y="93059"/>
                                  </a:cubicBezTo>
                                  <a:cubicBezTo>
                                    <a:pt x="21431" y="93059"/>
                                    <a:pt x="19907" y="91536"/>
                                    <a:pt x="16859" y="90012"/>
                                  </a:cubicBezTo>
                                  <a:cubicBezTo>
                                    <a:pt x="15335" y="88488"/>
                                    <a:pt x="13811" y="86963"/>
                                    <a:pt x="12287" y="85439"/>
                                  </a:cubicBezTo>
                                  <a:cubicBezTo>
                                    <a:pt x="10668" y="82391"/>
                                    <a:pt x="10668" y="79343"/>
                                    <a:pt x="10668" y="74771"/>
                                  </a:cubicBezTo>
                                  <a:lnTo>
                                    <a:pt x="10668" y="29051"/>
                                  </a:lnTo>
                                  <a:lnTo>
                                    <a:pt x="0" y="29051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6096" y="22860"/>
                                    <a:pt x="9144" y="19812"/>
                                  </a:cubicBezTo>
                                  <a:cubicBezTo>
                                    <a:pt x="10668" y="18288"/>
                                    <a:pt x="13811" y="15240"/>
                                    <a:pt x="16859" y="10668"/>
                                  </a:cubicBezTo>
                                  <a:cubicBezTo>
                                    <a:pt x="16859" y="9144"/>
                                    <a:pt x="18383" y="6096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1" name="Shape 21281"/>
                          <wps:cNvSpPr/>
                          <wps:spPr>
                            <a:xfrm>
                              <a:off x="210693" y="485548"/>
                              <a:ext cx="25194" cy="423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328">
                                  <a:moveTo>
                                    <a:pt x="25194" y="0"/>
                                  </a:moveTo>
                                  <a:lnTo>
                                    <a:pt x="25194" y="4729"/>
                                  </a:lnTo>
                                  <a:lnTo>
                                    <a:pt x="22860" y="5657"/>
                                  </a:lnTo>
                                  <a:cubicBezTo>
                                    <a:pt x="19812" y="8705"/>
                                    <a:pt x="16764" y="10229"/>
                                    <a:pt x="15240" y="13277"/>
                                  </a:cubicBezTo>
                                  <a:cubicBezTo>
                                    <a:pt x="13716" y="14896"/>
                                    <a:pt x="12192" y="17944"/>
                                    <a:pt x="12192" y="20993"/>
                                  </a:cubicBezTo>
                                  <a:cubicBezTo>
                                    <a:pt x="12192" y="24040"/>
                                    <a:pt x="13716" y="27088"/>
                                    <a:pt x="15240" y="30136"/>
                                  </a:cubicBezTo>
                                  <a:cubicBezTo>
                                    <a:pt x="16764" y="31660"/>
                                    <a:pt x="19812" y="33184"/>
                                    <a:pt x="22860" y="33184"/>
                                  </a:cubicBezTo>
                                  <a:lnTo>
                                    <a:pt x="25194" y="32024"/>
                                  </a:lnTo>
                                  <a:lnTo>
                                    <a:pt x="25194" y="40179"/>
                                  </a:lnTo>
                                  <a:lnTo>
                                    <a:pt x="24384" y="40804"/>
                                  </a:lnTo>
                                  <a:cubicBezTo>
                                    <a:pt x="21336" y="40804"/>
                                    <a:pt x="18288" y="42328"/>
                                    <a:pt x="15240" y="42328"/>
                                  </a:cubicBezTo>
                                  <a:cubicBezTo>
                                    <a:pt x="10668" y="42328"/>
                                    <a:pt x="7620" y="40804"/>
                                    <a:pt x="4572" y="37756"/>
                                  </a:cubicBezTo>
                                  <a:cubicBezTo>
                                    <a:pt x="1524" y="33184"/>
                                    <a:pt x="0" y="30136"/>
                                    <a:pt x="0" y="24040"/>
                                  </a:cubicBezTo>
                                  <a:cubicBezTo>
                                    <a:pt x="0" y="20993"/>
                                    <a:pt x="0" y="17944"/>
                                    <a:pt x="1524" y="16420"/>
                                  </a:cubicBezTo>
                                  <a:cubicBezTo>
                                    <a:pt x="4572" y="11753"/>
                                    <a:pt x="7620" y="8705"/>
                                    <a:pt x="12192" y="5657"/>
                                  </a:cubicBezTo>
                                  <a:cubicBezTo>
                                    <a:pt x="15240" y="4133"/>
                                    <a:pt x="18669" y="2609"/>
                                    <a:pt x="22872" y="895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2" name="Shape 21282"/>
                          <wps:cNvSpPr/>
                          <wps:spPr>
                            <a:xfrm>
                              <a:off x="213741" y="456733"/>
                              <a:ext cx="22146" cy="238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803">
                                  <a:moveTo>
                                    <a:pt x="22146" y="0"/>
                                  </a:moveTo>
                                  <a:lnTo>
                                    <a:pt x="22146" y="4221"/>
                                  </a:lnTo>
                                  <a:lnTo>
                                    <a:pt x="21336" y="3991"/>
                                  </a:lnTo>
                                  <a:cubicBezTo>
                                    <a:pt x="18288" y="3991"/>
                                    <a:pt x="16764" y="3991"/>
                                    <a:pt x="15240" y="5515"/>
                                  </a:cubicBezTo>
                                  <a:cubicBezTo>
                                    <a:pt x="12192" y="8563"/>
                                    <a:pt x="12192" y="10088"/>
                                    <a:pt x="12192" y="11612"/>
                                  </a:cubicBezTo>
                                  <a:lnTo>
                                    <a:pt x="12192" y="16184"/>
                                  </a:lnTo>
                                  <a:cubicBezTo>
                                    <a:pt x="12192" y="19231"/>
                                    <a:pt x="10668" y="20755"/>
                                    <a:pt x="10668" y="22279"/>
                                  </a:cubicBezTo>
                                  <a:cubicBezTo>
                                    <a:pt x="9144" y="22279"/>
                                    <a:pt x="7620" y="23803"/>
                                    <a:pt x="6096" y="23803"/>
                                  </a:cubicBezTo>
                                  <a:cubicBezTo>
                                    <a:pt x="3048" y="23803"/>
                                    <a:pt x="1524" y="22279"/>
                                    <a:pt x="1524" y="20755"/>
                                  </a:cubicBezTo>
                                  <a:cubicBezTo>
                                    <a:pt x="0" y="20755"/>
                                    <a:pt x="0" y="17707"/>
                                    <a:pt x="0" y="16184"/>
                                  </a:cubicBezTo>
                                  <a:cubicBezTo>
                                    <a:pt x="0" y="11612"/>
                                    <a:pt x="1524" y="8563"/>
                                    <a:pt x="6096" y="3991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3" name="Shape 21283"/>
                          <wps:cNvSpPr/>
                          <wps:spPr>
                            <a:xfrm>
                              <a:off x="235887" y="456153"/>
                              <a:ext cx="35862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62" h="71724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6096"/>
                                    <a:pt x="23670" y="10668"/>
                                  </a:cubicBezTo>
                                  <a:cubicBezTo>
                                    <a:pt x="23670" y="12192"/>
                                    <a:pt x="25194" y="16764"/>
                                    <a:pt x="25194" y="22860"/>
                                  </a:cubicBezTo>
                                  <a:lnTo>
                                    <a:pt x="25194" y="45815"/>
                                  </a:lnTo>
                                  <a:cubicBezTo>
                                    <a:pt x="25194" y="53436"/>
                                    <a:pt x="25194" y="56483"/>
                                    <a:pt x="25194" y="58007"/>
                                  </a:cubicBezTo>
                                  <a:cubicBezTo>
                                    <a:pt x="25194" y="59531"/>
                                    <a:pt x="25194" y="61055"/>
                                    <a:pt x="26718" y="61055"/>
                                  </a:cubicBezTo>
                                  <a:cubicBezTo>
                                    <a:pt x="26718" y="61055"/>
                                    <a:pt x="28242" y="62579"/>
                                    <a:pt x="28242" y="62579"/>
                                  </a:cubicBezTo>
                                  <a:cubicBezTo>
                                    <a:pt x="29766" y="62579"/>
                                    <a:pt x="29766" y="61055"/>
                                    <a:pt x="29766" y="61055"/>
                                  </a:cubicBezTo>
                                  <a:cubicBezTo>
                                    <a:pt x="31290" y="61055"/>
                                    <a:pt x="32814" y="59531"/>
                                    <a:pt x="35862" y="56483"/>
                                  </a:cubicBezTo>
                                  <a:lnTo>
                                    <a:pt x="35862" y="59531"/>
                                  </a:lnTo>
                                  <a:cubicBezTo>
                                    <a:pt x="31290" y="67151"/>
                                    <a:pt x="25194" y="71724"/>
                                    <a:pt x="20622" y="71724"/>
                                  </a:cubicBezTo>
                                  <a:cubicBezTo>
                                    <a:pt x="17574" y="71724"/>
                                    <a:pt x="16050" y="70200"/>
                                    <a:pt x="14526" y="68675"/>
                                  </a:cubicBezTo>
                                  <a:cubicBezTo>
                                    <a:pt x="13002" y="67151"/>
                                    <a:pt x="13002" y="64103"/>
                                    <a:pt x="13002" y="59531"/>
                                  </a:cubicBezTo>
                                  <a:lnTo>
                                    <a:pt x="0" y="69574"/>
                                  </a:lnTo>
                                  <a:lnTo>
                                    <a:pt x="0" y="61420"/>
                                  </a:lnTo>
                                  <a:lnTo>
                                    <a:pt x="13002" y="54959"/>
                                  </a:lnTo>
                                  <a:lnTo>
                                    <a:pt x="13002" y="28956"/>
                                  </a:lnTo>
                                  <a:lnTo>
                                    <a:pt x="0" y="34124"/>
                                  </a:lnTo>
                                  <a:lnTo>
                                    <a:pt x="0" y="29395"/>
                                  </a:lnTo>
                                  <a:lnTo>
                                    <a:pt x="13002" y="24384"/>
                                  </a:lnTo>
                                  <a:lnTo>
                                    <a:pt x="13002" y="21336"/>
                                  </a:lnTo>
                                  <a:cubicBezTo>
                                    <a:pt x="13002" y="15240"/>
                                    <a:pt x="11478" y="10668"/>
                                    <a:pt x="9954" y="7620"/>
                                  </a:cubicBezTo>
                                  <a:lnTo>
                                    <a:pt x="0" y="4801"/>
                                  </a:lnTo>
                                  <a:lnTo>
                                    <a:pt x="0" y="581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4" name="Shape 21284"/>
                          <wps:cNvSpPr/>
                          <wps:spPr>
                            <a:xfrm>
                              <a:off x="276416" y="419578"/>
                              <a:ext cx="35052" cy="106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052" h="106775">
                                  <a:moveTo>
                                    <a:pt x="19812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91536"/>
                                  </a:lnTo>
                                  <a:cubicBezTo>
                                    <a:pt x="22860" y="96107"/>
                                    <a:pt x="24384" y="97631"/>
                                    <a:pt x="24384" y="99155"/>
                                  </a:cubicBezTo>
                                  <a:cubicBezTo>
                                    <a:pt x="24384" y="100679"/>
                                    <a:pt x="25908" y="102203"/>
                                    <a:pt x="27432" y="102203"/>
                                  </a:cubicBezTo>
                                  <a:cubicBezTo>
                                    <a:pt x="28956" y="103727"/>
                                    <a:pt x="30480" y="103727"/>
                                    <a:pt x="35052" y="103727"/>
                                  </a:cubicBezTo>
                                  <a:lnTo>
                                    <a:pt x="35052" y="106775"/>
                                  </a:lnTo>
                                  <a:lnTo>
                                    <a:pt x="1524" y="106775"/>
                                  </a:lnTo>
                                  <a:lnTo>
                                    <a:pt x="1524" y="103727"/>
                                  </a:lnTo>
                                  <a:cubicBezTo>
                                    <a:pt x="4572" y="103727"/>
                                    <a:pt x="6096" y="103727"/>
                                    <a:pt x="7620" y="102203"/>
                                  </a:cubicBezTo>
                                  <a:cubicBezTo>
                                    <a:pt x="9144" y="102203"/>
                                    <a:pt x="9144" y="100679"/>
                                    <a:pt x="10668" y="99155"/>
                                  </a:cubicBezTo>
                                  <a:cubicBezTo>
                                    <a:pt x="10668" y="97631"/>
                                    <a:pt x="10668" y="96107"/>
                                    <a:pt x="10668" y="91536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5240"/>
                                  </a:cubicBezTo>
                                  <a:cubicBezTo>
                                    <a:pt x="10668" y="13716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2192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5" name="Shape 21285"/>
                          <wps:cNvSpPr/>
                          <wps:spPr>
                            <a:xfrm>
                              <a:off x="363379" y="422625"/>
                              <a:ext cx="90011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0011" h="105251">
                                  <a:moveTo>
                                    <a:pt x="50292" y="0"/>
                                  </a:moveTo>
                                  <a:cubicBezTo>
                                    <a:pt x="58007" y="0"/>
                                    <a:pt x="65627" y="1524"/>
                                    <a:pt x="73247" y="6096"/>
                                  </a:cubicBezTo>
                                  <a:cubicBezTo>
                                    <a:pt x="74771" y="6096"/>
                                    <a:pt x="76295" y="7620"/>
                                    <a:pt x="77819" y="7620"/>
                                  </a:cubicBezTo>
                                  <a:cubicBezTo>
                                    <a:pt x="77819" y="7620"/>
                                    <a:pt x="79343" y="6096"/>
                                    <a:pt x="80867" y="6096"/>
                                  </a:cubicBezTo>
                                  <a:cubicBezTo>
                                    <a:pt x="82391" y="4572"/>
                                    <a:pt x="82391" y="3048"/>
                                    <a:pt x="83915" y="0"/>
                                  </a:cubicBezTo>
                                  <a:lnTo>
                                    <a:pt x="85439" y="0"/>
                                  </a:lnTo>
                                  <a:lnTo>
                                    <a:pt x="88487" y="35052"/>
                                  </a:lnTo>
                                  <a:lnTo>
                                    <a:pt x="85439" y="35052"/>
                                  </a:lnTo>
                                  <a:cubicBezTo>
                                    <a:pt x="82391" y="24384"/>
                                    <a:pt x="77819" y="16764"/>
                                    <a:pt x="73247" y="12192"/>
                                  </a:cubicBezTo>
                                  <a:cubicBezTo>
                                    <a:pt x="67151" y="7620"/>
                                    <a:pt x="59531" y="6096"/>
                                    <a:pt x="51816" y="6096"/>
                                  </a:cubicBezTo>
                                  <a:cubicBezTo>
                                    <a:pt x="45720" y="6096"/>
                                    <a:pt x="39624" y="7620"/>
                                    <a:pt x="33528" y="10668"/>
                                  </a:cubicBezTo>
                                  <a:cubicBezTo>
                                    <a:pt x="28956" y="13716"/>
                                    <a:pt x="24384" y="19812"/>
                                    <a:pt x="21336" y="27432"/>
                                  </a:cubicBezTo>
                                  <a:cubicBezTo>
                                    <a:pt x="18288" y="35052"/>
                                    <a:pt x="16764" y="44196"/>
                                    <a:pt x="16764" y="54864"/>
                                  </a:cubicBezTo>
                                  <a:cubicBezTo>
                                    <a:pt x="16764" y="64008"/>
                                    <a:pt x="18288" y="71628"/>
                                    <a:pt x="21336" y="77819"/>
                                  </a:cubicBezTo>
                                  <a:cubicBezTo>
                                    <a:pt x="24384" y="85439"/>
                                    <a:pt x="28956" y="90012"/>
                                    <a:pt x="33528" y="94583"/>
                                  </a:cubicBezTo>
                                  <a:cubicBezTo>
                                    <a:pt x="39624" y="97631"/>
                                    <a:pt x="47244" y="99155"/>
                                    <a:pt x="54959" y="99155"/>
                                  </a:cubicBezTo>
                                  <a:cubicBezTo>
                                    <a:pt x="61055" y="99155"/>
                                    <a:pt x="67151" y="97631"/>
                                    <a:pt x="71723" y="94583"/>
                                  </a:cubicBezTo>
                                  <a:cubicBezTo>
                                    <a:pt x="76295" y="91536"/>
                                    <a:pt x="82391" y="86963"/>
                                    <a:pt x="88487" y="77819"/>
                                  </a:cubicBezTo>
                                  <a:lnTo>
                                    <a:pt x="90011" y="79343"/>
                                  </a:lnTo>
                                  <a:cubicBezTo>
                                    <a:pt x="85439" y="88488"/>
                                    <a:pt x="79343" y="96107"/>
                                    <a:pt x="73247" y="99155"/>
                                  </a:cubicBezTo>
                                  <a:cubicBezTo>
                                    <a:pt x="65627" y="103727"/>
                                    <a:pt x="58007" y="105251"/>
                                    <a:pt x="48768" y="105251"/>
                                  </a:cubicBezTo>
                                  <a:cubicBezTo>
                                    <a:pt x="32004" y="105251"/>
                                    <a:pt x="19812" y="99155"/>
                                    <a:pt x="9144" y="86963"/>
                                  </a:cubicBezTo>
                                  <a:cubicBezTo>
                                    <a:pt x="3048" y="77819"/>
                                    <a:pt x="0" y="67056"/>
                                    <a:pt x="0" y="54864"/>
                                  </a:cubicBezTo>
                                  <a:cubicBezTo>
                                    <a:pt x="0" y="44196"/>
                                    <a:pt x="1524" y="35052"/>
                                    <a:pt x="6096" y="27432"/>
                                  </a:cubicBezTo>
                                  <a:cubicBezTo>
                                    <a:pt x="10668" y="18288"/>
                                    <a:pt x="16764" y="12192"/>
                                    <a:pt x="24384" y="7620"/>
                                  </a:cubicBezTo>
                                  <a:cubicBezTo>
                                    <a:pt x="33528" y="3048"/>
                                    <a:pt x="41148" y="0"/>
                                    <a:pt x="5029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6" name="Shape 21286"/>
                          <wps:cNvSpPr/>
                          <wps:spPr>
                            <a:xfrm>
                              <a:off x="467106" y="485605"/>
                              <a:ext cx="26003" cy="4227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003" h="42271">
                                  <a:moveTo>
                                    <a:pt x="26003" y="0"/>
                                  </a:moveTo>
                                  <a:lnTo>
                                    <a:pt x="26003" y="5018"/>
                                  </a:lnTo>
                                  <a:lnTo>
                                    <a:pt x="24479" y="5695"/>
                                  </a:lnTo>
                                  <a:cubicBezTo>
                                    <a:pt x="19907" y="8743"/>
                                    <a:pt x="16859" y="10267"/>
                                    <a:pt x="15335" y="13315"/>
                                  </a:cubicBezTo>
                                  <a:cubicBezTo>
                                    <a:pt x="13811" y="14839"/>
                                    <a:pt x="13811" y="17887"/>
                                    <a:pt x="13811" y="20935"/>
                                  </a:cubicBezTo>
                                  <a:cubicBezTo>
                                    <a:pt x="13811" y="23983"/>
                                    <a:pt x="13811" y="27031"/>
                                    <a:pt x="16859" y="30079"/>
                                  </a:cubicBezTo>
                                  <a:cubicBezTo>
                                    <a:pt x="18383" y="31603"/>
                                    <a:pt x="21431" y="33127"/>
                                    <a:pt x="24479" y="33127"/>
                                  </a:cubicBezTo>
                                  <a:lnTo>
                                    <a:pt x="26003" y="32280"/>
                                  </a:lnTo>
                                  <a:lnTo>
                                    <a:pt x="26003" y="40747"/>
                                  </a:lnTo>
                                  <a:cubicBezTo>
                                    <a:pt x="22955" y="40747"/>
                                    <a:pt x="19907" y="42271"/>
                                    <a:pt x="16859" y="42271"/>
                                  </a:cubicBezTo>
                                  <a:cubicBezTo>
                                    <a:pt x="12287" y="42271"/>
                                    <a:pt x="7715" y="40747"/>
                                    <a:pt x="4667" y="37698"/>
                                  </a:cubicBezTo>
                                  <a:cubicBezTo>
                                    <a:pt x="1524" y="33127"/>
                                    <a:pt x="0" y="30079"/>
                                    <a:pt x="0" y="23983"/>
                                  </a:cubicBezTo>
                                  <a:cubicBezTo>
                                    <a:pt x="0" y="20935"/>
                                    <a:pt x="1524" y="17887"/>
                                    <a:pt x="3048" y="16363"/>
                                  </a:cubicBezTo>
                                  <a:cubicBezTo>
                                    <a:pt x="4667" y="11791"/>
                                    <a:pt x="9239" y="8743"/>
                                    <a:pt x="13811" y="5695"/>
                                  </a:cubicBezTo>
                                  <a:cubicBezTo>
                                    <a:pt x="16097" y="4171"/>
                                    <a:pt x="19526" y="2647"/>
                                    <a:pt x="23717" y="933"/>
                                  </a:cubicBezTo>
                                  <a:lnTo>
                                    <a:pt x="2600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7" name="Shape 21287"/>
                          <wps:cNvSpPr/>
                          <wps:spPr>
                            <a:xfrm>
                              <a:off x="470154" y="456534"/>
                              <a:ext cx="22955" cy="240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955" h="24098">
                                  <a:moveTo>
                                    <a:pt x="22955" y="0"/>
                                  </a:moveTo>
                                  <a:lnTo>
                                    <a:pt x="22955" y="4190"/>
                                  </a:lnTo>
                                  <a:cubicBezTo>
                                    <a:pt x="19907" y="4190"/>
                                    <a:pt x="16859" y="4190"/>
                                    <a:pt x="15335" y="5810"/>
                                  </a:cubicBezTo>
                                  <a:cubicBezTo>
                                    <a:pt x="13811" y="8858"/>
                                    <a:pt x="12287" y="10382"/>
                                    <a:pt x="12287" y="11906"/>
                                  </a:cubicBezTo>
                                  <a:lnTo>
                                    <a:pt x="12287" y="16478"/>
                                  </a:lnTo>
                                  <a:cubicBezTo>
                                    <a:pt x="12287" y="19526"/>
                                    <a:pt x="12287" y="21050"/>
                                    <a:pt x="10763" y="22574"/>
                                  </a:cubicBezTo>
                                  <a:cubicBezTo>
                                    <a:pt x="9239" y="22574"/>
                                    <a:pt x="7715" y="24098"/>
                                    <a:pt x="6191" y="24098"/>
                                  </a:cubicBezTo>
                                  <a:cubicBezTo>
                                    <a:pt x="4667" y="24098"/>
                                    <a:pt x="3143" y="22574"/>
                                    <a:pt x="1619" y="21050"/>
                                  </a:cubicBezTo>
                                  <a:cubicBezTo>
                                    <a:pt x="0" y="21050"/>
                                    <a:pt x="0" y="18002"/>
                                    <a:pt x="0" y="16478"/>
                                  </a:cubicBezTo>
                                  <a:cubicBezTo>
                                    <a:pt x="0" y="11906"/>
                                    <a:pt x="3143" y="8858"/>
                                    <a:pt x="6191" y="4190"/>
                                  </a:cubicBezTo>
                                  <a:lnTo>
                                    <a:pt x="22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8" name="Shape 21288"/>
                          <wps:cNvSpPr/>
                          <wps:spPr>
                            <a:xfrm>
                              <a:off x="493109" y="456153"/>
                              <a:ext cx="36671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71" h="71724">
                                  <a:moveTo>
                                    <a:pt x="1524" y="0"/>
                                  </a:moveTo>
                                  <a:cubicBezTo>
                                    <a:pt x="7620" y="0"/>
                                    <a:pt x="13716" y="0"/>
                                    <a:pt x="16764" y="3048"/>
                                  </a:cubicBezTo>
                                  <a:cubicBezTo>
                                    <a:pt x="19812" y="4572"/>
                                    <a:pt x="22860" y="6191"/>
                                    <a:pt x="22860" y="10763"/>
                                  </a:cubicBezTo>
                                  <a:cubicBezTo>
                                    <a:pt x="24384" y="12288"/>
                                    <a:pt x="24384" y="16859"/>
                                    <a:pt x="24384" y="22955"/>
                                  </a:cubicBezTo>
                                  <a:lnTo>
                                    <a:pt x="24384" y="45815"/>
                                  </a:lnTo>
                                  <a:cubicBezTo>
                                    <a:pt x="24384" y="53436"/>
                                    <a:pt x="24384" y="56483"/>
                                    <a:pt x="25908" y="58007"/>
                                  </a:cubicBezTo>
                                  <a:cubicBezTo>
                                    <a:pt x="25908" y="59531"/>
                                    <a:pt x="25908" y="61055"/>
                                    <a:pt x="25908" y="61055"/>
                                  </a:cubicBezTo>
                                  <a:cubicBezTo>
                                    <a:pt x="27432" y="61055"/>
                                    <a:pt x="27432" y="62579"/>
                                    <a:pt x="28956" y="62579"/>
                                  </a:cubicBezTo>
                                  <a:cubicBezTo>
                                    <a:pt x="28956" y="62579"/>
                                    <a:pt x="30480" y="61055"/>
                                    <a:pt x="30480" y="61055"/>
                                  </a:cubicBezTo>
                                  <a:cubicBezTo>
                                    <a:pt x="32004" y="61055"/>
                                    <a:pt x="33528" y="59531"/>
                                    <a:pt x="36671" y="56483"/>
                                  </a:cubicBezTo>
                                  <a:lnTo>
                                    <a:pt x="36671" y="59531"/>
                                  </a:lnTo>
                                  <a:cubicBezTo>
                                    <a:pt x="30480" y="67151"/>
                                    <a:pt x="25908" y="71724"/>
                                    <a:pt x="21336" y="71724"/>
                                  </a:cubicBezTo>
                                  <a:cubicBezTo>
                                    <a:pt x="18288" y="71724"/>
                                    <a:pt x="16764" y="70200"/>
                                    <a:pt x="15240" y="68675"/>
                                  </a:cubicBezTo>
                                  <a:cubicBezTo>
                                    <a:pt x="13716" y="67151"/>
                                    <a:pt x="12192" y="64103"/>
                                    <a:pt x="12192" y="59531"/>
                                  </a:cubicBezTo>
                                  <a:cubicBezTo>
                                    <a:pt x="6096" y="65627"/>
                                    <a:pt x="1524" y="68675"/>
                                    <a:pt x="0" y="70200"/>
                                  </a:cubicBezTo>
                                  <a:lnTo>
                                    <a:pt x="0" y="61733"/>
                                  </a:lnTo>
                                  <a:lnTo>
                                    <a:pt x="12192" y="54959"/>
                                  </a:lnTo>
                                  <a:lnTo>
                                    <a:pt x="12192" y="29051"/>
                                  </a:lnTo>
                                  <a:lnTo>
                                    <a:pt x="0" y="34470"/>
                                  </a:lnTo>
                                  <a:lnTo>
                                    <a:pt x="0" y="29452"/>
                                  </a:lnTo>
                                  <a:lnTo>
                                    <a:pt x="12192" y="24479"/>
                                  </a:lnTo>
                                  <a:lnTo>
                                    <a:pt x="12192" y="21431"/>
                                  </a:lnTo>
                                  <a:cubicBezTo>
                                    <a:pt x="12192" y="15335"/>
                                    <a:pt x="12192" y="10763"/>
                                    <a:pt x="9144" y="7715"/>
                                  </a:cubicBezTo>
                                  <a:cubicBezTo>
                                    <a:pt x="7620" y="6191"/>
                                    <a:pt x="4572" y="4572"/>
                                    <a:pt x="0" y="4572"/>
                                  </a:cubicBezTo>
                                  <a:lnTo>
                                    <a:pt x="0" y="381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89" name="Shape 21289"/>
                          <wps:cNvSpPr/>
                          <wps:spPr>
                            <a:xfrm>
                              <a:off x="535781" y="456153"/>
                              <a:ext cx="47339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7339" h="71724">
                                  <a:moveTo>
                                    <a:pt x="21431" y="0"/>
                                  </a:moveTo>
                                  <a:cubicBezTo>
                                    <a:pt x="24479" y="0"/>
                                    <a:pt x="27527" y="0"/>
                                    <a:pt x="30575" y="1524"/>
                                  </a:cubicBezTo>
                                  <a:cubicBezTo>
                                    <a:pt x="33623" y="1524"/>
                                    <a:pt x="35147" y="3048"/>
                                    <a:pt x="36671" y="3048"/>
                                  </a:cubicBezTo>
                                  <a:cubicBezTo>
                                    <a:pt x="36671" y="3048"/>
                                    <a:pt x="38195" y="3048"/>
                                    <a:pt x="38195" y="1524"/>
                                  </a:cubicBezTo>
                                  <a:cubicBezTo>
                                    <a:pt x="38195" y="1524"/>
                                    <a:pt x="39719" y="1524"/>
                                    <a:pt x="39719" y="0"/>
                                  </a:cubicBezTo>
                                  <a:lnTo>
                                    <a:pt x="42767" y="0"/>
                                  </a:lnTo>
                                  <a:lnTo>
                                    <a:pt x="42767" y="22860"/>
                                  </a:lnTo>
                                  <a:lnTo>
                                    <a:pt x="39719" y="22860"/>
                                  </a:lnTo>
                                  <a:cubicBezTo>
                                    <a:pt x="38195" y="15240"/>
                                    <a:pt x="35147" y="10668"/>
                                    <a:pt x="32099" y="7620"/>
                                  </a:cubicBezTo>
                                  <a:cubicBezTo>
                                    <a:pt x="29051" y="6096"/>
                                    <a:pt x="26003" y="4572"/>
                                    <a:pt x="21431" y="4572"/>
                                  </a:cubicBezTo>
                                  <a:cubicBezTo>
                                    <a:pt x="18383" y="4572"/>
                                    <a:pt x="15335" y="4572"/>
                                    <a:pt x="12287" y="6096"/>
                                  </a:cubicBezTo>
                                  <a:cubicBezTo>
                                    <a:pt x="10668" y="9144"/>
                                    <a:pt x="9144" y="10668"/>
                                    <a:pt x="9144" y="12192"/>
                                  </a:cubicBezTo>
                                  <a:cubicBezTo>
                                    <a:pt x="9144" y="15240"/>
                                    <a:pt x="10668" y="18288"/>
                                    <a:pt x="12287" y="19812"/>
                                  </a:cubicBezTo>
                                  <a:cubicBezTo>
                                    <a:pt x="13811" y="21336"/>
                                    <a:pt x="16859" y="24384"/>
                                    <a:pt x="21431" y="25908"/>
                                  </a:cubicBezTo>
                                  <a:lnTo>
                                    <a:pt x="32099" y="32004"/>
                                  </a:lnTo>
                                  <a:cubicBezTo>
                                    <a:pt x="42767" y="36576"/>
                                    <a:pt x="47339" y="42767"/>
                                    <a:pt x="47339" y="51912"/>
                                  </a:cubicBezTo>
                                  <a:cubicBezTo>
                                    <a:pt x="47339" y="58007"/>
                                    <a:pt x="44291" y="62579"/>
                                    <a:pt x="39719" y="65627"/>
                                  </a:cubicBezTo>
                                  <a:cubicBezTo>
                                    <a:pt x="35147" y="70200"/>
                                    <a:pt x="30575" y="71724"/>
                                    <a:pt x="24479" y="71724"/>
                                  </a:cubicBezTo>
                                  <a:cubicBezTo>
                                    <a:pt x="19907" y="71724"/>
                                    <a:pt x="15335" y="71724"/>
                                    <a:pt x="10668" y="70200"/>
                                  </a:cubicBezTo>
                                  <a:cubicBezTo>
                                    <a:pt x="9144" y="68675"/>
                                    <a:pt x="7620" y="68675"/>
                                    <a:pt x="6096" y="68675"/>
                                  </a:cubicBezTo>
                                  <a:cubicBezTo>
                                    <a:pt x="4572" y="68675"/>
                                    <a:pt x="4572" y="70200"/>
                                    <a:pt x="3048" y="71724"/>
                                  </a:cubicBezTo>
                                  <a:lnTo>
                                    <a:pt x="1524" y="71724"/>
                                  </a:lnTo>
                                  <a:lnTo>
                                    <a:pt x="1524" y="47339"/>
                                  </a:lnTo>
                                  <a:lnTo>
                                    <a:pt x="3048" y="47339"/>
                                  </a:lnTo>
                                  <a:cubicBezTo>
                                    <a:pt x="4572" y="53436"/>
                                    <a:pt x="7620" y="59531"/>
                                    <a:pt x="10668" y="62579"/>
                                  </a:cubicBezTo>
                                  <a:cubicBezTo>
                                    <a:pt x="15335" y="65627"/>
                                    <a:pt x="19907" y="67151"/>
                                    <a:pt x="24479" y="67151"/>
                                  </a:cubicBezTo>
                                  <a:cubicBezTo>
                                    <a:pt x="27527" y="67151"/>
                                    <a:pt x="30575" y="67151"/>
                                    <a:pt x="33623" y="64103"/>
                                  </a:cubicBezTo>
                                  <a:cubicBezTo>
                                    <a:pt x="35147" y="62579"/>
                                    <a:pt x="36671" y="59531"/>
                                    <a:pt x="36671" y="58007"/>
                                  </a:cubicBezTo>
                                  <a:cubicBezTo>
                                    <a:pt x="36671" y="53436"/>
                                    <a:pt x="35147" y="50388"/>
                                    <a:pt x="32099" y="48863"/>
                                  </a:cubicBezTo>
                                  <a:cubicBezTo>
                                    <a:pt x="30575" y="45815"/>
                                    <a:pt x="26003" y="42767"/>
                                    <a:pt x="18383" y="39624"/>
                                  </a:cubicBezTo>
                                  <a:cubicBezTo>
                                    <a:pt x="10668" y="36576"/>
                                    <a:pt x="6096" y="33528"/>
                                    <a:pt x="4572" y="30480"/>
                                  </a:cubicBezTo>
                                  <a:cubicBezTo>
                                    <a:pt x="1524" y="27432"/>
                                    <a:pt x="0" y="24384"/>
                                    <a:pt x="0" y="19812"/>
                                  </a:cubicBezTo>
                                  <a:cubicBezTo>
                                    <a:pt x="0" y="13716"/>
                                    <a:pt x="3048" y="9144"/>
                                    <a:pt x="6096" y="4572"/>
                                  </a:cubicBezTo>
                                  <a:cubicBezTo>
                                    <a:pt x="10668" y="1524"/>
                                    <a:pt x="15335" y="0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0" name="Shape 21290"/>
                          <wps:cNvSpPr/>
                          <wps:spPr>
                            <a:xfrm>
                              <a:off x="592264" y="458112"/>
                              <a:ext cx="26003" cy="6845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003" h="68457">
                                  <a:moveTo>
                                    <a:pt x="26003" y="0"/>
                                  </a:moveTo>
                                  <a:lnTo>
                                    <a:pt x="26003" y="3184"/>
                                  </a:lnTo>
                                  <a:lnTo>
                                    <a:pt x="15335" y="7184"/>
                                  </a:lnTo>
                                  <a:cubicBezTo>
                                    <a:pt x="12287" y="10232"/>
                                    <a:pt x="10763" y="14804"/>
                                    <a:pt x="10763" y="20900"/>
                                  </a:cubicBezTo>
                                  <a:lnTo>
                                    <a:pt x="26003" y="20900"/>
                                  </a:lnTo>
                                  <a:lnTo>
                                    <a:pt x="26003" y="25472"/>
                                  </a:lnTo>
                                  <a:lnTo>
                                    <a:pt x="10763" y="25472"/>
                                  </a:lnTo>
                                  <a:cubicBezTo>
                                    <a:pt x="10763" y="36140"/>
                                    <a:pt x="12287" y="43855"/>
                                    <a:pt x="18383" y="49951"/>
                                  </a:cubicBezTo>
                                  <a:lnTo>
                                    <a:pt x="26003" y="53415"/>
                                  </a:lnTo>
                                  <a:lnTo>
                                    <a:pt x="26003" y="68457"/>
                                  </a:lnTo>
                                  <a:lnTo>
                                    <a:pt x="7715" y="60620"/>
                                  </a:lnTo>
                                  <a:cubicBezTo>
                                    <a:pt x="3143" y="54523"/>
                                    <a:pt x="0" y="45379"/>
                                    <a:pt x="0" y="34616"/>
                                  </a:cubicBezTo>
                                  <a:cubicBezTo>
                                    <a:pt x="0" y="22424"/>
                                    <a:pt x="3143" y="13280"/>
                                    <a:pt x="9239" y="7184"/>
                                  </a:cubicBezTo>
                                  <a:lnTo>
                                    <a:pt x="2600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1" name="Shape 21291"/>
                          <wps:cNvSpPr/>
                          <wps:spPr>
                            <a:xfrm>
                              <a:off x="618268" y="500444"/>
                              <a:ext cx="32004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04" h="27432">
                                  <a:moveTo>
                                    <a:pt x="28956" y="0"/>
                                  </a:moveTo>
                                  <a:lnTo>
                                    <a:pt x="32004" y="1524"/>
                                  </a:lnTo>
                                  <a:cubicBezTo>
                                    <a:pt x="30480" y="7620"/>
                                    <a:pt x="27432" y="13715"/>
                                    <a:pt x="22860" y="19812"/>
                                  </a:cubicBezTo>
                                  <a:cubicBezTo>
                                    <a:pt x="16764" y="24384"/>
                                    <a:pt x="10668" y="27432"/>
                                    <a:pt x="3048" y="27432"/>
                                  </a:cubicBezTo>
                                  <a:lnTo>
                                    <a:pt x="0" y="26126"/>
                                  </a:lnTo>
                                  <a:lnTo>
                                    <a:pt x="0" y="11084"/>
                                  </a:lnTo>
                                  <a:lnTo>
                                    <a:pt x="9144" y="15240"/>
                                  </a:lnTo>
                                  <a:cubicBezTo>
                                    <a:pt x="13716" y="15240"/>
                                    <a:pt x="16764" y="13715"/>
                                    <a:pt x="21336" y="12192"/>
                                  </a:cubicBezTo>
                                  <a:cubicBezTo>
                                    <a:pt x="24384" y="9144"/>
                                    <a:pt x="27432" y="4572"/>
                                    <a:pt x="2895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2" name="Shape 21292"/>
                          <wps:cNvSpPr/>
                          <wps:spPr>
                            <a:xfrm>
                              <a:off x="618268" y="456153"/>
                              <a:ext cx="32004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04" h="27432">
                                  <a:moveTo>
                                    <a:pt x="4572" y="0"/>
                                  </a:moveTo>
                                  <a:cubicBezTo>
                                    <a:pt x="12192" y="0"/>
                                    <a:pt x="19812" y="1524"/>
                                    <a:pt x="24384" y="7620"/>
                                  </a:cubicBezTo>
                                  <a:cubicBezTo>
                                    <a:pt x="28956" y="12192"/>
                                    <a:pt x="32004" y="18288"/>
                                    <a:pt x="32004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5240" y="22860"/>
                                  </a:lnTo>
                                  <a:cubicBezTo>
                                    <a:pt x="15240" y="18288"/>
                                    <a:pt x="15240" y="15239"/>
                                    <a:pt x="13716" y="13715"/>
                                  </a:cubicBezTo>
                                  <a:cubicBezTo>
                                    <a:pt x="13716" y="10668"/>
                                    <a:pt x="10668" y="9144"/>
                                    <a:pt x="9144" y="7620"/>
                                  </a:cubicBezTo>
                                  <a:cubicBezTo>
                                    <a:pt x="6096" y="6096"/>
                                    <a:pt x="3048" y="4572"/>
                                    <a:pt x="1524" y="4572"/>
                                  </a:cubicBezTo>
                                  <a:lnTo>
                                    <a:pt x="0" y="5143"/>
                                  </a:lnTo>
                                  <a:lnTo>
                                    <a:pt x="0" y="1960"/>
                                  </a:lnTo>
                                  <a:lnTo>
                                    <a:pt x="457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3" name="Shape 21293"/>
                          <wps:cNvSpPr/>
                          <wps:spPr>
                            <a:xfrm>
                              <a:off x="660940" y="456153"/>
                              <a:ext cx="45815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815" h="71724">
                                  <a:moveTo>
                                    <a:pt x="19812" y="0"/>
                                  </a:moveTo>
                                  <a:cubicBezTo>
                                    <a:pt x="22860" y="0"/>
                                    <a:pt x="25908" y="0"/>
                                    <a:pt x="30480" y="1524"/>
                                  </a:cubicBezTo>
                                  <a:cubicBezTo>
                                    <a:pt x="32004" y="1524"/>
                                    <a:pt x="33623" y="3048"/>
                                    <a:pt x="35147" y="3048"/>
                                  </a:cubicBezTo>
                                  <a:cubicBezTo>
                                    <a:pt x="35147" y="3048"/>
                                    <a:pt x="36671" y="3048"/>
                                    <a:pt x="36671" y="1524"/>
                                  </a:cubicBezTo>
                                  <a:cubicBezTo>
                                    <a:pt x="36671" y="1524"/>
                                    <a:pt x="38195" y="1524"/>
                                    <a:pt x="38195" y="0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41243" y="22860"/>
                                  </a:lnTo>
                                  <a:lnTo>
                                    <a:pt x="38195" y="22860"/>
                                  </a:lnTo>
                                  <a:cubicBezTo>
                                    <a:pt x="36671" y="15240"/>
                                    <a:pt x="33623" y="10668"/>
                                    <a:pt x="30480" y="7620"/>
                                  </a:cubicBezTo>
                                  <a:cubicBezTo>
                                    <a:pt x="27432" y="6096"/>
                                    <a:pt x="24384" y="4572"/>
                                    <a:pt x="19812" y="4572"/>
                                  </a:cubicBezTo>
                                  <a:cubicBezTo>
                                    <a:pt x="16764" y="4572"/>
                                    <a:pt x="13716" y="4572"/>
                                    <a:pt x="10668" y="6096"/>
                                  </a:cubicBezTo>
                                  <a:cubicBezTo>
                                    <a:pt x="9144" y="9144"/>
                                    <a:pt x="7620" y="10668"/>
                                    <a:pt x="7620" y="12192"/>
                                  </a:cubicBezTo>
                                  <a:cubicBezTo>
                                    <a:pt x="7620" y="15240"/>
                                    <a:pt x="9144" y="18288"/>
                                    <a:pt x="10668" y="19812"/>
                                  </a:cubicBezTo>
                                  <a:cubicBezTo>
                                    <a:pt x="12192" y="21336"/>
                                    <a:pt x="15240" y="24384"/>
                                    <a:pt x="19812" y="25908"/>
                                  </a:cubicBezTo>
                                  <a:lnTo>
                                    <a:pt x="30480" y="32004"/>
                                  </a:lnTo>
                                  <a:cubicBezTo>
                                    <a:pt x="41243" y="36576"/>
                                    <a:pt x="45815" y="42672"/>
                                    <a:pt x="45815" y="51912"/>
                                  </a:cubicBezTo>
                                  <a:cubicBezTo>
                                    <a:pt x="45815" y="58007"/>
                                    <a:pt x="44291" y="62579"/>
                                    <a:pt x="39719" y="65627"/>
                                  </a:cubicBezTo>
                                  <a:cubicBezTo>
                                    <a:pt x="33623" y="70200"/>
                                    <a:pt x="28956" y="71724"/>
                                    <a:pt x="22860" y="71724"/>
                                  </a:cubicBezTo>
                                  <a:cubicBezTo>
                                    <a:pt x="18288" y="71724"/>
                                    <a:pt x="13716" y="71724"/>
                                    <a:pt x="9144" y="70200"/>
                                  </a:cubicBezTo>
                                  <a:cubicBezTo>
                                    <a:pt x="7620" y="68675"/>
                                    <a:pt x="6096" y="68675"/>
                                    <a:pt x="4572" y="68675"/>
                                  </a:cubicBezTo>
                                  <a:cubicBezTo>
                                    <a:pt x="3048" y="68675"/>
                                    <a:pt x="3048" y="70200"/>
                                    <a:pt x="1524" y="71724"/>
                                  </a:cubicBezTo>
                                  <a:lnTo>
                                    <a:pt x="0" y="71724"/>
                                  </a:lnTo>
                                  <a:lnTo>
                                    <a:pt x="0" y="47244"/>
                                  </a:lnTo>
                                  <a:lnTo>
                                    <a:pt x="1524" y="47244"/>
                                  </a:lnTo>
                                  <a:cubicBezTo>
                                    <a:pt x="3048" y="53436"/>
                                    <a:pt x="6096" y="59531"/>
                                    <a:pt x="10668" y="62579"/>
                                  </a:cubicBezTo>
                                  <a:cubicBezTo>
                                    <a:pt x="13716" y="65627"/>
                                    <a:pt x="18288" y="67151"/>
                                    <a:pt x="22860" y="67151"/>
                                  </a:cubicBezTo>
                                  <a:cubicBezTo>
                                    <a:pt x="27432" y="67151"/>
                                    <a:pt x="28956" y="67151"/>
                                    <a:pt x="32004" y="64103"/>
                                  </a:cubicBezTo>
                                  <a:cubicBezTo>
                                    <a:pt x="33623" y="62579"/>
                                    <a:pt x="35147" y="59531"/>
                                    <a:pt x="35147" y="58007"/>
                                  </a:cubicBezTo>
                                  <a:cubicBezTo>
                                    <a:pt x="35147" y="53436"/>
                                    <a:pt x="33623" y="50388"/>
                                    <a:pt x="32004" y="48768"/>
                                  </a:cubicBezTo>
                                  <a:cubicBezTo>
                                    <a:pt x="28956" y="45720"/>
                                    <a:pt x="24384" y="42672"/>
                                    <a:pt x="16764" y="39624"/>
                                  </a:cubicBezTo>
                                  <a:cubicBezTo>
                                    <a:pt x="9144" y="36576"/>
                                    <a:pt x="4572" y="33528"/>
                                    <a:pt x="3048" y="30480"/>
                                  </a:cubicBezTo>
                                  <a:cubicBezTo>
                                    <a:pt x="0" y="27432"/>
                                    <a:pt x="0" y="24384"/>
                                    <a:pt x="0" y="19812"/>
                                  </a:cubicBezTo>
                                  <a:cubicBezTo>
                                    <a:pt x="0" y="13716"/>
                                    <a:pt x="1524" y="9144"/>
                                    <a:pt x="4572" y="4572"/>
                                  </a:cubicBezTo>
                                  <a:cubicBezTo>
                                    <a:pt x="9144" y="1524"/>
                                    <a:pt x="13716" y="0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4" name="Shape 21294"/>
                          <wps:cNvSpPr/>
                          <wps:spPr>
                            <a:xfrm>
                              <a:off x="723614" y="511112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9144"/>
                                  </a:cubicBezTo>
                                  <a:cubicBezTo>
                                    <a:pt x="16764" y="10668"/>
                                    <a:pt x="15240" y="13715"/>
                                    <a:pt x="13716" y="15240"/>
                                  </a:cubicBezTo>
                                  <a:cubicBezTo>
                                    <a:pt x="12192" y="16764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3048" y="16764"/>
                                    <a:pt x="1524" y="15240"/>
                                  </a:cubicBezTo>
                                  <a:cubicBezTo>
                                    <a:pt x="0" y="13715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0" y="4572"/>
                                    <a:pt x="1524" y="3048"/>
                                  </a:cubicBezTo>
                                  <a:cubicBezTo>
                                    <a:pt x="3048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5" name="Shape 21295"/>
                          <wps:cNvSpPr/>
                          <wps:spPr>
                            <a:xfrm>
                              <a:off x="723614" y="456153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764" y="6096"/>
                                    <a:pt x="16764" y="7620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5240"/>
                                    <a:pt x="3048" y="13716"/>
                                  </a:cubicBezTo>
                                  <a:cubicBezTo>
                                    <a:pt x="0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0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6" name="Shape 21296"/>
                          <wps:cNvSpPr/>
                          <wps:spPr>
                            <a:xfrm>
                              <a:off x="798386" y="453993"/>
                              <a:ext cx="25194" cy="4483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4831">
                                  <a:moveTo>
                                    <a:pt x="25194" y="0"/>
                                  </a:moveTo>
                                  <a:lnTo>
                                    <a:pt x="25194" y="9778"/>
                                  </a:lnTo>
                                  <a:lnTo>
                                    <a:pt x="7620" y="34163"/>
                                  </a:lnTo>
                                  <a:lnTo>
                                    <a:pt x="25194" y="34163"/>
                                  </a:lnTo>
                                  <a:lnTo>
                                    <a:pt x="25194" y="44831"/>
                                  </a:lnTo>
                                  <a:lnTo>
                                    <a:pt x="0" y="44831"/>
                                  </a:lnTo>
                                  <a:lnTo>
                                    <a:pt x="0" y="35687"/>
                                  </a:ln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7" name="Shape 21297"/>
                          <wps:cNvSpPr/>
                          <wps:spPr>
                            <a:xfrm>
                              <a:off x="823579" y="422625"/>
                              <a:ext cx="43481" cy="103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481" h="103727">
                                  <a:moveTo>
                                    <a:pt x="22146" y="0"/>
                                  </a:moveTo>
                                  <a:lnTo>
                                    <a:pt x="29765" y="0"/>
                                  </a:lnTo>
                                  <a:lnTo>
                                    <a:pt x="29765" y="65532"/>
                                  </a:lnTo>
                                  <a:lnTo>
                                    <a:pt x="43481" y="65532"/>
                                  </a:lnTo>
                                  <a:lnTo>
                                    <a:pt x="43481" y="76200"/>
                                  </a:lnTo>
                                  <a:lnTo>
                                    <a:pt x="29765" y="76200"/>
                                  </a:lnTo>
                                  <a:lnTo>
                                    <a:pt x="29765" y="103727"/>
                                  </a:lnTo>
                                  <a:lnTo>
                                    <a:pt x="17574" y="103727"/>
                                  </a:lnTo>
                                  <a:lnTo>
                                    <a:pt x="17574" y="76200"/>
                                  </a:lnTo>
                                  <a:lnTo>
                                    <a:pt x="0" y="76200"/>
                                  </a:lnTo>
                                  <a:lnTo>
                                    <a:pt x="0" y="65532"/>
                                  </a:lnTo>
                                  <a:lnTo>
                                    <a:pt x="17574" y="65532"/>
                                  </a:lnTo>
                                  <a:lnTo>
                                    <a:pt x="17574" y="16763"/>
                                  </a:lnTo>
                                  <a:lnTo>
                                    <a:pt x="0" y="41147"/>
                                  </a:lnTo>
                                  <a:lnTo>
                                    <a:pt x="0" y="31369"/>
                                  </a:ln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8" name="Shape 21298"/>
                          <wps:cNvSpPr/>
                          <wps:spPr>
                            <a:xfrm>
                              <a:off x="879253" y="425672"/>
                              <a:ext cx="5953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2203">
                                  <a:moveTo>
                                    <a:pt x="22955" y="0"/>
                                  </a:moveTo>
                                  <a:lnTo>
                                    <a:pt x="59531" y="0"/>
                                  </a:lnTo>
                                  <a:lnTo>
                                    <a:pt x="53435" y="12192"/>
                                  </a:lnTo>
                                  <a:lnTo>
                                    <a:pt x="22955" y="12192"/>
                                  </a:lnTo>
                                  <a:lnTo>
                                    <a:pt x="16859" y="25908"/>
                                  </a:lnTo>
                                  <a:cubicBezTo>
                                    <a:pt x="29051" y="27432"/>
                                    <a:pt x="39719" y="32004"/>
                                    <a:pt x="47339" y="39624"/>
                                  </a:cubicBezTo>
                                  <a:cubicBezTo>
                                    <a:pt x="54959" y="47244"/>
                                    <a:pt x="58007" y="54864"/>
                                    <a:pt x="58007" y="64008"/>
                                  </a:cubicBezTo>
                                  <a:cubicBezTo>
                                    <a:pt x="58007" y="70104"/>
                                    <a:pt x="56483" y="74771"/>
                                    <a:pt x="54959" y="79343"/>
                                  </a:cubicBezTo>
                                  <a:cubicBezTo>
                                    <a:pt x="51911" y="83915"/>
                                    <a:pt x="48863" y="86963"/>
                                    <a:pt x="45815" y="90012"/>
                                  </a:cubicBezTo>
                                  <a:cubicBezTo>
                                    <a:pt x="42767" y="93059"/>
                                    <a:pt x="39719" y="96107"/>
                                    <a:pt x="35147" y="97631"/>
                                  </a:cubicBezTo>
                                  <a:cubicBezTo>
                                    <a:pt x="29051" y="100679"/>
                                    <a:pt x="24479" y="102203"/>
                                    <a:pt x="18383" y="102203"/>
                                  </a:cubicBezTo>
                                  <a:cubicBezTo>
                                    <a:pt x="12192" y="102203"/>
                                    <a:pt x="7620" y="100679"/>
                                    <a:pt x="4572" y="99155"/>
                                  </a:cubicBezTo>
                                  <a:cubicBezTo>
                                    <a:pt x="1524" y="97631"/>
                                    <a:pt x="0" y="94583"/>
                                    <a:pt x="0" y="93059"/>
                                  </a:cubicBezTo>
                                  <a:cubicBezTo>
                                    <a:pt x="0" y="91536"/>
                                    <a:pt x="1524" y="90012"/>
                                    <a:pt x="1524" y="88488"/>
                                  </a:cubicBezTo>
                                  <a:cubicBezTo>
                                    <a:pt x="3048" y="86963"/>
                                    <a:pt x="4572" y="86963"/>
                                    <a:pt x="6096" y="86963"/>
                                  </a:cubicBezTo>
                                  <a:cubicBezTo>
                                    <a:pt x="7620" y="86963"/>
                                    <a:pt x="9144" y="86963"/>
                                    <a:pt x="9144" y="86963"/>
                                  </a:cubicBezTo>
                                  <a:cubicBezTo>
                                    <a:pt x="10668" y="88488"/>
                                    <a:pt x="12192" y="88488"/>
                                    <a:pt x="15335" y="90012"/>
                                  </a:cubicBezTo>
                                  <a:cubicBezTo>
                                    <a:pt x="18383" y="93059"/>
                                    <a:pt x="22955" y="94583"/>
                                    <a:pt x="26003" y="94583"/>
                                  </a:cubicBezTo>
                                  <a:cubicBezTo>
                                    <a:pt x="32099" y="94583"/>
                                    <a:pt x="36671" y="93059"/>
                                    <a:pt x="41243" y="88488"/>
                                  </a:cubicBezTo>
                                  <a:cubicBezTo>
                                    <a:pt x="45815" y="83915"/>
                                    <a:pt x="47339" y="77819"/>
                                    <a:pt x="47339" y="71628"/>
                                  </a:cubicBezTo>
                                  <a:cubicBezTo>
                                    <a:pt x="47339" y="65532"/>
                                    <a:pt x="45815" y="59436"/>
                                    <a:pt x="42767" y="54864"/>
                                  </a:cubicBezTo>
                                  <a:cubicBezTo>
                                    <a:pt x="38195" y="48768"/>
                                    <a:pt x="32099" y="45720"/>
                                    <a:pt x="26003" y="42672"/>
                                  </a:cubicBezTo>
                                  <a:cubicBezTo>
                                    <a:pt x="19907" y="39624"/>
                                    <a:pt x="13811" y="39624"/>
                                    <a:pt x="3048" y="38100"/>
                                  </a:cubicBezTo>
                                  <a:lnTo>
                                    <a:pt x="22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299" name="Shape 21299"/>
                          <wps:cNvSpPr/>
                          <wps:spPr>
                            <a:xfrm>
                              <a:off x="954119" y="422879"/>
                              <a:ext cx="32766" cy="1049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766" h="104997">
                                  <a:moveTo>
                                    <a:pt x="32766" y="0"/>
                                  </a:moveTo>
                                  <a:lnTo>
                                    <a:pt x="32766" y="4699"/>
                                  </a:lnTo>
                                  <a:lnTo>
                                    <a:pt x="24384" y="8890"/>
                                  </a:lnTo>
                                  <a:cubicBezTo>
                                    <a:pt x="19812" y="13462"/>
                                    <a:pt x="18288" y="19558"/>
                                    <a:pt x="16764" y="28702"/>
                                  </a:cubicBezTo>
                                  <a:cubicBezTo>
                                    <a:pt x="15240" y="37846"/>
                                    <a:pt x="15240" y="46990"/>
                                    <a:pt x="15240" y="54610"/>
                                  </a:cubicBezTo>
                                  <a:cubicBezTo>
                                    <a:pt x="15240" y="68326"/>
                                    <a:pt x="16764" y="80613"/>
                                    <a:pt x="19812" y="89757"/>
                                  </a:cubicBezTo>
                                  <a:cubicBezTo>
                                    <a:pt x="22860" y="95853"/>
                                    <a:pt x="27432" y="100425"/>
                                    <a:pt x="32004" y="100425"/>
                                  </a:cubicBezTo>
                                  <a:lnTo>
                                    <a:pt x="32766" y="100171"/>
                                  </a:lnTo>
                                  <a:lnTo>
                                    <a:pt x="32766" y="104693"/>
                                  </a:lnTo>
                                  <a:lnTo>
                                    <a:pt x="32004" y="104997"/>
                                  </a:lnTo>
                                  <a:cubicBezTo>
                                    <a:pt x="22860" y="104997"/>
                                    <a:pt x="15240" y="98901"/>
                                    <a:pt x="7620" y="88233"/>
                                  </a:cubicBezTo>
                                  <a:cubicBezTo>
                                    <a:pt x="3048" y="79089"/>
                                    <a:pt x="0" y="66802"/>
                                    <a:pt x="0" y="53086"/>
                                  </a:cubicBezTo>
                                  <a:cubicBezTo>
                                    <a:pt x="0" y="42418"/>
                                    <a:pt x="1524" y="31750"/>
                                    <a:pt x="4572" y="24130"/>
                                  </a:cubicBezTo>
                                  <a:cubicBezTo>
                                    <a:pt x="9144" y="14986"/>
                                    <a:pt x="13716" y="8890"/>
                                    <a:pt x="19812" y="4318"/>
                                  </a:cubicBezTo>
                                  <a:lnTo>
                                    <a:pt x="3276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0" name="Shape 21300"/>
                          <wps:cNvSpPr/>
                          <wps:spPr>
                            <a:xfrm>
                              <a:off x="986885" y="422625"/>
                              <a:ext cx="32861" cy="1049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61" h="104947">
                                  <a:moveTo>
                                    <a:pt x="762" y="0"/>
                                  </a:moveTo>
                                  <a:cubicBezTo>
                                    <a:pt x="8382" y="0"/>
                                    <a:pt x="14478" y="4572"/>
                                    <a:pt x="20574" y="12192"/>
                                  </a:cubicBezTo>
                                  <a:cubicBezTo>
                                    <a:pt x="28289" y="21336"/>
                                    <a:pt x="32861" y="35052"/>
                                    <a:pt x="32861" y="51816"/>
                                  </a:cubicBezTo>
                                  <a:cubicBezTo>
                                    <a:pt x="32861" y="64008"/>
                                    <a:pt x="31337" y="73152"/>
                                    <a:pt x="28289" y="82391"/>
                                  </a:cubicBezTo>
                                  <a:cubicBezTo>
                                    <a:pt x="23622" y="90012"/>
                                    <a:pt x="20574" y="96107"/>
                                    <a:pt x="14478" y="99155"/>
                                  </a:cubicBezTo>
                                  <a:lnTo>
                                    <a:pt x="0" y="104947"/>
                                  </a:lnTo>
                                  <a:lnTo>
                                    <a:pt x="0" y="100425"/>
                                  </a:lnTo>
                                  <a:lnTo>
                                    <a:pt x="8382" y="97631"/>
                                  </a:lnTo>
                                  <a:cubicBezTo>
                                    <a:pt x="11430" y="94583"/>
                                    <a:pt x="12954" y="90012"/>
                                    <a:pt x="14478" y="85440"/>
                                  </a:cubicBezTo>
                                  <a:cubicBezTo>
                                    <a:pt x="17526" y="76200"/>
                                    <a:pt x="17526" y="64008"/>
                                    <a:pt x="17526" y="48768"/>
                                  </a:cubicBezTo>
                                  <a:cubicBezTo>
                                    <a:pt x="17526" y="36576"/>
                                    <a:pt x="17526" y="27432"/>
                                    <a:pt x="14478" y="19812"/>
                                  </a:cubicBezTo>
                                  <a:cubicBezTo>
                                    <a:pt x="12954" y="13716"/>
                                    <a:pt x="9906" y="10668"/>
                                    <a:pt x="6858" y="7620"/>
                                  </a:cubicBezTo>
                                  <a:cubicBezTo>
                                    <a:pt x="5334" y="6097"/>
                                    <a:pt x="2286" y="4572"/>
                                    <a:pt x="762" y="4572"/>
                                  </a:cubicBezTo>
                                  <a:lnTo>
                                    <a:pt x="0" y="4953"/>
                                  </a:lnTo>
                                  <a:lnTo>
                                    <a:pt x="0" y="254"/>
                                  </a:lnTo>
                                  <a:lnTo>
                                    <a:pt x="76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1" name="Shape 21301"/>
                          <wps:cNvSpPr/>
                          <wps:spPr>
                            <a:xfrm>
                              <a:off x="1030414" y="422625"/>
                              <a:ext cx="5800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05251">
                                  <a:moveTo>
                                    <a:pt x="28956" y="0"/>
                                  </a:moveTo>
                                  <a:cubicBezTo>
                                    <a:pt x="38100" y="0"/>
                                    <a:pt x="44291" y="3048"/>
                                    <a:pt x="48863" y="7620"/>
                                  </a:cubicBezTo>
                                  <a:cubicBezTo>
                                    <a:pt x="51911" y="12192"/>
                                    <a:pt x="53435" y="16764"/>
                                    <a:pt x="53435" y="21336"/>
                                  </a:cubicBezTo>
                                  <a:cubicBezTo>
                                    <a:pt x="53435" y="27432"/>
                                    <a:pt x="48863" y="35052"/>
                                    <a:pt x="39624" y="44196"/>
                                  </a:cubicBezTo>
                                  <a:cubicBezTo>
                                    <a:pt x="45815" y="45720"/>
                                    <a:pt x="50387" y="48768"/>
                                    <a:pt x="53435" y="53340"/>
                                  </a:cubicBezTo>
                                  <a:cubicBezTo>
                                    <a:pt x="56483" y="57912"/>
                                    <a:pt x="58007" y="64008"/>
                                    <a:pt x="58007" y="70104"/>
                                  </a:cubicBezTo>
                                  <a:cubicBezTo>
                                    <a:pt x="58007" y="79343"/>
                                    <a:pt x="54959" y="86963"/>
                                    <a:pt x="50387" y="93059"/>
                                  </a:cubicBezTo>
                                  <a:cubicBezTo>
                                    <a:pt x="42767" y="100679"/>
                                    <a:pt x="32004" y="105251"/>
                                    <a:pt x="18288" y="105251"/>
                                  </a:cubicBezTo>
                                  <a:cubicBezTo>
                                    <a:pt x="12192" y="105251"/>
                                    <a:pt x="7620" y="103727"/>
                                    <a:pt x="4572" y="102203"/>
                                  </a:cubicBezTo>
                                  <a:cubicBezTo>
                                    <a:pt x="1524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1524" y="94583"/>
                                    <a:pt x="3048" y="93059"/>
                                  </a:cubicBezTo>
                                  <a:cubicBezTo>
                                    <a:pt x="3048" y="93059"/>
                                    <a:pt x="4572" y="91536"/>
                                    <a:pt x="6096" y="91536"/>
                                  </a:cubicBezTo>
                                  <a:cubicBezTo>
                                    <a:pt x="7620" y="91536"/>
                                    <a:pt x="9144" y="91536"/>
                                    <a:pt x="10668" y="93059"/>
                                  </a:cubicBezTo>
                                  <a:cubicBezTo>
                                    <a:pt x="10668" y="93059"/>
                                    <a:pt x="13716" y="93059"/>
                                    <a:pt x="16764" y="94583"/>
                                  </a:cubicBezTo>
                                  <a:cubicBezTo>
                                    <a:pt x="19812" y="96107"/>
                                    <a:pt x="21336" y="97631"/>
                                    <a:pt x="22860" y="97631"/>
                                  </a:cubicBezTo>
                                  <a:cubicBezTo>
                                    <a:pt x="24384" y="99155"/>
                                    <a:pt x="25908" y="99155"/>
                                    <a:pt x="28956" y="99155"/>
                                  </a:cubicBezTo>
                                  <a:cubicBezTo>
                                    <a:pt x="33528" y="99155"/>
                                    <a:pt x="38100" y="96107"/>
                                    <a:pt x="41243" y="93059"/>
                                  </a:cubicBezTo>
                                  <a:cubicBezTo>
                                    <a:pt x="45815" y="88487"/>
                                    <a:pt x="47339" y="83915"/>
                                    <a:pt x="47339" y="79343"/>
                                  </a:cubicBezTo>
                                  <a:cubicBezTo>
                                    <a:pt x="47339" y="74676"/>
                                    <a:pt x="45815" y="71628"/>
                                    <a:pt x="44291" y="67056"/>
                                  </a:cubicBezTo>
                                  <a:cubicBezTo>
                                    <a:pt x="42767" y="64008"/>
                                    <a:pt x="41243" y="62484"/>
                                    <a:pt x="39624" y="60960"/>
                                  </a:cubicBezTo>
                                  <a:cubicBezTo>
                                    <a:pt x="38100" y="59436"/>
                                    <a:pt x="35052" y="57912"/>
                                    <a:pt x="32004" y="56388"/>
                                  </a:cubicBezTo>
                                  <a:cubicBezTo>
                                    <a:pt x="27432" y="54864"/>
                                    <a:pt x="24384" y="53340"/>
                                    <a:pt x="19812" y="53340"/>
                                  </a:cubicBezTo>
                                  <a:lnTo>
                                    <a:pt x="18288" y="53340"/>
                                  </a:lnTo>
                                  <a:lnTo>
                                    <a:pt x="18288" y="51816"/>
                                  </a:lnTo>
                                  <a:cubicBezTo>
                                    <a:pt x="21336" y="50292"/>
                                    <a:pt x="25908" y="48768"/>
                                    <a:pt x="28956" y="47244"/>
                                  </a:cubicBezTo>
                                  <a:cubicBezTo>
                                    <a:pt x="33528" y="44196"/>
                                    <a:pt x="36576" y="41148"/>
                                    <a:pt x="38100" y="38100"/>
                                  </a:cubicBezTo>
                                  <a:cubicBezTo>
                                    <a:pt x="39624" y="35052"/>
                                    <a:pt x="41243" y="32004"/>
                                    <a:pt x="41243" y="27432"/>
                                  </a:cubicBezTo>
                                  <a:cubicBezTo>
                                    <a:pt x="41243" y="22860"/>
                                    <a:pt x="39624" y="18288"/>
                                    <a:pt x="36576" y="15240"/>
                                  </a:cubicBezTo>
                                  <a:cubicBezTo>
                                    <a:pt x="33528" y="12192"/>
                                    <a:pt x="28956" y="10668"/>
                                    <a:pt x="24384" y="10668"/>
                                  </a:cubicBezTo>
                                  <a:cubicBezTo>
                                    <a:pt x="16764" y="10668"/>
                                    <a:pt x="10668" y="15240"/>
                                    <a:pt x="4572" y="22860"/>
                                  </a:cubicBezTo>
                                  <a:lnTo>
                                    <a:pt x="3048" y="21336"/>
                                  </a:lnTo>
                                  <a:cubicBezTo>
                                    <a:pt x="4572" y="15240"/>
                                    <a:pt x="9144" y="9144"/>
                                    <a:pt x="13716" y="6096"/>
                                  </a:cubicBezTo>
                                  <a:cubicBezTo>
                                    <a:pt x="18288" y="1524"/>
                                    <a:pt x="22860" y="0"/>
                                    <a:pt x="2895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2" name="Shape 21302"/>
                          <wps:cNvSpPr/>
                          <wps:spPr>
                            <a:xfrm>
                              <a:off x="1108234" y="425672"/>
                              <a:ext cx="5953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2203">
                                  <a:moveTo>
                                    <a:pt x="22955" y="0"/>
                                  </a:moveTo>
                                  <a:lnTo>
                                    <a:pt x="59531" y="0"/>
                                  </a:lnTo>
                                  <a:lnTo>
                                    <a:pt x="53435" y="12192"/>
                                  </a:lnTo>
                                  <a:lnTo>
                                    <a:pt x="22955" y="12192"/>
                                  </a:lnTo>
                                  <a:lnTo>
                                    <a:pt x="16859" y="25908"/>
                                  </a:lnTo>
                                  <a:cubicBezTo>
                                    <a:pt x="29051" y="27432"/>
                                    <a:pt x="39719" y="32004"/>
                                    <a:pt x="47339" y="39624"/>
                                  </a:cubicBezTo>
                                  <a:cubicBezTo>
                                    <a:pt x="54959" y="47244"/>
                                    <a:pt x="58007" y="54864"/>
                                    <a:pt x="58007" y="64008"/>
                                  </a:cubicBezTo>
                                  <a:cubicBezTo>
                                    <a:pt x="58007" y="70104"/>
                                    <a:pt x="56483" y="74771"/>
                                    <a:pt x="54959" y="79343"/>
                                  </a:cubicBezTo>
                                  <a:cubicBezTo>
                                    <a:pt x="51911" y="83915"/>
                                    <a:pt x="48863" y="86963"/>
                                    <a:pt x="45815" y="90012"/>
                                  </a:cubicBezTo>
                                  <a:cubicBezTo>
                                    <a:pt x="42767" y="93059"/>
                                    <a:pt x="39719" y="96107"/>
                                    <a:pt x="35147" y="97631"/>
                                  </a:cubicBezTo>
                                  <a:cubicBezTo>
                                    <a:pt x="29051" y="100679"/>
                                    <a:pt x="24479" y="102203"/>
                                    <a:pt x="18383" y="102203"/>
                                  </a:cubicBezTo>
                                  <a:cubicBezTo>
                                    <a:pt x="12192" y="102203"/>
                                    <a:pt x="7620" y="100679"/>
                                    <a:pt x="4572" y="99155"/>
                                  </a:cubicBezTo>
                                  <a:cubicBezTo>
                                    <a:pt x="1524" y="97631"/>
                                    <a:pt x="0" y="94583"/>
                                    <a:pt x="0" y="93059"/>
                                  </a:cubicBezTo>
                                  <a:cubicBezTo>
                                    <a:pt x="0" y="91536"/>
                                    <a:pt x="1524" y="90012"/>
                                    <a:pt x="1524" y="88488"/>
                                  </a:cubicBezTo>
                                  <a:cubicBezTo>
                                    <a:pt x="3048" y="86963"/>
                                    <a:pt x="4572" y="86963"/>
                                    <a:pt x="6096" y="86963"/>
                                  </a:cubicBezTo>
                                  <a:cubicBezTo>
                                    <a:pt x="7620" y="86963"/>
                                    <a:pt x="9144" y="86963"/>
                                    <a:pt x="9144" y="86963"/>
                                  </a:cubicBezTo>
                                  <a:cubicBezTo>
                                    <a:pt x="10668" y="88488"/>
                                    <a:pt x="12192" y="88488"/>
                                    <a:pt x="15335" y="90012"/>
                                  </a:cubicBezTo>
                                  <a:cubicBezTo>
                                    <a:pt x="18383" y="93059"/>
                                    <a:pt x="22955" y="94583"/>
                                    <a:pt x="26003" y="94583"/>
                                  </a:cubicBezTo>
                                  <a:cubicBezTo>
                                    <a:pt x="32099" y="94583"/>
                                    <a:pt x="36671" y="93059"/>
                                    <a:pt x="41243" y="88488"/>
                                  </a:cubicBezTo>
                                  <a:cubicBezTo>
                                    <a:pt x="45815" y="83915"/>
                                    <a:pt x="47339" y="77819"/>
                                    <a:pt x="47339" y="71628"/>
                                  </a:cubicBezTo>
                                  <a:cubicBezTo>
                                    <a:pt x="47339" y="65532"/>
                                    <a:pt x="45815" y="59436"/>
                                    <a:pt x="42767" y="54864"/>
                                  </a:cubicBezTo>
                                  <a:cubicBezTo>
                                    <a:pt x="38195" y="48768"/>
                                    <a:pt x="32099" y="45720"/>
                                    <a:pt x="26003" y="42672"/>
                                  </a:cubicBezTo>
                                  <a:cubicBezTo>
                                    <a:pt x="19907" y="39624"/>
                                    <a:pt x="13811" y="39624"/>
                                    <a:pt x="3048" y="38100"/>
                                  </a:cubicBezTo>
                                  <a:lnTo>
                                    <a:pt x="22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3" name="Shape 21303"/>
                          <wps:cNvSpPr/>
                          <wps:spPr>
                            <a:xfrm>
                              <a:off x="1183005" y="422625"/>
                              <a:ext cx="5800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05251">
                                  <a:moveTo>
                                    <a:pt x="28956" y="0"/>
                                  </a:moveTo>
                                  <a:cubicBezTo>
                                    <a:pt x="38100" y="0"/>
                                    <a:pt x="44291" y="3048"/>
                                    <a:pt x="48863" y="7620"/>
                                  </a:cubicBezTo>
                                  <a:cubicBezTo>
                                    <a:pt x="51911" y="12192"/>
                                    <a:pt x="53435" y="16764"/>
                                    <a:pt x="53435" y="21336"/>
                                  </a:cubicBezTo>
                                  <a:cubicBezTo>
                                    <a:pt x="53435" y="27432"/>
                                    <a:pt x="48863" y="35052"/>
                                    <a:pt x="39624" y="44196"/>
                                  </a:cubicBezTo>
                                  <a:cubicBezTo>
                                    <a:pt x="45815" y="45720"/>
                                    <a:pt x="50387" y="48768"/>
                                    <a:pt x="53435" y="53340"/>
                                  </a:cubicBezTo>
                                  <a:cubicBezTo>
                                    <a:pt x="56483" y="57912"/>
                                    <a:pt x="58007" y="64008"/>
                                    <a:pt x="58007" y="70104"/>
                                  </a:cubicBezTo>
                                  <a:cubicBezTo>
                                    <a:pt x="58007" y="79343"/>
                                    <a:pt x="54959" y="86963"/>
                                    <a:pt x="50387" y="93059"/>
                                  </a:cubicBezTo>
                                  <a:cubicBezTo>
                                    <a:pt x="42767" y="100679"/>
                                    <a:pt x="32004" y="105251"/>
                                    <a:pt x="18288" y="105251"/>
                                  </a:cubicBezTo>
                                  <a:cubicBezTo>
                                    <a:pt x="12192" y="105251"/>
                                    <a:pt x="7620" y="103727"/>
                                    <a:pt x="4572" y="102203"/>
                                  </a:cubicBezTo>
                                  <a:cubicBezTo>
                                    <a:pt x="1524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1524" y="94583"/>
                                    <a:pt x="3048" y="93059"/>
                                  </a:cubicBezTo>
                                  <a:cubicBezTo>
                                    <a:pt x="3048" y="93059"/>
                                    <a:pt x="4572" y="91536"/>
                                    <a:pt x="6096" y="91536"/>
                                  </a:cubicBezTo>
                                  <a:cubicBezTo>
                                    <a:pt x="7620" y="91536"/>
                                    <a:pt x="9144" y="91536"/>
                                    <a:pt x="10668" y="93059"/>
                                  </a:cubicBezTo>
                                  <a:cubicBezTo>
                                    <a:pt x="10668" y="93059"/>
                                    <a:pt x="13716" y="93059"/>
                                    <a:pt x="16764" y="94583"/>
                                  </a:cubicBezTo>
                                  <a:cubicBezTo>
                                    <a:pt x="19812" y="96107"/>
                                    <a:pt x="21336" y="97631"/>
                                    <a:pt x="22860" y="97631"/>
                                  </a:cubicBezTo>
                                  <a:cubicBezTo>
                                    <a:pt x="24384" y="99155"/>
                                    <a:pt x="25908" y="99155"/>
                                    <a:pt x="28956" y="99155"/>
                                  </a:cubicBezTo>
                                  <a:cubicBezTo>
                                    <a:pt x="33528" y="99155"/>
                                    <a:pt x="38100" y="96107"/>
                                    <a:pt x="41243" y="93059"/>
                                  </a:cubicBezTo>
                                  <a:cubicBezTo>
                                    <a:pt x="45815" y="88487"/>
                                    <a:pt x="47339" y="83915"/>
                                    <a:pt x="47339" y="79343"/>
                                  </a:cubicBezTo>
                                  <a:cubicBezTo>
                                    <a:pt x="47339" y="74676"/>
                                    <a:pt x="45815" y="71628"/>
                                    <a:pt x="44291" y="67056"/>
                                  </a:cubicBezTo>
                                  <a:cubicBezTo>
                                    <a:pt x="42767" y="64008"/>
                                    <a:pt x="41243" y="62484"/>
                                    <a:pt x="39624" y="60960"/>
                                  </a:cubicBezTo>
                                  <a:cubicBezTo>
                                    <a:pt x="38100" y="59436"/>
                                    <a:pt x="35052" y="57912"/>
                                    <a:pt x="32004" y="56388"/>
                                  </a:cubicBezTo>
                                  <a:cubicBezTo>
                                    <a:pt x="27432" y="54864"/>
                                    <a:pt x="24384" y="53340"/>
                                    <a:pt x="19812" y="53340"/>
                                  </a:cubicBezTo>
                                  <a:lnTo>
                                    <a:pt x="18288" y="53340"/>
                                  </a:lnTo>
                                  <a:lnTo>
                                    <a:pt x="18288" y="51816"/>
                                  </a:lnTo>
                                  <a:cubicBezTo>
                                    <a:pt x="21336" y="50292"/>
                                    <a:pt x="25908" y="48768"/>
                                    <a:pt x="28956" y="47244"/>
                                  </a:cubicBezTo>
                                  <a:cubicBezTo>
                                    <a:pt x="33528" y="44196"/>
                                    <a:pt x="36576" y="41148"/>
                                    <a:pt x="38100" y="38100"/>
                                  </a:cubicBezTo>
                                  <a:cubicBezTo>
                                    <a:pt x="39624" y="35052"/>
                                    <a:pt x="41243" y="32004"/>
                                    <a:pt x="41243" y="27432"/>
                                  </a:cubicBezTo>
                                  <a:cubicBezTo>
                                    <a:pt x="41243" y="22860"/>
                                    <a:pt x="39624" y="18288"/>
                                    <a:pt x="36576" y="15240"/>
                                  </a:cubicBezTo>
                                  <a:cubicBezTo>
                                    <a:pt x="33528" y="12192"/>
                                    <a:pt x="28956" y="10668"/>
                                    <a:pt x="24384" y="10668"/>
                                  </a:cubicBezTo>
                                  <a:cubicBezTo>
                                    <a:pt x="16764" y="10668"/>
                                    <a:pt x="10668" y="15240"/>
                                    <a:pt x="4572" y="22860"/>
                                  </a:cubicBezTo>
                                  <a:lnTo>
                                    <a:pt x="3048" y="21336"/>
                                  </a:lnTo>
                                  <a:cubicBezTo>
                                    <a:pt x="4572" y="15240"/>
                                    <a:pt x="9144" y="9144"/>
                                    <a:pt x="13716" y="6096"/>
                                  </a:cubicBezTo>
                                  <a:cubicBezTo>
                                    <a:pt x="18288" y="1524"/>
                                    <a:pt x="22860" y="0"/>
                                    <a:pt x="2895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4" name="Shape 21304"/>
                          <wps:cNvSpPr/>
                          <wps:spPr>
                            <a:xfrm>
                              <a:off x="1262444" y="510898"/>
                              <a:ext cx="29003" cy="169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03" h="16978">
                                  <a:moveTo>
                                    <a:pt x="29003" y="0"/>
                                  </a:moveTo>
                                  <a:lnTo>
                                    <a:pt x="29003" y="9768"/>
                                  </a:lnTo>
                                  <a:lnTo>
                                    <a:pt x="3048" y="16978"/>
                                  </a:lnTo>
                                  <a:lnTo>
                                    <a:pt x="0" y="16978"/>
                                  </a:lnTo>
                                  <a:lnTo>
                                    <a:pt x="0" y="13930"/>
                                  </a:lnTo>
                                  <a:cubicBezTo>
                                    <a:pt x="6096" y="13930"/>
                                    <a:pt x="12192" y="12406"/>
                                    <a:pt x="18288" y="9358"/>
                                  </a:cubicBezTo>
                                  <a:cubicBezTo>
                                    <a:pt x="20574" y="8596"/>
                                    <a:pt x="23241" y="6691"/>
                                    <a:pt x="25908" y="4024"/>
                                  </a:cubicBezTo>
                                  <a:lnTo>
                                    <a:pt x="2900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5" name="Shape 21305"/>
                          <wps:cNvSpPr/>
                          <wps:spPr>
                            <a:xfrm>
                              <a:off x="1259395" y="422625"/>
                              <a:ext cx="32052" cy="670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67056">
                                  <a:moveTo>
                                    <a:pt x="32004" y="0"/>
                                  </a:moveTo>
                                  <a:lnTo>
                                    <a:pt x="32052" y="13"/>
                                  </a:lnTo>
                                  <a:lnTo>
                                    <a:pt x="32052" y="5245"/>
                                  </a:lnTo>
                                  <a:lnTo>
                                    <a:pt x="30480" y="4572"/>
                                  </a:lnTo>
                                  <a:cubicBezTo>
                                    <a:pt x="25908" y="4572"/>
                                    <a:pt x="22860" y="7620"/>
                                    <a:pt x="18288" y="10668"/>
                                  </a:cubicBezTo>
                                  <a:cubicBezTo>
                                    <a:pt x="15240" y="15239"/>
                                    <a:pt x="13716" y="21336"/>
                                    <a:pt x="13716" y="28956"/>
                                  </a:cubicBezTo>
                                  <a:cubicBezTo>
                                    <a:pt x="13716" y="39624"/>
                                    <a:pt x="16764" y="47244"/>
                                    <a:pt x="19812" y="53339"/>
                                  </a:cubicBezTo>
                                  <a:cubicBezTo>
                                    <a:pt x="24384" y="57912"/>
                                    <a:pt x="27432" y="59436"/>
                                    <a:pt x="32004" y="59436"/>
                                  </a:cubicBezTo>
                                  <a:lnTo>
                                    <a:pt x="32052" y="59428"/>
                                  </a:lnTo>
                                  <a:lnTo>
                                    <a:pt x="32052" y="64862"/>
                                  </a:lnTo>
                                  <a:lnTo>
                                    <a:pt x="25908" y="67056"/>
                                  </a:lnTo>
                                  <a:cubicBezTo>
                                    <a:pt x="19812" y="67056"/>
                                    <a:pt x="13716" y="64008"/>
                                    <a:pt x="7620" y="57912"/>
                                  </a:cubicBezTo>
                                  <a:cubicBezTo>
                                    <a:pt x="3048" y="53339"/>
                                    <a:pt x="0" y="45720"/>
                                    <a:pt x="0" y="36576"/>
                                  </a:cubicBezTo>
                                  <a:cubicBezTo>
                                    <a:pt x="0" y="27432"/>
                                    <a:pt x="3048" y="19812"/>
                                    <a:pt x="7620" y="13715"/>
                                  </a:cubicBezTo>
                                  <a:cubicBezTo>
                                    <a:pt x="13716" y="4572"/>
                                    <a:pt x="22860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6" name="Shape 21306"/>
                          <wps:cNvSpPr/>
                          <wps:spPr>
                            <a:xfrm>
                              <a:off x="1291447" y="422639"/>
                              <a:ext cx="32052" cy="980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98028">
                                  <a:moveTo>
                                    <a:pt x="0" y="0"/>
                                  </a:moveTo>
                                  <a:lnTo>
                                    <a:pt x="11204" y="3035"/>
                                  </a:lnTo>
                                  <a:cubicBezTo>
                                    <a:pt x="14835" y="4940"/>
                                    <a:pt x="18288" y="7607"/>
                                    <a:pt x="21384" y="10654"/>
                                  </a:cubicBezTo>
                                  <a:cubicBezTo>
                                    <a:pt x="29004" y="19799"/>
                                    <a:pt x="32052" y="28942"/>
                                    <a:pt x="32052" y="42659"/>
                                  </a:cubicBezTo>
                                  <a:cubicBezTo>
                                    <a:pt x="32052" y="53326"/>
                                    <a:pt x="29004" y="63995"/>
                                    <a:pt x="24432" y="73138"/>
                                  </a:cubicBezTo>
                                  <a:cubicBezTo>
                                    <a:pt x="18336" y="83902"/>
                                    <a:pt x="10620" y="91522"/>
                                    <a:pt x="1476" y="97618"/>
                                  </a:cubicBezTo>
                                  <a:lnTo>
                                    <a:pt x="0" y="98028"/>
                                  </a:lnTo>
                                  <a:lnTo>
                                    <a:pt x="0" y="88260"/>
                                  </a:lnTo>
                                  <a:lnTo>
                                    <a:pt x="4525" y="82378"/>
                                  </a:lnTo>
                                  <a:cubicBezTo>
                                    <a:pt x="9097" y="76187"/>
                                    <a:pt x="13669" y="67042"/>
                                    <a:pt x="15192" y="59423"/>
                                  </a:cubicBezTo>
                                  <a:lnTo>
                                    <a:pt x="0" y="64849"/>
                                  </a:lnTo>
                                  <a:lnTo>
                                    <a:pt x="0" y="59415"/>
                                  </a:lnTo>
                                  <a:lnTo>
                                    <a:pt x="9097" y="57899"/>
                                  </a:lnTo>
                                  <a:cubicBezTo>
                                    <a:pt x="12145" y="56375"/>
                                    <a:pt x="13669" y="54850"/>
                                    <a:pt x="16717" y="53326"/>
                                  </a:cubicBezTo>
                                  <a:cubicBezTo>
                                    <a:pt x="18336" y="47230"/>
                                    <a:pt x="18336" y="42659"/>
                                    <a:pt x="18336" y="38087"/>
                                  </a:cubicBezTo>
                                  <a:cubicBezTo>
                                    <a:pt x="18336" y="33514"/>
                                    <a:pt x="16717" y="27418"/>
                                    <a:pt x="15192" y="22847"/>
                                  </a:cubicBezTo>
                                  <a:cubicBezTo>
                                    <a:pt x="13669" y="16750"/>
                                    <a:pt x="12145" y="12178"/>
                                    <a:pt x="9097" y="9130"/>
                                  </a:cubicBezTo>
                                  <a:lnTo>
                                    <a:pt x="0" y="523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7" name="Shape 21307"/>
                          <wps:cNvSpPr/>
                          <wps:spPr>
                            <a:xfrm>
                              <a:off x="1335691" y="422625"/>
                              <a:ext cx="5800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05251">
                                  <a:moveTo>
                                    <a:pt x="28956" y="0"/>
                                  </a:moveTo>
                                  <a:cubicBezTo>
                                    <a:pt x="38100" y="0"/>
                                    <a:pt x="44291" y="3048"/>
                                    <a:pt x="48863" y="7620"/>
                                  </a:cubicBezTo>
                                  <a:cubicBezTo>
                                    <a:pt x="51911" y="12192"/>
                                    <a:pt x="53435" y="16764"/>
                                    <a:pt x="53435" y="21336"/>
                                  </a:cubicBezTo>
                                  <a:cubicBezTo>
                                    <a:pt x="53435" y="27432"/>
                                    <a:pt x="48863" y="35052"/>
                                    <a:pt x="39624" y="44196"/>
                                  </a:cubicBezTo>
                                  <a:cubicBezTo>
                                    <a:pt x="45815" y="45720"/>
                                    <a:pt x="50387" y="48768"/>
                                    <a:pt x="53435" y="53340"/>
                                  </a:cubicBezTo>
                                  <a:cubicBezTo>
                                    <a:pt x="56483" y="57912"/>
                                    <a:pt x="58007" y="64008"/>
                                    <a:pt x="58007" y="70104"/>
                                  </a:cubicBezTo>
                                  <a:cubicBezTo>
                                    <a:pt x="58007" y="79343"/>
                                    <a:pt x="54959" y="86963"/>
                                    <a:pt x="50387" y="93059"/>
                                  </a:cubicBezTo>
                                  <a:cubicBezTo>
                                    <a:pt x="42767" y="100679"/>
                                    <a:pt x="32004" y="105251"/>
                                    <a:pt x="18288" y="105251"/>
                                  </a:cubicBezTo>
                                  <a:cubicBezTo>
                                    <a:pt x="12192" y="105251"/>
                                    <a:pt x="7620" y="103727"/>
                                    <a:pt x="4572" y="102203"/>
                                  </a:cubicBezTo>
                                  <a:cubicBezTo>
                                    <a:pt x="1524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1524" y="94583"/>
                                    <a:pt x="3048" y="93059"/>
                                  </a:cubicBezTo>
                                  <a:cubicBezTo>
                                    <a:pt x="3048" y="93059"/>
                                    <a:pt x="4572" y="91536"/>
                                    <a:pt x="6096" y="91536"/>
                                  </a:cubicBezTo>
                                  <a:cubicBezTo>
                                    <a:pt x="7620" y="91536"/>
                                    <a:pt x="9144" y="91536"/>
                                    <a:pt x="10668" y="93059"/>
                                  </a:cubicBezTo>
                                  <a:cubicBezTo>
                                    <a:pt x="10668" y="93059"/>
                                    <a:pt x="13716" y="93059"/>
                                    <a:pt x="16764" y="94583"/>
                                  </a:cubicBezTo>
                                  <a:cubicBezTo>
                                    <a:pt x="19812" y="96107"/>
                                    <a:pt x="21336" y="97631"/>
                                    <a:pt x="22860" y="97631"/>
                                  </a:cubicBezTo>
                                  <a:cubicBezTo>
                                    <a:pt x="24384" y="99155"/>
                                    <a:pt x="25908" y="99155"/>
                                    <a:pt x="28956" y="99155"/>
                                  </a:cubicBezTo>
                                  <a:cubicBezTo>
                                    <a:pt x="33528" y="99155"/>
                                    <a:pt x="38100" y="96107"/>
                                    <a:pt x="41243" y="93059"/>
                                  </a:cubicBezTo>
                                  <a:cubicBezTo>
                                    <a:pt x="45815" y="88487"/>
                                    <a:pt x="47339" y="83915"/>
                                    <a:pt x="47339" y="79343"/>
                                  </a:cubicBezTo>
                                  <a:cubicBezTo>
                                    <a:pt x="47339" y="74676"/>
                                    <a:pt x="45815" y="71628"/>
                                    <a:pt x="44291" y="67056"/>
                                  </a:cubicBezTo>
                                  <a:cubicBezTo>
                                    <a:pt x="42767" y="64008"/>
                                    <a:pt x="41243" y="62484"/>
                                    <a:pt x="39624" y="60960"/>
                                  </a:cubicBezTo>
                                  <a:cubicBezTo>
                                    <a:pt x="38100" y="59436"/>
                                    <a:pt x="35052" y="57912"/>
                                    <a:pt x="32004" y="56388"/>
                                  </a:cubicBezTo>
                                  <a:cubicBezTo>
                                    <a:pt x="27432" y="54864"/>
                                    <a:pt x="24384" y="53340"/>
                                    <a:pt x="19812" y="53340"/>
                                  </a:cubicBezTo>
                                  <a:lnTo>
                                    <a:pt x="18288" y="53340"/>
                                  </a:lnTo>
                                  <a:lnTo>
                                    <a:pt x="18288" y="51816"/>
                                  </a:lnTo>
                                  <a:cubicBezTo>
                                    <a:pt x="21336" y="50292"/>
                                    <a:pt x="25908" y="48768"/>
                                    <a:pt x="28956" y="47244"/>
                                  </a:cubicBezTo>
                                  <a:cubicBezTo>
                                    <a:pt x="33528" y="44196"/>
                                    <a:pt x="36576" y="41148"/>
                                    <a:pt x="38100" y="38100"/>
                                  </a:cubicBezTo>
                                  <a:cubicBezTo>
                                    <a:pt x="39624" y="35052"/>
                                    <a:pt x="41243" y="32004"/>
                                    <a:pt x="41243" y="27432"/>
                                  </a:cubicBezTo>
                                  <a:cubicBezTo>
                                    <a:pt x="41243" y="22860"/>
                                    <a:pt x="39624" y="18288"/>
                                    <a:pt x="36576" y="15240"/>
                                  </a:cubicBezTo>
                                  <a:cubicBezTo>
                                    <a:pt x="33528" y="12192"/>
                                    <a:pt x="28956" y="10668"/>
                                    <a:pt x="24384" y="10668"/>
                                  </a:cubicBezTo>
                                  <a:cubicBezTo>
                                    <a:pt x="16764" y="10668"/>
                                    <a:pt x="10668" y="15240"/>
                                    <a:pt x="4572" y="22860"/>
                                  </a:cubicBezTo>
                                  <a:lnTo>
                                    <a:pt x="3048" y="21336"/>
                                  </a:lnTo>
                                  <a:cubicBezTo>
                                    <a:pt x="4572" y="15240"/>
                                    <a:pt x="9144" y="9144"/>
                                    <a:pt x="13716" y="6096"/>
                                  </a:cubicBezTo>
                                  <a:cubicBezTo>
                                    <a:pt x="18288" y="1524"/>
                                    <a:pt x="22860" y="0"/>
                                    <a:pt x="2895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8" name="Shape 21308"/>
                          <wps:cNvSpPr/>
                          <wps:spPr>
                            <a:xfrm>
                              <a:off x="0" y="836009"/>
                              <a:ext cx="84010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4010" h="100679">
                                  <a:moveTo>
                                    <a:pt x="1619" y="0"/>
                                  </a:moveTo>
                                  <a:lnTo>
                                    <a:pt x="84010" y="0"/>
                                  </a:lnTo>
                                  <a:lnTo>
                                    <a:pt x="84010" y="22860"/>
                                  </a:lnTo>
                                  <a:lnTo>
                                    <a:pt x="82486" y="22860"/>
                                  </a:lnTo>
                                  <a:cubicBezTo>
                                    <a:pt x="80963" y="18288"/>
                                    <a:pt x="80963" y="15240"/>
                                    <a:pt x="79438" y="13716"/>
                                  </a:cubicBezTo>
                                  <a:cubicBezTo>
                                    <a:pt x="77914" y="10668"/>
                                    <a:pt x="76390" y="9144"/>
                                    <a:pt x="73343" y="7620"/>
                                  </a:cubicBezTo>
                                  <a:cubicBezTo>
                                    <a:pt x="70294" y="6096"/>
                                    <a:pt x="67246" y="6096"/>
                                    <a:pt x="62674" y="6096"/>
                                  </a:cubicBezTo>
                                  <a:lnTo>
                                    <a:pt x="48863" y="6096"/>
                                  </a:lnTo>
                                  <a:lnTo>
                                    <a:pt x="48863" y="82391"/>
                                  </a:lnTo>
                                  <a:cubicBezTo>
                                    <a:pt x="48863" y="88488"/>
                                    <a:pt x="50387" y="93059"/>
                                    <a:pt x="50387" y="94583"/>
                                  </a:cubicBezTo>
                                  <a:cubicBezTo>
                                    <a:pt x="53435" y="96107"/>
                                    <a:pt x="56483" y="97631"/>
                                    <a:pt x="59531" y="97631"/>
                                  </a:cubicBezTo>
                                  <a:lnTo>
                                    <a:pt x="62674" y="97631"/>
                                  </a:lnTo>
                                  <a:lnTo>
                                    <a:pt x="62674" y="100679"/>
                                  </a:lnTo>
                                  <a:lnTo>
                                    <a:pt x="19907" y="100679"/>
                                  </a:lnTo>
                                  <a:lnTo>
                                    <a:pt x="19907" y="97631"/>
                                  </a:lnTo>
                                  <a:lnTo>
                                    <a:pt x="24479" y="97631"/>
                                  </a:lnTo>
                                  <a:cubicBezTo>
                                    <a:pt x="29051" y="97631"/>
                                    <a:pt x="32099" y="96107"/>
                                    <a:pt x="33623" y="93059"/>
                                  </a:cubicBezTo>
                                  <a:cubicBezTo>
                                    <a:pt x="33623" y="91536"/>
                                    <a:pt x="35147" y="88488"/>
                                    <a:pt x="35147" y="82391"/>
                                  </a:cubicBezTo>
                                  <a:lnTo>
                                    <a:pt x="35147" y="6096"/>
                                  </a:lnTo>
                                  <a:lnTo>
                                    <a:pt x="22955" y="6096"/>
                                  </a:lnTo>
                                  <a:cubicBezTo>
                                    <a:pt x="18383" y="6096"/>
                                    <a:pt x="15335" y="6096"/>
                                    <a:pt x="12287" y="6096"/>
                                  </a:cubicBezTo>
                                  <a:cubicBezTo>
                                    <a:pt x="10763" y="7620"/>
                                    <a:pt x="7715" y="9144"/>
                                    <a:pt x="6191" y="12192"/>
                                  </a:cubicBezTo>
                                  <a:cubicBezTo>
                                    <a:pt x="4667" y="15240"/>
                                    <a:pt x="3143" y="18288"/>
                                    <a:pt x="3143" y="22860"/>
                                  </a:cubicBezTo>
                                  <a:lnTo>
                                    <a:pt x="0" y="22860"/>
                                  </a:lnTo>
                                  <a:lnTo>
                                    <a:pt x="1619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09" name="Shape 21309"/>
                          <wps:cNvSpPr/>
                          <wps:spPr>
                            <a:xfrm>
                              <a:off x="85535" y="866780"/>
                              <a:ext cx="32814" cy="715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529">
                                  <a:moveTo>
                                    <a:pt x="32814" y="0"/>
                                  </a:moveTo>
                                  <a:lnTo>
                                    <a:pt x="32814" y="4563"/>
                                  </a:lnTo>
                                  <a:lnTo>
                                    <a:pt x="32004" y="4377"/>
                                  </a:lnTo>
                                  <a:cubicBezTo>
                                    <a:pt x="28956" y="4377"/>
                                    <a:pt x="25908" y="4377"/>
                                    <a:pt x="22860" y="5901"/>
                                  </a:cubicBezTo>
                                  <a:cubicBezTo>
                                    <a:pt x="21336" y="7425"/>
                                    <a:pt x="18288" y="10474"/>
                                    <a:pt x="16764" y="15046"/>
                                  </a:cubicBezTo>
                                  <a:cubicBezTo>
                                    <a:pt x="15240" y="18093"/>
                                    <a:pt x="13716" y="24189"/>
                                    <a:pt x="13716" y="30286"/>
                                  </a:cubicBezTo>
                                  <a:cubicBezTo>
                                    <a:pt x="13716" y="39525"/>
                                    <a:pt x="16764" y="48668"/>
                                    <a:pt x="19812" y="56289"/>
                                  </a:cubicBezTo>
                                  <a:cubicBezTo>
                                    <a:pt x="22098" y="59337"/>
                                    <a:pt x="24384" y="62004"/>
                                    <a:pt x="27051" y="63909"/>
                                  </a:cubicBezTo>
                                  <a:lnTo>
                                    <a:pt x="32814" y="65753"/>
                                  </a:lnTo>
                                  <a:lnTo>
                                    <a:pt x="32814" y="71327"/>
                                  </a:lnTo>
                                  <a:lnTo>
                                    <a:pt x="32004" y="71529"/>
                                  </a:lnTo>
                                  <a:cubicBezTo>
                                    <a:pt x="22860" y="71529"/>
                                    <a:pt x="13716" y="66956"/>
                                    <a:pt x="7620" y="59337"/>
                                  </a:cubicBezTo>
                                  <a:cubicBezTo>
                                    <a:pt x="3048" y="53241"/>
                                    <a:pt x="0" y="44097"/>
                                    <a:pt x="0" y="36477"/>
                                  </a:cubicBezTo>
                                  <a:cubicBezTo>
                                    <a:pt x="0" y="30286"/>
                                    <a:pt x="1524" y="24189"/>
                                    <a:pt x="4572" y="18093"/>
                                  </a:cubicBezTo>
                                  <a:cubicBezTo>
                                    <a:pt x="7620" y="11998"/>
                                    <a:pt x="12192" y="7425"/>
                                    <a:pt x="16764" y="4377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0" name="Shape 21310"/>
                          <wps:cNvSpPr/>
                          <wps:spPr>
                            <a:xfrm>
                              <a:off x="118348" y="866585"/>
                              <a:ext cx="34338" cy="715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4338" h="71522">
                                  <a:moveTo>
                                    <a:pt x="714" y="0"/>
                                  </a:moveTo>
                                  <a:cubicBezTo>
                                    <a:pt x="11382" y="0"/>
                                    <a:pt x="19098" y="3048"/>
                                    <a:pt x="25194" y="10668"/>
                                  </a:cubicBezTo>
                                  <a:cubicBezTo>
                                    <a:pt x="31290" y="18288"/>
                                    <a:pt x="34338" y="25908"/>
                                    <a:pt x="34338" y="35147"/>
                                  </a:cubicBezTo>
                                  <a:cubicBezTo>
                                    <a:pt x="34338" y="41243"/>
                                    <a:pt x="32814" y="47339"/>
                                    <a:pt x="29766" y="53436"/>
                                  </a:cubicBezTo>
                                  <a:cubicBezTo>
                                    <a:pt x="26718" y="59531"/>
                                    <a:pt x="22146" y="64103"/>
                                    <a:pt x="17574" y="67151"/>
                                  </a:cubicBezTo>
                                  <a:lnTo>
                                    <a:pt x="0" y="71522"/>
                                  </a:lnTo>
                                  <a:lnTo>
                                    <a:pt x="0" y="65947"/>
                                  </a:lnTo>
                                  <a:lnTo>
                                    <a:pt x="3762" y="67151"/>
                                  </a:lnTo>
                                  <a:cubicBezTo>
                                    <a:pt x="8334" y="67151"/>
                                    <a:pt x="11382" y="64103"/>
                                    <a:pt x="14526" y="61055"/>
                                  </a:cubicBezTo>
                                  <a:cubicBezTo>
                                    <a:pt x="17574" y="56483"/>
                                    <a:pt x="19098" y="50388"/>
                                    <a:pt x="19098" y="39719"/>
                                  </a:cubicBezTo>
                                  <a:cubicBezTo>
                                    <a:pt x="19098" y="27432"/>
                                    <a:pt x="17574" y="18288"/>
                                    <a:pt x="11382" y="12192"/>
                                  </a:cubicBezTo>
                                  <a:cubicBezTo>
                                    <a:pt x="9858" y="9144"/>
                                    <a:pt x="7953" y="7239"/>
                                    <a:pt x="5858" y="6096"/>
                                  </a:cubicBezTo>
                                  <a:lnTo>
                                    <a:pt x="0" y="4757"/>
                                  </a:lnTo>
                                  <a:lnTo>
                                    <a:pt x="0" y="195"/>
                                  </a:lnTo>
                                  <a:lnTo>
                                    <a:pt x="7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1" name="Shape 21311"/>
                          <wps:cNvSpPr/>
                          <wps:spPr>
                            <a:xfrm>
                              <a:off x="158877" y="845154"/>
                              <a:ext cx="41243" cy="915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6">
                                  <a:moveTo>
                                    <a:pt x="21336" y="0"/>
                                  </a:moveTo>
                                  <a:lnTo>
                                    <a:pt x="22860" y="0"/>
                                  </a:lnTo>
                                  <a:lnTo>
                                    <a:pt x="22860" y="22860"/>
                                  </a:lnTo>
                                  <a:lnTo>
                                    <a:pt x="39719" y="22860"/>
                                  </a:lnTo>
                                  <a:lnTo>
                                    <a:pt x="39719" y="27432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2860" y="71724"/>
                                  </a:lnTo>
                                  <a:cubicBezTo>
                                    <a:pt x="22860" y="76295"/>
                                    <a:pt x="24384" y="79343"/>
                                    <a:pt x="24384" y="80867"/>
                                  </a:cubicBezTo>
                                  <a:cubicBezTo>
                                    <a:pt x="25908" y="82391"/>
                                    <a:pt x="27432" y="83915"/>
                                    <a:pt x="30480" y="83915"/>
                                  </a:cubicBezTo>
                                  <a:cubicBezTo>
                                    <a:pt x="32004" y="83915"/>
                                    <a:pt x="33623" y="83915"/>
                                    <a:pt x="35147" y="82391"/>
                                  </a:cubicBezTo>
                                  <a:cubicBezTo>
                                    <a:pt x="36671" y="80867"/>
                                    <a:pt x="36671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6671" y="85439"/>
                                    <a:pt x="33623" y="88488"/>
                                  </a:cubicBezTo>
                                  <a:cubicBezTo>
                                    <a:pt x="30480" y="91536"/>
                                    <a:pt x="27432" y="91536"/>
                                    <a:pt x="24384" y="91536"/>
                                  </a:cubicBezTo>
                                  <a:cubicBezTo>
                                    <a:pt x="21336" y="91536"/>
                                    <a:pt x="19812" y="91536"/>
                                    <a:pt x="16764" y="90012"/>
                                  </a:cubicBezTo>
                                  <a:cubicBezTo>
                                    <a:pt x="15240" y="88488"/>
                                    <a:pt x="13716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343"/>
                                    <a:pt x="10668" y="74771"/>
                                  </a:cubicBezTo>
                                  <a:lnTo>
                                    <a:pt x="10668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6096" y="22860"/>
                                    <a:pt x="9144" y="19812"/>
                                  </a:cubicBezTo>
                                  <a:cubicBezTo>
                                    <a:pt x="10668" y="16764"/>
                                    <a:pt x="13716" y="13716"/>
                                    <a:pt x="16764" y="10668"/>
                                  </a:cubicBezTo>
                                  <a:cubicBezTo>
                                    <a:pt x="16764" y="9144"/>
                                    <a:pt x="18288" y="6096"/>
                                    <a:pt x="2133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2" name="Shape 21312"/>
                          <wps:cNvSpPr/>
                          <wps:spPr>
                            <a:xfrm>
                              <a:off x="210693" y="895979"/>
                              <a:ext cx="25194" cy="422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234">
                                  <a:moveTo>
                                    <a:pt x="25194" y="0"/>
                                  </a:moveTo>
                                  <a:lnTo>
                                    <a:pt x="25194" y="4730"/>
                                  </a:lnTo>
                                  <a:lnTo>
                                    <a:pt x="22860" y="5658"/>
                                  </a:lnTo>
                                  <a:cubicBezTo>
                                    <a:pt x="19812" y="8706"/>
                                    <a:pt x="16764" y="10230"/>
                                    <a:pt x="15240" y="13277"/>
                                  </a:cubicBezTo>
                                  <a:cubicBezTo>
                                    <a:pt x="13716" y="14801"/>
                                    <a:pt x="12192" y="17849"/>
                                    <a:pt x="12192" y="20898"/>
                                  </a:cubicBezTo>
                                  <a:cubicBezTo>
                                    <a:pt x="12192" y="23946"/>
                                    <a:pt x="13716" y="26994"/>
                                    <a:pt x="15240" y="30042"/>
                                  </a:cubicBezTo>
                                  <a:cubicBezTo>
                                    <a:pt x="16764" y="31566"/>
                                    <a:pt x="19812" y="33089"/>
                                    <a:pt x="22860" y="33089"/>
                                  </a:cubicBezTo>
                                  <a:lnTo>
                                    <a:pt x="25194" y="31930"/>
                                  </a:lnTo>
                                  <a:lnTo>
                                    <a:pt x="25194" y="38649"/>
                                  </a:lnTo>
                                  <a:lnTo>
                                    <a:pt x="24384" y="39185"/>
                                  </a:lnTo>
                                  <a:cubicBezTo>
                                    <a:pt x="21336" y="40710"/>
                                    <a:pt x="18288" y="42234"/>
                                    <a:pt x="15240" y="42234"/>
                                  </a:cubicBezTo>
                                  <a:cubicBezTo>
                                    <a:pt x="10668" y="42234"/>
                                    <a:pt x="7620" y="40710"/>
                                    <a:pt x="4572" y="37661"/>
                                  </a:cubicBezTo>
                                  <a:cubicBezTo>
                                    <a:pt x="1524" y="33089"/>
                                    <a:pt x="0" y="30042"/>
                                    <a:pt x="0" y="23946"/>
                                  </a:cubicBezTo>
                                  <a:cubicBezTo>
                                    <a:pt x="0" y="20898"/>
                                    <a:pt x="0" y="17849"/>
                                    <a:pt x="1524" y="14801"/>
                                  </a:cubicBezTo>
                                  <a:cubicBezTo>
                                    <a:pt x="4572" y="11754"/>
                                    <a:pt x="7620" y="8706"/>
                                    <a:pt x="12192" y="5658"/>
                                  </a:cubicBezTo>
                                  <a:cubicBezTo>
                                    <a:pt x="15240" y="4134"/>
                                    <a:pt x="18669" y="2610"/>
                                    <a:pt x="22872" y="895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3" name="Shape 21313"/>
                          <wps:cNvSpPr/>
                          <wps:spPr>
                            <a:xfrm>
                              <a:off x="213741" y="867166"/>
                              <a:ext cx="22146" cy="238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803">
                                  <a:moveTo>
                                    <a:pt x="22146" y="0"/>
                                  </a:moveTo>
                                  <a:lnTo>
                                    <a:pt x="22146" y="4221"/>
                                  </a:lnTo>
                                  <a:lnTo>
                                    <a:pt x="21336" y="3991"/>
                                  </a:lnTo>
                                  <a:cubicBezTo>
                                    <a:pt x="18288" y="3991"/>
                                    <a:pt x="16764" y="3991"/>
                                    <a:pt x="15240" y="5515"/>
                                  </a:cubicBezTo>
                                  <a:cubicBezTo>
                                    <a:pt x="12192" y="7039"/>
                                    <a:pt x="12192" y="10087"/>
                                    <a:pt x="12192" y="11612"/>
                                  </a:cubicBezTo>
                                  <a:lnTo>
                                    <a:pt x="12192" y="16184"/>
                                  </a:lnTo>
                                  <a:cubicBezTo>
                                    <a:pt x="12192" y="17707"/>
                                    <a:pt x="10668" y="20755"/>
                                    <a:pt x="10668" y="20755"/>
                                  </a:cubicBezTo>
                                  <a:cubicBezTo>
                                    <a:pt x="9144" y="22279"/>
                                    <a:pt x="7620" y="23803"/>
                                    <a:pt x="6096" y="23803"/>
                                  </a:cubicBezTo>
                                  <a:cubicBezTo>
                                    <a:pt x="3048" y="23803"/>
                                    <a:pt x="1524" y="22279"/>
                                    <a:pt x="1524" y="20755"/>
                                  </a:cubicBezTo>
                                  <a:cubicBezTo>
                                    <a:pt x="0" y="20755"/>
                                    <a:pt x="0" y="17707"/>
                                    <a:pt x="0" y="16184"/>
                                  </a:cubicBezTo>
                                  <a:cubicBezTo>
                                    <a:pt x="0" y="11612"/>
                                    <a:pt x="1524" y="8563"/>
                                    <a:pt x="6096" y="3991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4" name="Shape 21314"/>
                          <wps:cNvSpPr/>
                          <wps:spPr>
                            <a:xfrm>
                              <a:off x="235887" y="866585"/>
                              <a:ext cx="35862" cy="71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62" h="71628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6096"/>
                                    <a:pt x="23670" y="9144"/>
                                  </a:cubicBezTo>
                                  <a:cubicBezTo>
                                    <a:pt x="23670" y="12192"/>
                                    <a:pt x="25194" y="16764"/>
                                    <a:pt x="25194" y="22860"/>
                                  </a:cubicBezTo>
                                  <a:lnTo>
                                    <a:pt x="25194" y="45720"/>
                                  </a:lnTo>
                                  <a:cubicBezTo>
                                    <a:pt x="25194" y="51816"/>
                                    <a:pt x="25194" y="56388"/>
                                    <a:pt x="25194" y="57912"/>
                                  </a:cubicBezTo>
                                  <a:cubicBezTo>
                                    <a:pt x="25194" y="59436"/>
                                    <a:pt x="25194" y="60960"/>
                                    <a:pt x="26718" y="60960"/>
                                  </a:cubicBezTo>
                                  <a:cubicBezTo>
                                    <a:pt x="26718" y="60960"/>
                                    <a:pt x="28242" y="60960"/>
                                    <a:pt x="28242" y="60960"/>
                                  </a:cubicBezTo>
                                  <a:cubicBezTo>
                                    <a:pt x="29766" y="60960"/>
                                    <a:pt x="29766" y="60960"/>
                                    <a:pt x="29766" y="60960"/>
                                  </a:cubicBezTo>
                                  <a:cubicBezTo>
                                    <a:pt x="31290" y="60960"/>
                                    <a:pt x="32814" y="59436"/>
                                    <a:pt x="35862" y="56388"/>
                                  </a:cubicBezTo>
                                  <a:lnTo>
                                    <a:pt x="35862" y="59436"/>
                                  </a:lnTo>
                                  <a:cubicBezTo>
                                    <a:pt x="31290" y="67056"/>
                                    <a:pt x="25194" y="71628"/>
                                    <a:pt x="20622" y="71628"/>
                                  </a:cubicBezTo>
                                  <a:cubicBezTo>
                                    <a:pt x="17574" y="71628"/>
                                    <a:pt x="16050" y="70104"/>
                                    <a:pt x="14526" y="68580"/>
                                  </a:cubicBezTo>
                                  <a:cubicBezTo>
                                    <a:pt x="13002" y="67056"/>
                                    <a:pt x="13002" y="64008"/>
                                    <a:pt x="13002" y="59436"/>
                                  </a:cubicBezTo>
                                  <a:lnTo>
                                    <a:pt x="0" y="68043"/>
                                  </a:lnTo>
                                  <a:lnTo>
                                    <a:pt x="0" y="61324"/>
                                  </a:lnTo>
                                  <a:lnTo>
                                    <a:pt x="13002" y="54864"/>
                                  </a:lnTo>
                                  <a:lnTo>
                                    <a:pt x="13002" y="28956"/>
                                  </a:lnTo>
                                  <a:lnTo>
                                    <a:pt x="0" y="34124"/>
                                  </a:lnTo>
                                  <a:lnTo>
                                    <a:pt x="0" y="29394"/>
                                  </a:lnTo>
                                  <a:lnTo>
                                    <a:pt x="13002" y="24384"/>
                                  </a:lnTo>
                                  <a:lnTo>
                                    <a:pt x="13002" y="21336"/>
                                  </a:lnTo>
                                  <a:cubicBezTo>
                                    <a:pt x="13002" y="15240"/>
                                    <a:pt x="11478" y="10668"/>
                                    <a:pt x="9954" y="7620"/>
                                  </a:cubicBezTo>
                                  <a:lnTo>
                                    <a:pt x="0" y="4801"/>
                                  </a:lnTo>
                                  <a:lnTo>
                                    <a:pt x="0" y="581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5" name="Shape 21315"/>
                          <wps:cNvSpPr/>
                          <wps:spPr>
                            <a:xfrm>
                              <a:off x="276320" y="829914"/>
                              <a:ext cx="35147" cy="106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147" h="106775">
                                  <a:moveTo>
                                    <a:pt x="19812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91536"/>
                                  </a:lnTo>
                                  <a:cubicBezTo>
                                    <a:pt x="22955" y="94583"/>
                                    <a:pt x="24479" y="97631"/>
                                    <a:pt x="24479" y="99155"/>
                                  </a:cubicBezTo>
                                  <a:cubicBezTo>
                                    <a:pt x="24479" y="100679"/>
                                    <a:pt x="26003" y="102203"/>
                                    <a:pt x="27527" y="102203"/>
                                  </a:cubicBezTo>
                                  <a:cubicBezTo>
                                    <a:pt x="29051" y="103727"/>
                                    <a:pt x="30575" y="103727"/>
                                    <a:pt x="35147" y="103727"/>
                                  </a:cubicBezTo>
                                  <a:lnTo>
                                    <a:pt x="35147" y="106775"/>
                                  </a:lnTo>
                                  <a:lnTo>
                                    <a:pt x="1524" y="106775"/>
                                  </a:lnTo>
                                  <a:lnTo>
                                    <a:pt x="1524" y="103727"/>
                                  </a:lnTo>
                                  <a:cubicBezTo>
                                    <a:pt x="4572" y="103727"/>
                                    <a:pt x="6096" y="103727"/>
                                    <a:pt x="7620" y="102203"/>
                                  </a:cubicBezTo>
                                  <a:cubicBezTo>
                                    <a:pt x="9144" y="102203"/>
                                    <a:pt x="9144" y="100679"/>
                                    <a:pt x="10668" y="99155"/>
                                  </a:cubicBezTo>
                                  <a:cubicBezTo>
                                    <a:pt x="10668" y="97631"/>
                                    <a:pt x="10668" y="94583"/>
                                    <a:pt x="10668" y="91536"/>
                                  </a:cubicBezTo>
                                  <a:lnTo>
                                    <a:pt x="10668" y="29051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5240"/>
                                  </a:cubicBezTo>
                                  <a:cubicBezTo>
                                    <a:pt x="10668" y="13716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6" name="Shape 21316"/>
                          <wps:cNvSpPr/>
                          <wps:spPr>
                            <a:xfrm>
                              <a:off x="360331" y="836010"/>
                              <a:ext cx="56436" cy="10067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6436" h="100679">
                                  <a:moveTo>
                                    <a:pt x="0" y="0"/>
                                  </a:moveTo>
                                  <a:lnTo>
                                    <a:pt x="41148" y="0"/>
                                  </a:lnTo>
                                  <a:lnTo>
                                    <a:pt x="56436" y="887"/>
                                  </a:lnTo>
                                  <a:lnTo>
                                    <a:pt x="56436" y="7007"/>
                                  </a:lnTo>
                                  <a:lnTo>
                                    <a:pt x="44196" y="4572"/>
                                  </a:lnTo>
                                  <a:cubicBezTo>
                                    <a:pt x="39624" y="4572"/>
                                    <a:pt x="33528" y="6096"/>
                                    <a:pt x="28956" y="7620"/>
                                  </a:cubicBezTo>
                                  <a:lnTo>
                                    <a:pt x="28956" y="93059"/>
                                  </a:lnTo>
                                  <a:cubicBezTo>
                                    <a:pt x="35052" y="94583"/>
                                    <a:pt x="39624" y="94583"/>
                                    <a:pt x="44196" y="94583"/>
                                  </a:cubicBezTo>
                                  <a:lnTo>
                                    <a:pt x="56436" y="92578"/>
                                  </a:lnTo>
                                  <a:lnTo>
                                    <a:pt x="56436" y="98631"/>
                                  </a:lnTo>
                                  <a:lnTo>
                                    <a:pt x="44196" y="100679"/>
                                  </a:lnTo>
                                  <a:lnTo>
                                    <a:pt x="0" y="100679"/>
                                  </a:lnTo>
                                  <a:lnTo>
                                    <a:pt x="0" y="97631"/>
                                  </a:lnTo>
                                  <a:lnTo>
                                    <a:pt x="3048" y="97631"/>
                                  </a:lnTo>
                                  <a:cubicBezTo>
                                    <a:pt x="7620" y="97631"/>
                                    <a:pt x="10668" y="96107"/>
                                    <a:pt x="12192" y="93059"/>
                                  </a:cubicBezTo>
                                  <a:cubicBezTo>
                                    <a:pt x="13716" y="91536"/>
                                    <a:pt x="13716" y="88487"/>
                                    <a:pt x="13716" y="82391"/>
                                  </a:cubicBezTo>
                                  <a:lnTo>
                                    <a:pt x="13716" y="16764"/>
                                  </a:lnTo>
                                  <a:cubicBezTo>
                                    <a:pt x="13716" y="10668"/>
                                    <a:pt x="13716" y="7620"/>
                                    <a:pt x="12192" y="4572"/>
                                  </a:cubicBezTo>
                                  <a:cubicBezTo>
                                    <a:pt x="10668" y="3048"/>
                                    <a:pt x="7620" y="1524"/>
                                    <a:pt x="3048" y="1524"/>
                                  </a:cubicBezTo>
                                  <a:lnTo>
                                    <a:pt x="0" y="15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7" name="Shape 21317"/>
                          <wps:cNvSpPr/>
                          <wps:spPr>
                            <a:xfrm>
                              <a:off x="416766" y="836897"/>
                              <a:ext cx="45768" cy="977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768" h="97744">
                                  <a:moveTo>
                                    <a:pt x="0" y="0"/>
                                  </a:moveTo>
                                  <a:lnTo>
                                    <a:pt x="4417" y="257"/>
                                  </a:lnTo>
                                  <a:cubicBezTo>
                                    <a:pt x="9954" y="1018"/>
                                    <a:pt x="14526" y="2161"/>
                                    <a:pt x="18336" y="3685"/>
                                  </a:cubicBezTo>
                                  <a:cubicBezTo>
                                    <a:pt x="27480" y="6733"/>
                                    <a:pt x="33576" y="12829"/>
                                    <a:pt x="38148" y="20544"/>
                                  </a:cubicBezTo>
                                  <a:cubicBezTo>
                                    <a:pt x="42720" y="28164"/>
                                    <a:pt x="45768" y="37309"/>
                                    <a:pt x="45768" y="47976"/>
                                  </a:cubicBezTo>
                                  <a:cubicBezTo>
                                    <a:pt x="45768" y="63216"/>
                                    <a:pt x="41196" y="73885"/>
                                    <a:pt x="32052" y="83028"/>
                                  </a:cubicBezTo>
                                  <a:cubicBezTo>
                                    <a:pt x="27480" y="88363"/>
                                    <a:pt x="21384" y="92553"/>
                                    <a:pt x="13942" y="95411"/>
                                  </a:cubicBezTo>
                                  <a:lnTo>
                                    <a:pt x="0" y="97744"/>
                                  </a:lnTo>
                                  <a:lnTo>
                                    <a:pt x="0" y="91691"/>
                                  </a:lnTo>
                                  <a:lnTo>
                                    <a:pt x="4036" y="91029"/>
                                  </a:lnTo>
                                  <a:cubicBezTo>
                                    <a:pt x="8811" y="89125"/>
                                    <a:pt x="13002" y="86076"/>
                                    <a:pt x="16812" y="81504"/>
                                  </a:cubicBezTo>
                                  <a:cubicBezTo>
                                    <a:pt x="24432" y="73885"/>
                                    <a:pt x="27480" y="63216"/>
                                    <a:pt x="27480" y="49500"/>
                                  </a:cubicBezTo>
                                  <a:cubicBezTo>
                                    <a:pt x="27480" y="35785"/>
                                    <a:pt x="24432" y="23592"/>
                                    <a:pt x="16812" y="15877"/>
                                  </a:cubicBezTo>
                                  <a:cubicBezTo>
                                    <a:pt x="13002" y="12067"/>
                                    <a:pt x="8811" y="9019"/>
                                    <a:pt x="4036" y="6924"/>
                                  </a:cubicBezTo>
                                  <a:lnTo>
                                    <a:pt x="0" y="61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8" name="Shape 21318"/>
                          <wps:cNvSpPr/>
                          <wps:spPr>
                            <a:xfrm>
                              <a:off x="477869" y="868557"/>
                              <a:ext cx="25956" cy="6843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68431">
                                  <a:moveTo>
                                    <a:pt x="25956" y="0"/>
                                  </a:moveTo>
                                  <a:lnTo>
                                    <a:pt x="25956" y="3190"/>
                                  </a:lnTo>
                                  <a:lnTo>
                                    <a:pt x="15335" y="7172"/>
                                  </a:lnTo>
                                  <a:cubicBezTo>
                                    <a:pt x="12287" y="10220"/>
                                    <a:pt x="10668" y="14792"/>
                                    <a:pt x="10668" y="20889"/>
                                  </a:cubicBezTo>
                                  <a:lnTo>
                                    <a:pt x="25956" y="20889"/>
                                  </a:lnTo>
                                  <a:lnTo>
                                    <a:pt x="25956" y="25460"/>
                                  </a:lnTo>
                                  <a:lnTo>
                                    <a:pt x="10668" y="25460"/>
                                  </a:lnTo>
                                  <a:cubicBezTo>
                                    <a:pt x="10668" y="36129"/>
                                    <a:pt x="12287" y="43844"/>
                                    <a:pt x="18383" y="48416"/>
                                  </a:cubicBezTo>
                                  <a:lnTo>
                                    <a:pt x="25956" y="52546"/>
                                  </a:lnTo>
                                  <a:lnTo>
                                    <a:pt x="25956" y="68431"/>
                                  </a:lnTo>
                                  <a:lnTo>
                                    <a:pt x="7620" y="60608"/>
                                  </a:lnTo>
                                  <a:cubicBezTo>
                                    <a:pt x="3048" y="54511"/>
                                    <a:pt x="0" y="45368"/>
                                    <a:pt x="0" y="34604"/>
                                  </a:cubicBezTo>
                                  <a:cubicBezTo>
                                    <a:pt x="0" y="22413"/>
                                    <a:pt x="3048" y="13268"/>
                                    <a:pt x="9144" y="7172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19" name="Shape 21319"/>
                          <wps:cNvSpPr/>
                          <wps:spPr>
                            <a:xfrm>
                              <a:off x="503825" y="909258"/>
                              <a:ext cx="32052" cy="290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29051">
                                  <a:moveTo>
                                    <a:pt x="29004" y="0"/>
                                  </a:moveTo>
                                  <a:lnTo>
                                    <a:pt x="32052" y="1619"/>
                                  </a:lnTo>
                                  <a:cubicBezTo>
                                    <a:pt x="30528" y="9239"/>
                                    <a:pt x="27480" y="15335"/>
                                    <a:pt x="22908" y="21431"/>
                                  </a:cubicBezTo>
                                  <a:cubicBezTo>
                                    <a:pt x="16812" y="26003"/>
                                    <a:pt x="10716" y="29051"/>
                                    <a:pt x="3096" y="29051"/>
                                  </a:cubicBezTo>
                                  <a:lnTo>
                                    <a:pt x="0" y="27730"/>
                                  </a:lnTo>
                                  <a:lnTo>
                                    <a:pt x="0" y="11846"/>
                                  </a:lnTo>
                                  <a:lnTo>
                                    <a:pt x="9192" y="16859"/>
                                  </a:lnTo>
                                  <a:cubicBezTo>
                                    <a:pt x="13764" y="16859"/>
                                    <a:pt x="16812" y="15335"/>
                                    <a:pt x="21384" y="13811"/>
                                  </a:cubicBezTo>
                                  <a:cubicBezTo>
                                    <a:pt x="24432" y="10763"/>
                                    <a:pt x="27480" y="6191"/>
                                    <a:pt x="29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0" name="Shape 21320"/>
                          <wps:cNvSpPr/>
                          <wps:spPr>
                            <a:xfrm>
                              <a:off x="503825" y="866586"/>
                              <a:ext cx="32052" cy="274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52" h="27432">
                                  <a:moveTo>
                                    <a:pt x="4620" y="0"/>
                                  </a:moveTo>
                                  <a:cubicBezTo>
                                    <a:pt x="12240" y="0"/>
                                    <a:pt x="19860" y="1524"/>
                                    <a:pt x="24432" y="7620"/>
                                  </a:cubicBezTo>
                                  <a:cubicBezTo>
                                    <a:pt x="29004" y="12192"/>
                                    <a:pt x="32052" y="18288"/>
                                    <a:pt x="32052" y="27432"/>
                                  </a:cubicBezTo>
                                  <a:lnTo>
                                    <a:pt x="0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5288" y="22860"/>
                                  </a:lnTo>
                                  <a:cubicBezTo>
                                    <a:pt x="15288" y="18288"/>
                                    <a:pt x="15288" y="15239"/>
                                    <a:pt x="13764" y="13715"/>
                                  </a:cubicBezTo>
                                  <a:cubicBezTo>
                                    <a:pt x="13764" y="10668"/>
                                    <a:pt x="10716" y="9144"/>
                                    <a:pt x="9192" y="7620"/>
                                  </a:cubicBezTo>
                                  <a:cubicBezTo>
                                    <a:pt x="6144" y="6096"/>
                                    <a:pt x="3096" y="4572"/>
                                    <a:pt x="1572" y="4572"/>
                                  </a:cubicBezTo>
                                  <a:lnTo>
                                    <a:pt x="0" y="5161"/>
                                  </a:lnTo>
                                  <a:lnTo>
                                    <a:pt x="0" y="1971"/>
                                  </a:lnTo>
                                  <a:lnTo>
                                    <a:pt x="462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1" name="Shape 21321"/>
                          <wps:cNvSpPr/>
                          <wps:spPr>
                            <a:xfrm>
                              <a:off x="543401" y="895958"/>
                              <a:ext cx="25956" cy="423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956" h="42351">
                                  <a:moveTo>
                                    <a:pt x="25956" y="0"/>
                                  </a:moveTo>
                                  <a:lnTo>
                                    <a:pt x="25956" y="5023"/>
                                  </a:lnTo>
                                  <a:lnTo>
                                    <a:pt x="24479" y="5679"/>
                                  </a:lnTo>
                                  <a:cubicBezTo>
                                    <a:pt x="19907" y="8727"/>
                                    <a:pt x="16764" y="10251"/>
                                    <a:pt x="15240" y="13299"/>
                                  </a:cubicBezTo>
                                  <a:cubicBezTo>
                                    <a:pt x="13716" y="14823"/>
                                    <a:pt x="13716" y="17871"/>
                                    <a:pt x="13716" y="20920"/>
                                  </a:cubicBezTo>
                                  <a:cubicBezTo>
                                    <a:pt x="13716" y="23968"/>
                                    <a:pt x="13716" y="27015"/>
                                    <a:pt x="16764" y="30063"/>
                                  </a:cubicBezTo>
                                  <a:cubicBezTo>
                                    <a:pt x="18383" y="31587"/>
                                    <a:pt x="21431" y="33111"/>
                                    <a:pt x="22955" y="33111"/>
                                  </a:cubicBezTo>
                                  <a:lnTo>
                                    <a:pt x="25956" y="31611"/>
                                  </a:lnTo>
                                  <a:lnTo>
                                    <a:pt x="25956" y="39223"/>
                                  </a:lnTo>
                                  <a:lnTo>
                                    <a:pt x="16764" y="42351"/>
                                  </a:lnTo>
                                  <a:cubicBezTo>
                                    <a:pt x="12192" y="42351"/>
                                    <a:pt x="7620" y="40732"/>
                                    <a:pt x="4572" y="37683"/>
                                  </a:cubicBezTo>
                                  <a:cubicBezTo>
                                    <a:pt x="1524" y="33111"/>
                                    <a:pt x="0" y="30063"/>
                                    <a:pt x="0" y="23968"/>
                                  </a:cubicBezTo>
                                  <a:cubicBezTo>
                                    <a:pt x="0" y="20920"/>
                                    <a:pt x="1524" y="17871"/>
                                    <a:pt x="3048" y="14823"/>
                                  </a:cubicBezTo>
                                  <a:cubicBezTo>
                                    <a:pt x="4572" y="11775"/>
                                    <a:pt x="7620" y="8727"/>
                                    <a:pt x="13716" y="5679"/>
                                  </a:cubicBezTo>
                                  <a:cubicBezTo>
                                    <a:pt x="16050" y="4156"/>
                                    <a:pt x="19502" y="2632"/>
                                    <a:pt x="23705" y="917"/>
                                  </a:cubicBezTo>
                                  <a:lnTo>
                                    <a:pt x="2595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2" name="Shape 21322"/>
                          <wps:cNvSpPr/>
                          <wps:spPr>
                            <a:xfrm>
                              <a:off x="546449" y="866976"/>
                              <a:ext cx="22908" cy="239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908" h="23993">
                                  <a:moveTo>
                                    <a:pt x="22908" y="0"/>
                                  </a:moveTo>
                                  <a:lnTo>
                                    <a:pt x="22908" y="4190"/>
                                  </a:lnTo>
                                  <a:lnTo>
                                    <a:pt x="15335" y="5705"/>
                                  </a:lnTo>
                                  <a:cubicBezTo>
                                    <a:pt x="13716" y="7229"/>
                                    <a:pt x="12192" y="10277"/>
                                    <a:pt x="12192" y="11802"/>
                                  </a:cubicBezTo>
                                  <a:lnTo>
                                    <a:pt x="12192" y="16373"/>
                                  </a:lnTo>
                                  <a:cubicBezTo>
                                    <a:pt x="12192" y="17897"/>
                                    <a:pt x="12192" y="20945"/>
                                    <a:pt x="10668" y="20945"/>
                                  </a:cubicBezTo>
                                  <a:cubicBezTo>
                                    <a:pt x="9144" y="22469"/>
                                    <a:pt x="7620" y="23993"/>
                                    <a:pt x="6096" y="23993"/>
                                  </a:cubicBezTo>
                                  <a:cubicBezTo>
                                    <a:pt x="4572" y="23993"/>
                                    <a:pt x="3048" y="22469"/>
                                    <a:pt x="1524" y="20945"/>
                                  </a:cubicBezTo>
                                  <a:cubicBezTo>
                                    <a:pt x="0" y="20945"/>
                                    <a:pt x="0" y="17897"/>
                                    <a:pt x="0" y="16373"/>
                                  </a:cubicBezTo>
                                  <a:cubicBezTo>
                                    <a:pt x="0" y="11802"/>
                                    <a:pt x="1524" y="8753"/>
                                    <a:pt x="6096" y="4181"/>
                                  </a:cubicBezTo>
                                  <a:lnTo>
                                    <a:pt x="2290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3" name="Shape 21323"/>
                          <wps:cNvSpPr/>
                          <wps:spPr>
                            <a:xfrm>
                              <a:off x="569357" y="866585"/>
                              <a:ext cx="36624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624" h="71724">
                                  <a:moveTo>
                                    <a:pt x="1572" y="0"/>
                                  </a:moveTo>
                                  <a:cubicBezTo>
                                    <a:pt x="7668" y="0"/>
                                    <a:pt x="13764" y="0"/>
                                    <a:pt x="16812" y="3048"/>
                                  </a:cubicBezTo>
                                  <a:cubicBezTo>
                                    <a:pt x="19860" y="4572"/>
                                    <a:pt x="21384" y="6096"/>
                                    <a:pt x="22908" y="9144"/>
                                  </a:cubicBezTo>
                                  <a:cubicBezTo>
                                    <a:pt x="24432" y="12192"/>
                                    <a:pt x="24432" y="16764"/>
                                    <a:pt x="24432" y="22860"/>
                                  </a:cubicBezTo>
                                  <a:lnTo>
                                    <a:pt x="24432" y="45720"/>
                                  </a:lnTo>
                                  <a:cubicBezTo>
                                    <a:pt x="24432" y="51816"/>
                                    <a:pt x="24432" y="56388"/>
                                    <a:pt x="25956" y="57912"/>
                                  </a:cubicBezTo>
                                  <a:cubicBezTo>
                                    <a:pt x="25956" y="59436"/>
                                    <a:pt x="25956" y="60960"/>
                                    <a:pt x="25956" y="60960"/>
                                  </a:cubicBezTo>
                                  <a:cubicBezTo>
                                    <a:pt x="27480" y="60960"/>
                                    <a:pt x="27480" y="60960"/>
                                    <a:pt x="29004" y="60960"/>
                                  </a:cubicBezTo>
                                  <a:cubicBezTo>
                                    <a:pt x="29004" y="60960"/>
                                    <a:pt x="30528" y="60960"/>
                                    <a:pt x="30528" y="60960"/>
                                  </a:cubicBezTo>
                                  <a:cubicBezTo>
                                    <a:pt x="32052" y="60960"/>
                                    <a:pt x="33576" y="59436"/>
                                    <a:pt x="36624" y="56388"/>
                                  </a:cubicBezTo>
                                  <a:lnTo>
                                    <a:pt x="36624" y="59436"/>
                                  </a:lnTo>
                                  <a:cubicBezTo>
                                    <a:pt x="30528" y="67056"/>
                                    <a:pt x="25956" y="71724"/>
                                    <a:pt x="19860" y="71724"/>
                                  </a:cubicBezTo>
                                  <a:cubicBezTo>
                                    <a:pt x="18336" y="71724"/>
                                    <a:pt x="16812" y="70104"/>
                                    <a:pt x="15288" y="68580"/>
                                  </a:cubicBezTo>
                                  <a:cubicBezTo>
                                    <a:pt x="13764" y="67056"/>
                                    <a:pt x="12240" y="64008"/>
                                    <a:pt x="12240" y="59436"/>
                                  </a:cubicBezTo>
                                  <a:cubicBezTo>
                                    <a:pt x="6144" y="65532"/>
                                    <a:pt x="1572" y="68580"/>
                                    <a:pt x="48" y="68580"/>
                                  </a:cubicBezTo>
                                  <a:lnTo>
                                    <a:pt x="0" y="68596"/>
                                  </a:lnTo>
                                  <a:lnTo>
                                    <a:pt x="0" y="60984"/>
                                  </a:lnTo>
                                  <a:lnTo>
                                    <a:pt x="12240" y="54864"/>
                                  </a:lnTo>
                                  <a:lnTo>
                                    <a:pt x="12240" y="28956"/>
                                  </a:lnTo>
                                  <a:lnTo>
                                    <a:pt x="0" y="34396"/>
                                  </a:lnTo>
                                  <a:lnTo>
                                    <a:pt x="0" y="29373"/>
                                  </a:lnTo>
                                  <a:lnTo>
                                    <a:pt x="12240" y="24384"/>
                                  </a:lnTo>
                                  <a:lnTo>
                                    <a:pt x="12240" y="21336"/>
                                  </a:lnTo>
                                  <a:cubicBezTo>
                                    <a:pt x="12240" y="15240"/>
                                    <a:pt x="10716" y="10668"/>
                                    <a:pt x="9192" y="7620"/>
                                  </a:cubicBezTo>
                                  <a:cubicBezTo>
                                    <a:pt x="7668" y="6096"/>
                                    <a:pt x="4620" y="4572"/>
                                    <a:pt x="48" y="4572"/>
                                  </a:cubicBezTo>
                                  <a:lnTo>
                                    <a:pt x="0" y="4581"/>
                                  </a:lnTo>
                                  <a:lnTo>
                                    <a:pt x="0" y="391"/>
                                  </a:lnTo>
                                  <a:lnTo>
                                    <a:pt x="157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4" name="Shape 21324"/>
                          <wps:cNvSpPr/>
                          <wps:spPr>
                            <a:xfrm>
                              <a:off x="605981" y="845154"/>
                              <a:ext cx="41243" cy="915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6">
                                  <a:moveTo>
                                    <a:pt x="21431" y="0"/>
                                  </a:moveTo>
                                  <a:lnTo>
                                    <a:pt x="24479" y="0"/>
                                  </a:lnTo>
                                  <a:lnTo>
                                    <a:pt x="24479" y="22955"/>
                                  </a:lnTo>
                                  <a:lnTo>
                                    <a:pt x="39719" y="22955"/>
                                  </a:lnTo>
                                  <a:lnTo>
                                    <a:pt x="39719" y="27527"/>
                                  </a:lnTo>
                                  <a:lnTo>
                                    <a:pt x="24479" y="27527"/>
                                  </a:lnTo>
                                  <a:lnTo>
                                    <a:pt x="24479" y="71724"/>
                                  </a:lnTo>
                                  <a:cubicBezTo>
                                    <a:pt x="24479" y="76295"/>
                                    <a:pt x="24479" y="79343"/>
                                    <a:pt x="26003" y="80867"/>
                                  </a:cubicBezTo>
                                  <a:cubicBezTo>
                                    <a:pt x="27527" y="82391"/>
                                    <a:pt x="29051" y="83915"/>
                                    <a:pt x="30575" y="83915"/>
                                  </a:cubicBezTo>
                                  <a:cubicBezTo>
                                    <a:pt x="32099" y="83915"/>
                                    <a:pt x="33623" y="83915"/>
                                    <a:pt x="35147" y="82391"/>
                                  </a:cubicBezTo>
                                  <a:cubicBezTo>
                                    <a:pt x="36671" y="80867"/>
                                    <a:pt x="38195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8195" y="85439"/>
                                    <a:pt x="35147" y="88488"/>
                                  </a:cubicBezTo>
                                  <a:cubicBezTo>
                                    <a:pt x="30575" y="91536"/>
                                    <a:pt x="27527" y="91536"/>
                                    <a:pt x="24479" y="91536"/>
                                  </a:cubicBezTo>
                                  <a:cubicBezTo>
                                    <a:pt x="22955" y="91536"/>
                                    <a:pt x="19907" y="91536"/>
                                    <a:pt x="18383" y="90012"/>
                                  </a:cubicBezTo>
                                  <a:cubicBezTo>
                                    <a:pt x="15335" y="88488"/>
                                    <a:pt x="13811" y="86963"/>
                                    <a:pt x="13811" y="85439"/>
                                  </a:cubicBezTo>
                                  <a:cubicBezTo>
                                    <a:pt x="12287" y="82391"/>
                                    <a:pt x="10668" y="79343"/>
                                    <a:pt x="10668" y="74771"/>
                                  </a:cubicBezTo>
                                  <a:lnTo>
                                    <a:pt x="10668" y="27527"/>
                                  </a:lnTo>
                                  <a:lnTo>
                                    <a:pt x="0" y="27527"/>
                                  </a:lnTo>
                                  <a:lnTo>
                                    <a:pt x="0" y="26003"/>
                                  </a:lnTo>
                                  <a:cubicBezTo>
                                    <a:pt x="3048" y="24479"/>
                                    <a:pt x="6096" y="22955"/>
                                    <a:pt x="9144" y="19907"/>
                                  </a:cubicBezTo>
                                  <a:cubicBezTo>
                                    <a:pt x="12287" y="16859"/>
                                    <a:pt x="13811" y="13812"/>
                                    <a:pt x="16859" y="10763"/>
                                  </a:cubicBezTo>
                                  <a:cubicBezTo>
                                    <a:pt x="18383" y="9239"/>
                                    <a:pt x="19907" y="6096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5" name="Shape 21325"/>
                          <wps:cNvSpPr/>
                          <wps:spPr>
                            <a:xfrm>
                              <a:off x="653415" y="829914"/>
                              <a:ext cx="74771" cy="106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106775">
                                  <a:moveTo>
                                    <a:pt x="21336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50292"/>
                                  </a:lnTo>
                                  <a:cubicBezTo>
                                    <a:pt x="30480" y="44196"/>
                                    <a:pt x="33528" y="41148"/>
                                    <a:pt x="36576" y="38100"/>
                                  </a:cubicBezTo>
                                  <a:cubicBezTo>
                                    <a:pt x="41148" y="36576"/>
                                    <a:pt x="44196" y="36576"/>
                                    <a:pt x="47339" y="36576"/>
                                  </a:cubicBezTo>
                                  <a:cubicBezTo>
                                    <a:pt x="50387" y="36576"/>
                                    <a:pt x="54959" y="36576"/>
                                    <a:pt x="56483" y="39624"/>
                                  </a:cubicBezTo>
                                  <a:cubicBezTo>
                                    <a:pt x="59531" y="41148"/>
                                    <a:pt x="62579" y="44196"/>
                                    <a:pt x="62579" y="48768"/>
                                  </a:cubicBezTo>
                                  <a:cubicBezTo>
                                    <a:pt x="64103" y="51912"/>
                                    <a:pt x="64103" y="58007"/>
                                    <a:pt x="64103" y="67151"/>
                                  </a:cubicBezTo>
                                  <a:lnTo>
                                    <a:pt x="64103" y="91536"/>
                                  </a:lnTo>
                                  <a:cubicBezTo>
                                    <a:pt x="64103" y="94583"/>
                                    <a:pt x="65627" y="97631"/>
                                    <a:pt x="65627" y="99155"/>
                                  </a:cubicBezTo>
                                  <a:cubicBezTo>
                                    <a:pt x="65627" y="100679"/>
                                    <a:pt x="67151" y="102203"/>
                                    <a:pt x="68675" y="102203"/>
                                  </a:cubicBezTo>
                                  <a:cubicBezTo>
                                    <a:pt x="68675" y="103727"/>
                                    <a:pt x="71723" y="103727"/>
                                    <a:pt x="74771" y="103727"/>
                                  </a:cubicBezTo>
                                  <a:lnTo>
                                    <a:pt x="74771" y="106775"/>
                                  </a:lnTo>
                                  <a:lnTo>
                                    <a:pt x="41148" y="106775"/>
                                  </a:lnTo>
                                  <a:lnTo>
                                    <a:pt x="41148" y="103727"/>
                                  </a:lnTo>
                                  <a:lnTo>
                                    <a:pt x="42672" y="103727"/>
                                  </a:lnTo>
                                  <a:cubicBezTo>
                                    <a:pt x="45720" y="103727"/>
                                    <a:pt x="48863" y="103727"/>
                                    <a:pt x="48863" y="102203"/>
                                  </a:cubicBezTo>
                                  <a:cubicBezTo>
                                    <a:pt x="50387" y="100679"/>
                                    <a:pt x="51911" y="99155"/>
                                    <a:pt x="51911" y="97631"/>
                                  </a:cubicBezTo>
                                  <a:cubicBezTo>
                                    <a:pt x="51911" y="97631"/>
                                    <a:pt x="51911" y="94583"/>
                                    <a:pt x="51911" y="91536"/>
                                  </a:cubicBezTo>
                                  <a:lnTo>
                                    <a:pt x="51911" y="67151"/>
                                  </a:lnTo>
                                  <a:cubicBezTo>
                                    <a:pt x="51911" y="59531"/>
                                    <a:pt x="51911" y="54959"/>
                                    <a:pt x="50387" y="51912"/>
                                  </a:cubicBezTo>
                                  <a:cubicBezTo>
                                    <a:pt x="50387" y="50292"/>
                                    <a:pt x="48863" y="48768"/>
                                    <a:pt x="47339" y="47244"/>
                                  </a:cubicBezTo>
                                  <a:cubicBezTo>
                                    <a:pt x="45720" y="45720"/>
                                    <a:pt x="44196" y="45720"/>
                                    <a:pt x="41148" y="45720"/>
                                  </a:cubicBezTo>
                                  <a:cubicBezTo>
                                    <a:pt x="38100" y="45720"/>
                                    <a:pt x="36576" y="45720"/>
                                    <a:pt x="33528" y="47244"/>
                                  </a:cubicBezTo>
                                  <a:cubicBezTo>
                                    <a:pt x="30480" y="48768"/>
                                    <a:pt x="27432" y="50292"/>
                                    <a:pt x="24384" y="54959"/>
                                  </a:cubicBezTo>
                                  <a:lnTo>
                                    <a:pt x="24384" y="91536"/>
                                  </a:lnTo>
                                  <a:cubicBezTo>
                                    <a:pt x="24384" y="96107"/>
                                    <a:pt x="24384" y="99155"/>
                                    <a:pt x="24384" y="99155"/>
                                  </a:cubicBezTo>
                                  <a:cubicBezTo>
                                    <a:pt x="25908" y="100679"/>
                                    <a:pt x="25908" y="102203"/>
                                    <a:pt x="27432" y="102203"/>
                                  </a:cubicBezTo>
                                  <a:cubicBezTo>
                                    <a:pt x="28956" y="103727"/>
                                    <a:pt x="32004" y="103727"/>
                                    <a:pt x="35052" y="103727"/>
                                  </a:cubicBezTo>
                                  <a:lnTo>
                                    <a:pt x="35052" y="106775"/>
                                  </a:lnTo>
                                  <a:lnTo>
                                    <a:pt x="1524" y="106775"/>
                                  </a:lnTo>
                                  <a:lnTo>
                                    <a:pt x="1524" y="103727"/>
                                  </a:lnTo>
                                  <a:cubicBezTo>
                                    <a:pt x="4572" y="103727"/>
                                    <a:pt x="6096" y="103727"/>
                                    <a:pt x="9144" y="102203"/>
                                  </a:cubicBezTo>
                                  <a:cubicBezTo>
                                    <a:pt x="9144" y="102203"/>
                                    <a:pt x="10668" y="100679"/>
                                    <a:pt x="10668" y="99155"/>
                                  </a:cubicBezTo>
                                  <a:cubicBezTo>
                                    <a:pt x="12192" y="97631"/>
                                    <a:pt x="12192" y="94583"/>
                                    <a:pt x="12192" y="91536"/>
                                  </a:cubicBezTo>
                                  <a:lnTo>
                                    <a:pt x="12192" y="28956"/>
                                  </a:lnTo>
                                  <a:cubicBezTo>
                                    <a:pt x="12192" y="21336"/>
                                    <a:pt x="12192" y="16764"/>
                                    <a:pt x="10668" y="15240"/>
                                  </a:cubicBezTo>
                                  <a:cubicBezTo>
                                    <a:pt x="10668" y="13716"/>
                                    <a:pt x="10668" y="12192"/>
                                    <a:pt x="9144" y="10668"/>
                                  </a:cubicBezTo>
                                  <a:cubicBezTo>
                                    <a:pt x="9144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6096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2133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6" name="Shape 21326"/>
                          <wps:cNvSpPr/>
                          <wps:spPr>
                            <a:xfrm>
                              <a:off x="737330" y="866585"/>
                              <a:ext cx="45815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815" h="71724">
                                  <a:moveTo>
                                    <a:pt x="19812" y="0"/>
                                  </a:moveTo>
                                  <a:cubicBezTo>
                                    <a:pt x="22860" y="0"/>
                                    <a:pt x="25908" y="0"/>
                                    <a:pt x="28956" y="1524"/>
                                  </a:cubicBezTo>
                                  <a:cubicBezTo>
                                    <a:pt x="32004" y="1524"/>
                                    <a:pt x="33623" y="3048"/>
                                    <a:pt x="35147" y="3048"/>
                                  </a:cubicBezTo>
                                  <a:cubicBezTo>
                                    <a:pt x="35147" y="3048"/>
                                    <a:pt x="36671" y="1524"/>
                                    <a:pt x="36671" y="1524"/>
                                  </a:cubicBezTo>
                                  <a:cubicBezTo>
                                    <a:pt x="36671" y="1524"/>
                                    <a:pt x="38195" y="0"/>
                                    <a:pt x="38195" y="0"/>
                                  </a:cubicBezTo>
                                  <a:lnTo>
                                    <a:pt x="41243" y="0"/>
                                  </a:lnTo>
                                  <a:lnTo>
                                    <a:pt x="41243" y="22860"/>
                                  </a:lnTo>
                                  <a:lnTo>
                                    <a:pt x="38195" y="22860"/>
                                  </a:lnTo>
                                  <a:cubicBezTo>
                                    <a:pt x="36671" y="15240"/>
                                    <a:pt x="33623" y="10668"/>
                                    <a:pt x="30480" y="7620"/>
                                  </a:cubicBezTo>
                                  <a:cubicBezTo>
                                    <a:pt x="27432" y="4572"/>
                                    <a:pt x="24384" y="4572"/>
                                    <a:pt x="19812" y="4572"/>
                                  </a:cubicBezTo>
                                  <a:cubicBezTo>
                                    <a:pt x="16764" y="4572"/>
                                    <a:pt x="13716" y="4572"/>
                                    <a:pt x="10668" y="6096"/>
                                  </a:cubicBezTo>
                                  <a:cubicBezTo>
                                    <a:pt x="9144" y="9144"/>
                                    <a:pt x="7620" y="10668"/>
                                    <a:pt x="7620" y="12192"/>
                                  </a:cubicBezTo>
                                  <a:cubicBezTo>
                                    <a:pt x="7620" y="15240"/>
                                    <a:pt x="9144" y="18288"/>
                                    <a:pt x="10668" y="19812"/>
                                  </a:cubicBezTo>
                                  <a:cubicBezTo>
                                    <a:pt x="12192" y="21336"/>
                                    <a:pt x="15240" y="24384"/>
                                    <a:pt x="19812" y="25908"/>
                                  </a:cubicBezTo>
                                  <a:lnTo>
                                    <a:pt x="30480" y="32004"/>
                                  </a:lnTo>
                                  <a:cubicBezTo>
                                    <a:pt x="41243" y="36576"/>
                                    <a:pt x="45815" y="42672"/>
                                    <a:pt x="45815" y="51816"/>
                                  </a:cubicBezTo>
                                  <a:cubicBezTo>
                                    <a:pt x="45815" y="57912"/>
                                    <a:pt x="42767" y="62484"/>
                                    <a:pt x="38195" y="65532"/>
                                  </a:cubicBezTo>
                                  <a:cubicBezTo>
                                    <a:pt x="33623" y="70104"/>
                                    <a:pt x="28956" y="71724"/>
                                    <a:pt x="22860" y="71724"/>
                                  </a:cubicBezTo>
                                  <a:cubicBezTo>
                                    <a:pt x="18288" y="71724"/>
                                    <a:pt x="13716" y="71724"/>
                                    <a:pt x="9144" y="70104"/>
                                  </a:cubicBezTo>
                                  <a:cubicBezTo>
                                    <a:pt x="7620" y="68580"/>
                                    <a:pt x="6096" y="68580"/>
                                    <a:pt x="4572" y="68580"/>
                                  </a:cubicBezTo>
                                  <a:cubicBezTo>
                                    <a:pt x="3048" y="68580"/>
                                    <a:pt x="3048" y="70104"/>
                                    <a:pt x="1524" y="70104"/>
                                  </a:cubicBezTo>
                                  <a:lnTo>
                                    <a:pt x="0" y="70104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1524" y="45720"/>
                                  </a:lnTo>
                                  <a:cubicBezTo>
                                    <a:pt x="3048" y="53340"/>
                                    <a:pt x="6096" y="57912"/>
                                    <a:pt x="10668" y="62484"/>
                                  </a:cubicBezTo>
                                  <a:cubicBezTo>
                                    <a:pt x="13716" y="65532"/>
                                    <a:pt x="18288" y="67056"/>
                                    <a:pt x="22860" y="67056"/>
                                  </a:cubicBezTo>
                                  <a:cubicBezTo>
                                    <a:pt x="25908" y="67056"/>
                                    <a:pt x="28956" y="67056"/>
                                    <a:pt x="32004" y="64008"/>
                                  </a:cubicBezTo>
                                  <a:cubicBezTo>
                                    <a:pt x="33623" y="62484"/>
                                    <a:pt x="35147" y="59436"/>
                                    <a:pt x="35147" y="56388"/>
                                  </a:cubicBezTo>
                                  <a:cubicBezTo>
                                    <a:pt x="35147" y="53340"/>
                                    <a:pt x="33623" y="50292"/>
                                    <a:pt x="30480" y="48768"/>
                                  </a:cubicBezTo>
                                  <a:cubicBezTo>
                                    <a:pt x="28956" y="45720"/>
                                    <a:pt x="24384" y="42672"/>
                                    <a:pt x="16764" y="39624"/>
                                  </a:cubicBezTo>
                                  <a:cubicBezTo>
                                    <a:pt x="9144" y="36576"/>
                                    <a:pt x="4572" y="33528"/>
                                    <a:pt x="3048" y="30480"/>
                                  </a:cubicBezTo>
                                  <a:cubicBezTo>
                                    <a:pt x="0" y="27432"/>
                                    <a:pt x="0" y="22860"/>
                                    <a:pt x="0" y="19812"/>
                                  </a:cubicBezTo>
                                  <a:cubicBezTo>
                                    <a:pt x="0" y="13716"/>
                                    <a:pt x="1524" y="9144"/>
                                    <a:pt x="4572" y="4572"/>
                                  </a:cubicBezTo>
                                  <a:cubicBezTo>
                                    <a:pt x="9144" y="1524"/>
                                    <a:pt x="13716" y="0"/>
                                    <a:pt x="19812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7" name="Shape 21327"/>
                          <wps:cNvSpPr/>
                          <wps:spPr>
                            <a:xfrm>
                              <a:off x="799910" y="921449"/>
                              <a:ext cx="16859" cy="168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6859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287" y="1524"/>
                                    <a:pt x="13811" y="3048"/>
                                  </a:cubicBezTo>
                                  <a:cubicBezTo>
                                    <a:pt x="15335" y="4572"/>
                                    <a:pt x="16859" y="6096"/>
                                    <a:pt x="16859" y="9144"/>
                                  </a:cubicBezTo>
                                  <a:cubicBezTo>
                                    <a:pt x="16859" y="10668"/>
                                    <a:pt x="15335" y="12192"/>
                                    <a:pt x="13811" y="15240"/>
                                  </a:cubicBezTo>
                                  <a:cubicBezTo>
                                    <a:pt x="12287" y="16859"/>
                                    <a:pt x="10668" y="16859"/>
                                    <a:pt x="7620" y="16859"/>
                                  </a:cubicBezTo>
                                  <a:cubicBezTo>
                                    <a:pt x="6096" y="16859"/>
                                    <a:pt x="3048" y="16859"/>
                                    <a:pt x="1524" y="15240"/>
                                  </a:cubicBezTo>
                                  <a:cubicBezTo>
                                    <a:pt x="0" y="12192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0" y="4572"/>
                                    <a:pt x="1524" y="3048"/>
                                  </a:cubicBezTo>
                                  <a:cubicBezTo>
                                    <a:pt x="3048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8" name="Shape 21328"/>
                          <wps:cNvSpPr/>
                          <wps:spPr>
                            <a:xfrm>
                              <a:off x="799910" y="866585"/>
                              <a:ext cx="16859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859" h="15240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287" y="0"/>
                                    <a:pt x="13811" y="1524"/>
                                  </a:cubicBezTo>
                                  <a:cubicBezTo>
                                    <a:pt x="15335" y="3048"/>
                                    <a:pt x="16859" y="6096"/>
                                    <a:pt x="16859" y="7620"/>
                                  </a:cubicBezTo>
                                  <a:cubicBezTo>
                                    <a:pt x="16859" y="10668"/>
                                    <a:pt x="15335" y="12192"/>
                                    <a:pt x="13811" y="13716"/>
                                  </a:cubicBezTo>
                                  <a:cubicBezTo>
                                    <a:pt x="12287" y="15240"/>
                                    <a:pt x="10668" y="15240"/>
                                    <a:pt x="7620" y="15240"/>
                                  </a:cubicBezTo>
                                  <a:cubicBezTo>
                                    <a:pt x="6096" y="15240"/>
                                    <a:pt x="3048" y="15240"/>
                                    <a:pt x="1524" y="13716"/>
                                  </a:cubicBezTo>
                                  <a:cubicBezTo>
                                    <a:pt x="0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0" y="3048"/>
                                    <a:pt x="1524" y="1524"/>
                                  </a:cubicBezTo>
                                  <a:cubicBezTo>
                                    <a:pt x="3048" y="0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29" name="Shape 21329"/>
                          <wps:cNvSpPr/>
                          <wps:spPr>
                            <a:xfrm>
                              <a:off x="870109" y="836009"/>
                              <a:ext cx="5953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2203">
                                  <a:moveTo>
                                    <a:pt x="22955" y="0"/>
                                  </a:moveTo>
                                  <a:lnTo>
                                    <a:pt x="59531" y="0"/>
                                  </a:lnTo>
                                  <a:lnTo>
                                    <a:pt x="53435" y="12192"/>
                                  </a:lnTo>
                                  <a:lnTo>
                                    <a:pt x="22955" y="12192"/>
                                  </a:lnTo>
                                  <a:lnTo>
                                    <a:pt x="15240" y="26003"/>
                                  </a:lnTo>
                                  <a:cubicBezTo>
                                    <a:pt x="29051" y="27527"/>
                                    <a:pt x="39719" y="32100"/>
                                    <a:pt x="47339" y="39719"/>
                                  </a:cubicBezTo>
                                  <a:cubicBezTo>
                                    <a:pt x="53435" y="47339"/>
                                    <a:pt x="56483" y="54959"/>
                                    <a:pt x="56483" y="64103"/>
                                  </a:cubicBezTo>
                                  <a:cubicBezTo>
                                    <a:pt x="56483" y="68675"/>
                                    <a:pt x="56483" y="74771"/>
                                    <a:pt x="53435" y="79343"/>
                                  </a:cubicBezTo>
                                  <a:cubicBezTo>
                                    <a:pt x="51911" y="83915"/>
                                    <a:pt x="48863" y="86963"/>
                                    <a:pt x="45815" y="90012"/>
                                  </a:cubicBezTo>
                                  <a:cubicBezTo>
                                    <a:pt x="42767" y="93059"/>
                                    <a:pt x="38195" y="96107"/>
                                    <a:pt x="35147" y="97631"/>
                                  </a:cubicBezTo>
                                  <a:cubicBezTo>
                                    <a:pt x="29051" y="100679"/>
                                    <a:pt x="22955" y="102203"/>
                                    <a:pt x="16764" y="102203"/>
                                  </a:cubicBezTo>
                                  <a:cubicBezTo>
                                    <a:pt x="10668" y="102203"/>
                                    <a:pt x="6096" y="100679"/>
                                    <a:pt x="4572" y="99155"/>
                                  </a:cubicBezTo>
                                  <a:cubicBezTo>
                                    <a:pt x="1524" y="97631"/>
                                    <a:pt x="0" y="94583"/>
                                    <a:pt x="0" y="91536"/>
                                  </a:cubicBezTo>
                                  <a:cubicBezTo>
                                    <a:pt x="0" y="91536"/>
                                    <a:pt x="0" y="90012"/>
                                    <a:pt x="1524" y="88488"/>
                                  </a:cubicBezTo>
                                  <a:cubicBezTo>
                                    <a:pt x="3048" y="86963"/>
                                    <a:pt x="4572" y="86963"/>
                                    <a:pt x="6096" y="86963"/>
                                  </a:cubicBezTo>
                                  <a:cubicBezTo>
                                    <a:pt x="7620" y="86963"/>
                                    <a:pt x="7620" y="86963"/>
                                    <a:pt x="9144" y="86963"/>
                                  </a:cubicBezTo>
                                  <a:cubicBezTo>
                                    <a:pt x="10668" y="88488"/>
                                    <a:pt x="12192" y="88488"/>
                                    <a:pt x="13716" y="90012"/>
                                  </a:cubicBezTo>
                                  <a:cubicBezTo>
                                    <a:pt x="18288" y="93059"/>
                                    <a:pt x="21336" y="94583"/>
                                    <a:pt x="26003" y="94583"/>
                                  </a:cubicBezTo>
                                  <a:cubicBezTo>
                                    <a:pt x="32099" y="94583"/>
                                    <a:pt x="36671" y="91536"/>
                                    <a:pt x="41243" y="88488"/>
                                  </a:cubicBezTo>
                                  <a:cubicBezTo>
                                    <a:pt x="45815" y="83915"/>
                                    <a:pt x="47339" y="77819"/>
                                    <a:pt x="47339" y="71724"/>
                                  </a:cubicBezTo>
                                  <a:cubicBezTo>
                                    <a:pt x="47339" y="65627"/>
                                    <a:pt x="45815" y="59531"/>
                                    <a:pt x="41243" y="54959"/>
                                  </a:cubicBezTo>
                                  <a:cubicBezTo>
                                    <a:pt x="38195" y="48863"/>
                                    <a:pt x="32099" y="45815"/>
                                    <a:pt x="26003" y="42767"/>
                                  </a:cubicBezTo>
                                  <a:cubicBezTo>
                                    <a:pt x="19812" y="39719"/>
                                    <a:pt x="12192" y="39719"/>
                                    <a:pt x="3048" y="38195"/>
                                  </a:cubicBezTo>
                                  <a:lnTo>
                                    <a:pt x="22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0" name="Shape 21330"/>
                          <wps:cNvSpPr/>
                          <wps:spPr>
                            <a:xfrm>
                              <a:off x="944880" y="832962"/>
                              <a:ext cx="5800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05251">
                                  <a:moveTo>
                                    <a:pt x="29051" y="0"/>
                                  </a:moveTo>
                                  <a:cubicBezTo>
                                    <a:pt x="36671" y="0"/>
                                    <a:pt x="44291" y="3048"/>
                                    <a:pt x="47339" y="7620"/>
                                  </a:cubicBezTo>
                                  <a:cubicBezTo>
                                    <a:pt x="50387" y="12192"/>
                                    <a:pt x="53435" y="16764"/>
                                    <a:pt x="53435" y="21336"/>
                                  </a:cubicBezTo>
                                  <a:cubicBezTo>
                                    <a:pt x="53435" y="27527"/>
                                    <a:pt x="48863" y="35147"/>
                                    <a:pt x="38195" y="44291"/>
                                  </a:cubicBezTo>
                                  <a:cubicBezTo>
                                    <a:pt x="45815" y="45815"/>
                                    <a:pt x="50387" y="48863"/>
                                    <a:pt x="53435" y="53436"/>
                                  </a:cubicBezTo>
                                  <a:cubicBezTo>
                                    <a:pt x="56483" y="58007"/>
                                    <a:pt x="58007" y="64103"/>
                                    <a:pt x="58007" y="70199"/>
                                  </a:cubicBezTo>
                                  <a:cubicBezTo>
                                    <a:pt x="58007" y="79343"/>
                                    <a:pt x="54959" y="86963"/>
                                    <a:pt x="48863" y="93059"/>
                                  </a:cubicBezTo>
                                  <a:cubicBezTo>
                                    <a:pt x="42767" y="100679"/>
                                    <a:pt x="32099" y="105251"/>
                                    <a:pt x="18383" y="105251"/>
                                  </a:cubicBezTo>
                                  <a:cubicBezTo>
                                    <a:pt x="10763" y="105251"/>
                                    <a:pt x="6096" y="103727"/>
                                    <a:pt x="4572" y="102203"/>
                                  </a:cubicBezTo>
                                  <a:cubicBezTo>
                                    <a:pt x="1524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1524" y="94583"/>
                                    <a:pt x="1524" y="93059"/>
                                  </a:cubicBezTo>
                                  <a:cubicBezTo>
                                    <a:pt x="3048" y="91536"/>
                                    <a:pt x="4572" y="91536"/>
                                    <a:pt x="6096" y="91536"/>
                                  </a:cubicBezTo>
                                  <a:cubicBezTo>
                                    <a:pt x="7715" y="91536"/>
                                    <a:pt x="9239" y="91536"/>
                                    <a:pt x="10763" y="93059"/>
                                  </a:cubicBezTo>
                                  <a:cubicBezTo>
                                    <a:pt x="10763" y="93059"/>
                                    <a:pt x="12287" y="93059"/>
                                    <a:pt x="15335" y="94583"/>
                                  </a:cubicBezTo>
                                  <a:cubicBezTo>
                                    <a:pt x="18383" y="96107"/>
                                    <a:pt x="21431" y="97631"/>
                                    <a:pt x="21431" y="97631"/>
                                  </a:cubicBezTo>
                                  <a:cubicBezTo>
                                    <a:pt x="24479" y="97631"/>
                                    <a:pt x="26003" y="99155"/>
                                    <a:pt x="27527" y="99155"/>
                                  </a:cubicBezTo>
                                  <a:cubicBezTo>
                                    <a:pt x="33623" y="99155"/>
                                    <a:pt x="36671" y="96107"/>
                                    <a:pt x="41243" y="93059"/>
                                  </a:cubicBezTo>
                                  <a:cubicBezTo>
                                    <a:pt x="44291" y="88487"/>
                                    <a:pt x="47339" y="83915"/>
                                    <a:pt x="47339" y="79343"/>
                                  </a:cubicBezTo>
                                  <a:cubicBezTo>
                                    <a:pt x="47339" y="74771"/>
                                    <a:pt x="45815" y="71724"/>
                                    <a:pt x="44291" y="67151"/>
                                  </a:cubicBezTo>
                                  <a:cubicBezTo>
                                    <a:pt x="42767" y="64103"/>
                                    <a:pt x="41243" y="62579"/>
                                    <a:pt x="39719" y="61055"/>
                                  </a:cubicBezTo>
                                  <a:cubicBezTo>
                                    <a:pt x="38195" y="59531"/>
                                    <a:pt x="35147" y="58007"/>
                                    <a:pt x="30575" y="54959"/>
                                  </a:cubicBezTo>
                                  <a:cubicBezTo>
                                    <a:pt x="27527" y="53436"/>
                                    <a:pt x="22955" y="53436"/>
                                    <a:pt x="19907" y="53436"/>
                                  </a:cubicBezTo>
                                  <a:lnTo>
                                    <a:pt x="16859" y="53436"/>
                                  </a:lnTo>
                                  <a:lnTo>
                                    <a:pt x="16859" y="50387"/>
                                  </a:lnTo>
                                  <a:cubicBezTo>
                                    <a:pt x="21431" y="50387"/>
                                    <a:pt x="24479" y="48863"/>
                                    <a:pt x="29051" y="47339"/>
                                  </a:cubicBezTo>
                                  <a:cubicBezTo>
                                    <a:pt x="33623" y="44291"/>
                                    <a:pt x="36671" y="41243"/>
                                    <a:pt x="38195" y="38195"/>
                                  </a:cubicBezTo>
                                  <a:cubicBezTo>
                                    <a:pt x="39719" y="35147"/>
                                    <a:pt x="39719" y="32099"/>
                                    <a:pt x="39719" y="27527"/>
                                  </a:cubicBezTo>
                                  <a:cubicBezTo>
                                    <a:pt x="39719" y="22955"/>
                                    <a:pt x="38195" y="18288"/>
                                    <a:pt x="35147" y="15240"/>
                                  </a:cubicBezTo>
                                  <a:cubicBezTo>
                                    <a:pt x="32099" y="12192"/>
                                    <a:pt x="29051" y="10668"/>
                                    <a:pt x="22955" y="10668"/>
                                  </a:cubicBezTo>
                                  <a:cubicBezTo>
                                    <a:pt x="15335" y="10668"/>
                                    <a:pt x="9239" y="13716"/>
                                    <a:pt x="4572" y="22955"/>
                                  </a:cubicBezTo>
                                  <a:lnTo>
                                    <a:pt x="1524" y="21336"/>
                                  </a:lnTo>
                                  <a:cubicBezTo>
                                    <a:pt x="4572" y="15240"/>
                                    <a:pt x="7715" y="9144"/>
                                    <a:pt x="12287" y="6096"/>
                                  </a:cubicBezTo>
                                  <a:cubicBezTo>
                                    <a:pt x="16859" y="1524"/>
                                    <a:pt x="22955" y="0"/>
                                    <a:pt x="290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1" name="Shape 21331"/>
                          <wps:cNvSpPr/>
                          <wps:spPr>
                            <a:xfrm>
                              <a:off x="1021271" y="832962"/>
                              <a:ext cx="58007" cy="10525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105251">
                                  <a:moveTo>
                                    <a:pt x="29051" y="0"/>
                                  </a:moveTo>
                                  <a:cubicBezTo>
                                    <a:pt x="36671" y="0"/>
                                    <a:pt x="44291" y="3048"/>
                                    <a:pt x="47339" y="7620"/>
                                  </a:cubicBezTo>
                                  <a:cubicBezTo>
                                    <a:pt x="50387" y="12192"/>
                                    <a:pt x="53435" y="16764"/>
                                    <a:pt x="53435" y="21336"/>
                                  </a:cubicBezTo>
                                  <a:cubicBezTo>
                                    <a:pt x="53435" y="27527"/>
                                    <a:pt x="48863" y="35147"/>
                                    <a:pt x="38195" y="44291"/>
                                  </a:cubicBezTo>
                                  <a:cubicBezTo>
                                    <a:pt x="45815" y="45815"/>
                                    <a:pt x="50387" y="48863"/>
                                    <a:pt x="53435" y="53436"/>
                                  </a:cubicBezTo>
                                  <a:cubicBezTo>
                                    <a:pt x="56483" y="58007"/>
                                    <a:pt x="58007" y="64103"/>
                                    <a:pt x="58007" y="70199"/>
                                  </a:cubicBezTo>
                                  <a:cubicBezTo>
                                    <a:pt x="58007" y="79343"/>
                                    <a:pt x="54959" y="86963"/>
                                    <a:pt x="48863" y="93059"/>
                                  </a:cubicBezTo>
                                  <a:cubicBezTo>
                                    <a:pt x="42767" y="100679"/>
                                    <a:pt x="32099" y="105251"/>
                                    <a:pt x="18383" y="105251"/>
                                  </a:cubicBezTo>
                                  <a:cubicBezTo>
                                    <a:pt x="10763" y="105251"/>
                                    <a:pt x="6096" y="103727"/>
                                    <a:pt x="4572" y="102203"/>
                                  </a:cubicBezTo>
                                  <a:cubicBezTo>
                                    <a:pt x="1524" y="100679"/>
                                    <a:pt x="0" y="99155"/>
                                    <a:pt x="0" y="97631"/>
                                  </a:cubicBezTo>
                                  <a:cubicBezTo>
                                    <a:pt x="0" y="96107"/>
                                    <a:pt x="1524" y="94583"/>
                                    <a:pt x="1524" y="93059"/>
                                  </a:cubicBezTo>
                                  <a:cubicBezTo>
                                    <a:pt x="3048" y="91536"/>
                                    <a:pt x="4572" y="91536"/>
                                    <a:pt x="6096" y="91536"/>
                                  </a:cubicBezTo>
                                  <a:cubicBezTo>
                                    <a:pt x="7715" y="91536"/>
                                    <a:pt x="9239" y="91536"/>
                                    <a:pt x="10763" y="93059"/>
                                  </a:cubicBezTo>
                                  <a:cubicBezTo>
                                    <a:pt x="10763" y="93059"/>
                                    <a:pt x="12287" y="93059"/>
                                    <a:pt x="15335" y="94583"/>
                                  </a:cubicBezTo>
                                  <a:cubicBezTo>
                                    <a:pt x="18383" y="96107"/>
                                    <a:pt x="21431" y="97631"/>
                                    <a:pt x="21431" y="97631"/>
                                  </a:cubicBezTo>
                                  <a:cubicBezTo>
                                    <a:pt x="24479" y="97631"/>
                                    <a:pt x="26003" y="99155"/>
                                    <a:pt x="27527" y="99155"/>
                                  </a:cubicBezTo>
                                  <a:cubicBezTo>
                                    <a:pt x="33623" y="99155"/>
                                    <a:pt x="36671" y="96107"/>
                                    <a:pt x="41243" y="93059"/>
                                  </a:cubicBezTo>
                                  <a:cubicBezTo>
                                    <a:pt x="44291" y="88487"/>
                                    <a:pt x="47339" y="83915"/>
                                    <a:pt x="47339" y="79343"/>
                                  </a:cubicBezTo>
                                  <a:cubicBezTo>
                                    <a:pt x="47339" y="74771"/>
                                    <a:pt x="45815" y="71724"/>
                                    <a:pt x="44291" y="67151"/>
                                  </a:cubicBezTo>
                                  <a:cubicBezTo>
                                    <a:pt x="42767" y="64103"/>
                                    <a:pt x="41243" y="62579"/>
                                    <a:pt x="39719" y="61055"/>
                                  </a:cubicBezTo>
                                  <a:cubicBezTo>
                                    <a:pt x="38195" y="59531"/>
                                    <a:pt x="35147" y="58007"/>
                                    <a:pt x="30575" y="54959"/>
                                  </a:cubicBezTo>
                                  <a:cubicBezTo>
                                    <a:pt x="27527" y="53436"/>
                                    <a:pt x="22955" y="53436"/>
                                    <a:pt x="19907" y="53436"/>
                                  </a:cubicBezTo>
                                  <a:lnTo>
                                    <a:pt x="16859" y="53436"/>
                                  </a:lnTo>
                                  <a:lnTo>
                                    <a:pt x="16859" y="50387"/>
                                  </a:lnTo>
                                  <a:cubicBezTo>
                                    <a:pt x="21431" y="50387"/>
                                    <a:pt x="24479" y="48863"/>
                                    <a:pt x="29051" y="47339"/>
                                  </a:cubicBezTo>
                                  <a:cubicBezTo>
                                    <a:pt x="33623" y="44291"/>
                                    <a:pt x="36671" y="41243"/>
                                    <a:pt x="38195" y="38195"/>
                                  </a:cubicBezTo>
                                  <a:cubicBezTo>
                                    <a:pt x="39719" y="35147"/>
                                    <a:pt x="39719" y="32099"/>
                                    <a:pt x="39719" y="27527"/>
                                  </a:cubicBezTo>
                                  <a:cubicBezTo>
                                    <a:pt x="39719" y="22955"/>
                                    <a:pt x="38195" y="18288"/>
                                    <a:pt x="35147" y="15240"/>
                                  </a:cubicBezTo>
                                  <a:cubicBezTo>
                                    <a:pt x="32099" y="12192"/>
                                    <a:pt x="29051" y="10668"/>
                                    <a:pt x="22955" y="10668"/>
                                  </a:cubicBezTo>
                                  <a:cubicBezTo>
                                    <a:pt x="15335" y="10668"/>
                                    <a:pt x="9239" y="13716"/>
                                    <a:pt x="4572" y="22955"/>
                                  </a:cubicBezTo>
                                  <a:lnTo>
                                    <a:pt x="1524" y="21336"/>
                                  </a:lnTo>
                                  <a:cubicBezTo>
                                    <a:pt x="4572" y="15240"/>
                                    <a:pt x="7715" y="9144"/>
                                    <a:pt x="12287" y="6096"/>
                                  </a:cubicBezTo>
                                  <a:cubicBezTo>
                                    <a:pt x="16859" y="1524"/>
                                    <a:pt x="22955" y="0"/>
                                    <a:pt x="2905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2" name="Shape 21332"/>
                          <wps:cNvSpPr/>
                          <wps:spPr>
                            <a:xfrm>
                              <a:off x="1099090" y="836009"/>
                              <a:ext cx="59531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9531" h="102203">
                                  <a:moveTo>
                                    <a:pt x="22955" y="0"/>
                                  </a:moveTo>
                                  <a:lnTo>
                                    <a:pt x="59531" y="0"/>
                                  </a:lnTo>
                                  <a:lnTo>
                                    <a:pt x="53435" y="12192"/>
                                  </a:lnTo>
                                  <a:lnTo>
                                    <a:pt x="22955" y="12192"/>
                                  </a:lnTo>
                                  <a:lnTo>
                                    <a:pt x="15240" y="26003"/>
                                  </a:lnTo>
                                  <a:cubicBezTo>
                                    <a:pt x="29051" y="27527"/>
                                    <a:pt x="39719" y="32100"/>
                                    <a:pt x="47339" y="39719"/>
                                  </a:cubicBezTo>
                                  <a:cubicBezTo>
                                    <a:pt x="53435" y="47339"/>
                                    <a:pt x="56483" y="54959"/>
                                    <a:pt x="56483" y="64103"/>
                                  </a:cubicBezTo>
                                  <a:cubicBezTo>
                                    <a:pt x="56483" y="68675"/>
                                    <a:pt x="56483" y="74771"/>
                                    <a:pt x="53435" y="79343"/>
                                  </a:cubicBezTo>
                                  <a:cubicBezTo>
                                    <a:pt x="51911" y="83915"/>
                                    <a:pt x="48863" y="86963"/>
                                    <a:pt x="45815" y="90012"/>
                                  </a:cubicBezTo>
                                  <a:cubicBezTo>
                                    <a:pt x="42767" y="93059"/>
                                    <a:pt x="38195" y="96107"/>
                                    <a:pt x="35147" y="97631"/>
                                  </a:cubicBezTo>
                                  <a:cubicBezTo>
                                    <a:pt x="29051" y="100679"/>
                                    <a:pt x="22955" y="102203"/>
                                    <a:pt x="16764" y="102203"/>
                                  </a:cubicBezTo>
                                  <a:cubicBezTo>
                                    <a:pt x="10668" y="102203"/>
                                    <a:pt x="6096" y="100679"/>
                                    <a:pt x="4572" y="99155"/>
                                  </a:cubicBezTo>
                                  <a:cubicBezTo>
                                    <a:pt x="1524" y="97631"/>
                                    <a:pt x="0" y="94583"/>
                                    <a:pt x="0" y="91536"/>
                                  </a:cubicBezTo>
                                  <a:cubicBezTo>
                                    <a:pt x="0" y="91536"/>
                                    <a:pt x="0" y="90012"/>
                                    <a:pt x="1524" y="88488"/>
                                  </a:cubicBezTo>
                                  <a:cubicBezTo>
                                    <a:pt x="3048" y="86963"/>
                                    <a:pt x="4572" y="86963"/>
                                    <a:pt x="6096" y="86963"/>
                                  </a:cubicBezTo>
                                  <a:cubicBezTo>
                                    <a:pt x="7620" y="86963"/>
                                    <a:pt x="7620" y="86963"/>
                                    <a:pt x="9144" y="86963"/>
                                  </a:cubicBezTo>
                                  <a:cubicBezTo>
                                    <a:pt x="10668" y="88488"/>
                                    <a:pt x="12192" y="88488"/>
                                    <a:pt x="13716" y="90012"/>
                                  </a:cubicBezTo>
                                  <a:cubicBezTo>
                                    <a:pt x="18288" y="93059"/>
                                    <a:pt x="21336" y="94583"/>
                                    <a:pt x="26003" y="94583"/>
                                  </a:cubicBezTo>
                                  <a:cubicBezTo>
                                    <a:pt x="32099" y="94583"/>
                                    <a:pt x="36671" y="91536"/>
                                    <a:pt x="41243" y="88488"/>
                                  </a:cubicBezTo>
                                  <a:cubicBezTo>
                                    <a:pt x="45815" y="83915"/>
                                    <a:pt x="47339" y="77819"/>
                                    <a:pt x="47339" y="71724"/>
                                  </a:cubicBezTo>
                                  <a:cubicBezTo>
                                    <a:pt x="47339" y="65627"/>
                                    <a:pt x="45815" y="59531"/>
                                    <a:pt x="41243" y="54959"/>
                                  </a:cubicBezTo>
                                  <a:cubicBezTo>
                                    <a:pt x="38195" y="48863"/>
                                    <a:pt x="32099" y="45815"/>
                                    <a:pt x="26003" y="42767"/>
                                  </a:cubicBezTo>
                                  <a:cubicBezTo>
                                    <a:pt x="19812" y="39719"/>
                                    <a:pt x="12192" y="39719"/>
                                    <a:pt x="3048" y="38195"/>
                                  </a:cubicBezTo>
                                  <a:lnTo>
                                    <a:pt x="2295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3" name="Shape 21333"/>
                          <wps:cNvSpPr/>
                          <wps:spPr>
                            <a:xfrm>
                              <a:off x="1173861" y="836009"/>
                              <a:ext cx="64103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4103" h="102203">
                                  <a:moveTo>
                                    <a:pt x="9144" y="0"/>
                                  </a:moveTo>
                                  <a:lnTo>
                                    <a:pt x="64103" y="0"/>
                                  </a:lnTo>
                                  <a:lnTo>
                                    <a:pt x="64103" y="1524"/>
                                  </a:lnTo>
                                  <a:lnTo>
                                    <a:pt x="30575" y="102203"/>
                                  </a:lnTo>
                                  <a:lnTo>
                                    <a:pt x="21431" y="102203"/>
                                  </a:lnTo>
                                  <a:lnTo>
                                    <a:pt x="51911" y="10668"/>
                                  </a:lnTo>
                                  <a:lnTo>
                                    <a:pt x="24479" y="10668"/>
                                  </a:lnTo>
                                  <a:cubicBezTo>
                                    <a:pt x="18383" y="10668"/>
                                    <a:pt x="13716" y="12192"/>
                                    <a:pt x="12192" y="13716"/>
                                  </a:cubicBezTo>
                                  <a:cubicBezTo>
                                    <a:pt x="7620" y="15240"/>
                                    <a:pt x="4572" y="19907"/>
                                    <a:pt x="1524" y="24479"/>
                                  </a:cubicBezTo>
                                  <a:lnTo>
                                    <a:pt x="0" y="22955"/>
                                  </a:lnTo>
                                  <a:lnTo>
                                    <a:pt x="914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4" name="Shape 21334"/>
                          <wps:cNvSpPr/>
                          <wps:spPr>
                            <a:xfrm>
                              <a:off x="1250251" y="832962"/>
                              <a:ext cx="32004" cy="10525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004" h="105252">
                                  <a:moveTo>
                                    <a:pt x="32004" y="0"/>
                                  </a:moveTo>
                                  <a:lnTo>
                                    <a:pt x="32004" y="4573"/>
                                  </a:lnTo>
                                  <a:cubicBezTo>
                                    <a:pt x="28956" y="4573"/>
                                    <a:pt x="25908" y="6097"/>
                                    <a:pt x="22860" y="9144"/>
                                  </a:cubicBezTo>
                                  <a:cubicBezTo>
                                    <a:pt x="19812" y="13716"/>
                                    <a:pt x="16764" y="19812"/>
                                    <a:pt x="16764" y="29052"/>
                                  </a:cubicBezTo>
                                  <a:cubicBezTo>
                                    <a:pt x="15240" y="38195"/>
                                    <a:pt x="13716" y="47340"/>
                                    <a:pt x="13716" y="54959"/>
                                  </a:cubicBezTo>
                                  <a:cubicBezTo>
                                    <a:pt x="13716" y="68676"/>
                                    <a:pt x="15240" y="80867"/>
                                    <a:pt x="19812" y="90012"/>
                                  </a:cubicBezTo>
                                  <a:cubicBezTo>
                                    <a:pt x="22860" y="96107"/>
                                    <a:pt x="25908" y="100679"/>
                                    <a:pt x="32004" y="100679"/>
                                  </a:cubicBezTo>
                                  <a:lnTo>
                                    <a:pt x="32004" y="105252"/>
                                  </a:lnTo>
                                  <a:cubicBezTo>
                                    <a:pt x="22860" y="105252"/>
                                    <a:pt x="13716" y="99155"/>
                                    <a:pt x="7620" y="88488"/>
                                  </a:cubicBezTo>
                                  <a:cubicBezTo>
                                    <a:pt x="3048" y="77819"/>
                                    <a:pt x="0" y="67152"/>
                                    <a:pt x="0" y="53436"/>
                                  </a:cubicBezTo>
                                  <a:cubicBezTo>
                                    <a:pt x="0" y="41243"/>
                                    <a:pt x="1524" y="32100"/>
                                    <a:pt x="4572" y="24479"/>
                                  </a:cubicBezTo>
                                  <a:cubicBezTo>
                                    <a:pt x="7620" y="15240"/>
                                    <a:pt x="12192" y="9144"/>
                                    <a:pt x="18288" y="4573"/>
                                  </a:cubicBezTo>
                                  <a:cubicBezTo>
                                    <a:pt x="22860" y="1524"/>
                                    <a:pt x="27432" y="0"/>
                                    <a:pt x="3200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5" name="Shape 21335"/>
                          <wps:cNvSpPr/>
                          <wps:spPr>
                            <a:xfrm>
                              <a:off x="1282256" y="832962"/>
                              <a:ext cx="33623" cy="10525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3623" h="105252">
                                  <a:moveTo>
                                    <a:pt x="0" y="0"/>
                                  </a:moveTo>
                                  <a:cubicBezTo>
                                    <a:pt x="7620" y="0"/>
                                    <a:pt x="15240" y="4573"/>
                                    <a:pt x="21336" y="12192"/>
                                  </a:cubicBezTo>
                                  <a:cubicBezTo>
                                    <a:pt x="29051" y="21336"/>
                                    <a:pt x="33623" y="35147"/>
                                    <a:pt x="33623" y="51912"/>
                                  </a:cubicBezTo>
                                  <a:cubicBezTo>
                                    <a:pt x="33623" y="64104"/>
                                    <a:pt x="30575" y="73247"/>
                                    <a:pt x="27527" y="82392"/>
                                  </a:cubicBezTo>
                                  <a:cubicBezTo>
                                    <a:pt x="24384" y="90012"/>
                                    <a:pt x="19812" y="96107"/>
                                    <a:pt x="15240" y="99155"/>
                                  </a:cubicBezTo>
                                  <a:cubicBezTo>
                                    <a:pt x="9144" y="103728"/>
                                    <a:pt x="4572" y="105252"/>
                                    <a:pt x="0" y="105252"/>
                                  </a:cubicBezTo>
                                  <a:lnTo>
                                    <a:pt x="0" y="100679"/>
                                  </a:lnTo>
                                  <a:cubicBezTo>
                                    <a:pt x="3048" y="100679"/>
                                    <a:pt x="6096" y="99155"/>
                                    <a:pt x="7620" y="96107"/>
                                  </a:cubicBezTo>
                                  <a:cubicBezTo>
                                    <a:pt x="10668" y="94583"/>
                                    <a:pt x="13716" y="90012"/>
                                    <a:pt x="15240" y="85440"/>
                                  </a:cubicBezTo>
                                  <a:cubicBezTo>
                                    <a:pt x="16764" y="76295"/>
                                    <a:pt x="18288" y="64104"/>
                                    <a:pt x="18288" y="48864"/>
                                  </a:cubicBezTo>
                                  <a:cubicBezTo>
                                    <a:pt x="18288" y="36671"/>
                                    <a:pt x="16764" y="27528"/>
                                    <a:pt x="15240" y="19812"/>
                                  </a:cubicBezTo>
                                  <a:cubicBezTo>
                                    <a:pt x="12192" y="13716"/>
                                    <a:pt x="10668" y="10668"/>
                                    <a:pt x="7620" y="7620"/>
                                  </a:cubicBezTo>
                                  <a:cubicBezTo>
                                    <a:pt x="6096" y="6097"/>
                                    <a:pt x="3048" y="4573"/>
                                    <a:pt x="0" y="4573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6" name="Shape 21336"/>
                          <wps:cNvSpPr/>
                          <wps:spPr>
                            <a:xfrm>
                              <a:off x="95" y="1244918"/>
                              <a:ext cx="83915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915" h="102203">
                                  <a:moveTo>
                                    <a:pt x="1524" y="0"/>
                                  </a:moveTo>
                                  <a:lnTo>
                                    <a:pt x="83915" y="0"/>
                                  </a:lnTo>
                                  <a:lnTo>
                                    <a:pt x="83915" y="24384"/>
                                  </a:lnTo>
                                  <a:lnTo>
                                    <a:pt x="82391" y="24384"/>
                                  </a:lnTo>
                                  <a:cubicBezTo>
                                    <a:pt x="80867" y="19812"/>
                                    <a:pt x="80867" y="16764"/>
                                    <a:pt x="79343" y="15240"/>
                                  </a:cubicBezTo>
                                  <a:cubicBezTo>
                                    <a:pt x="77819" y="12192"/>
                                    <a:pt x="76295" y="10668"/>
                                    <a:pt x="73247" y="9144"/>
                                  </a:cubicBezTo>
                                  <a:cubicBezTo>
                                    <a:pt x="70199" y="7620"/>
                                    <a:pt x="67151" y="7620"/>
                                    <a:pt x="62579" y="7620"/>
                                  </a:cubicBezTo>
                                  <a:lnTo>
                                    <a:pt x="48768" y="7620"/>
                                  </a:lnTo>
                                  <a:lnTo>
                                    <a:pt x="48768" y="83915"/>
                                  </a:lnTo>
                                  <a:cubicBezTo>
                                    <a:pt x="48768" y="90012"/>
                                    <a:pt x="50292" y="94583"/>
                                    <a:pt x="50292" y="96107"/>
                                  </a:cubicBezTo>
                                  <a:cubicBezTo>
                                    <a:pt x="53435" y="97631"/>
                                    <a:pt x="56483" y="99155"/>
                                    <a:pt x="59531" y="99155"/>
                                  </a:cubicBezTo>
                                  <a:lnTo>
                                    <a:pt x="62579" y="99155"/>
                                  </a:lnTo>
                                  <a:lnTo>
                                    <a:pt x="62579" y="102203"/>
                                  </a:lnTo>
                                  <a:lnTo>
                                    <a:pt x="19812" y="102203"/>
                                  </a:lnTo>
                                  <a:lnTo>
                                    <a:pt x="19812" y="99155"/>
                                  </a:lnTo>
                                  <a:lnTo>
                                    <a:pt x="24384" y="99155"/>
                                  </a:lnTo>
                                  <a:cubicBezTo>
                                    <a:pt x="28956" y="99155"/>
                                    <a:pt x="32004" y="97631"/>
                                    <a:pt x="33528" y="94583"/>
                                  </a:cubicBezTo>
                                  <a:cubicBezTo>
                                    <a:pt x="33528" y="93059"/>
                                    <a:pt x="35052" y="90012"/>
                                    <a:pt x="35052" y="83915"/>
                                  </a:cubicBezTo>
                                  <a:lnTo>
                                    <a:pt x="35052" y="7620"/>
                                  </a:lnTo>
                                  <a:lnTo>
                                    <a:pt x="22860" y="7620"/>
                                  </a:lnTo>
                                  <a:cubicBezTo>
                                    <a:pt x="18288" y="7620"/>
                                    <a:pt x="15240" y="7620"/>
                                    <a:pt x="12192" y="7620"/>
                                  </a:cubicBezTo>
                                  <a:cubicBezTo>
                                    <a:pt x="10668" y="9144"/>
                                    <a:pt x="7620" y="10668"/>
                                    <a:pt x="6096" y="13716"/>
                                  </a:cubicBezTo>
                                  <a:cubicBezTo>
                                    <a:pt x="4572" y="16764"/>
                                    <a:pt x="3048" y="19812"/>
                                    <a:pt x="3048" y="24384"/>
                                  </a:cubicBezTo>
                                  <a:lnTo>
                                    <a:pt x="0" y="24384"/>
                                  </a:lnTo>
                                  <a:lnTo>
                                    <a:pt x="152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7" name="Shape 21337"/>
                          <wps:cNvSpPr/>
                          <wps:spPr>
                            <a:xfrm>
                              <a:off x="85535" y="1277117"/>
                              <a:ext cx="32814" cy="715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529">
                                  <a:moveTo>
                                    <a:pt x="32814" y="0"/>
                                  </a:moveTo>
                                  <a:lnTo>
                                    <a:pt x="32814" y="4779"/>
                                  </a:lnTo>
                                  <a:lnTo>
                                    <a:pt x="32004" y="4377"/>
                                  </a:lnTo>
                                  <a:cubicBezTo>
                                    <a:pt x="28956" y="4377"/>
                                    <a:pt x="25908" y="4377"/>
                                    <a:pt x="22860" y="5901"/>
                                  </a:cubicBezTo>
                                  <a:cubicBezTo>
                                    <a:pt x="21336" y="7425"/>
                                    <a:pt x="18288" y="10474"/>
                                    <a:pt x="16764" y="15046"/>
                                  </a:cubicBezTo>
                                  <a:cubicBezTo>
                                    <a:pt x="15240" y="18093"/>
                                    <a:pt x="13716" y="24285"/>
                                    <a:pt x="13716" y="30380"/>
                                  </a:cubicBezTo>
                                  <a:cubicBezTo>
                                    <a:pt x="13716" y="39525"/>
                                    <a:pt x="16764" y="48668"/>
                                    <a:pt x="19812" y="54765"/>
                                  </a:cubicBezTo>
                                  <a:cubicBezTo>
                                    <a:pt x="22098" y="58575"/>
                                    <a:pt x="24384" y="61623"/>
                                    <a:pt x="27063" y="63718"/>
                                  </a:cubicBezTo>
                                  <a:lnTo>
                                    <a:pt x="32814" y="65656"/>
                                  </a:lnTo>
                                  <a:lnTo>
                                    <a:pt x="32814" y="71327"/>
                                  </a:lnTo>
                                  <a:lnTo>
                                    <a:pt x="32004" y="71529"/>
                                  </a:lnTo>
                                  <a:cubicBezTo>
                                    <a:pt x="22860" y="71529"/>
                                    <a:pt x="13716" y="66956"/>
                                    <a:pt x="7620" y="59337"/>
                                  </a:cubicBezTo>
                                  <a:cubicBezTo>
                                    <a:pt x="3048" y="51717"/>
                                    <a:pt x="0" y="44097"/>
                                    <a:pt x="0" y="36477"/>
                                  </a:cubicBezTo>
                                  <a:cubicBezTo>
                                    <a:pt x="0" y="30380"/>
                                    <a:pt x="1524" y="24285"/>
                                    <a:pt x="4572" y="18093"/>
                                  </a:cubicBezTo>
                                  <a:cubicBezTo>
                                    <a:pt x="7620" y="10474"/>
                                    <a:pt x="12192" y="5901"/>
                                    <a:pt x="16764" y="4377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8" name="Shape 21338"/>
                          <wps:cNvSpPr/>
                          <wps:spPr>
                            <a:xfrm>
                              <a:off x="118348" y="1276922"/>
                              <a:ext cx="34338" cy="715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4338" h="71522">
                                  <a:moveTo>
                                    <a:pt x="714" y="0"/>
                                  </a:moveTo>
                                  <a:cubicBezTo>
                                    <a:pt x="11478" y="0"/>
                                    <a:pt x="19098" y="3048"/>
                                    <a:pt x="25194" y="10668"/>
                                  </a:cubicBezTo>
                                  <a:cubicBezTo>
                                    <a:pt x="31290" y="18288"/>
                                    <a:pt x="34338" y="26003"/>
                                    <a:pt x="34338" y="33624"/>
                                  </a:cubicBezTo>
                                  <a:cubicBezTo>
                                    <a:pt x="34338" y="39719"/>
                                    <a:pt x="32814" y="47339"/>
                                    <a:pt x="29766" y="53436"/>
                                  </a:cubicBezTo>
                                  <a:cubicBezTo>
                                    <a:pt x="26718" y="59531"/>
                                    <a:pt x="22146" y="64103"/>
                                    <a:pt x="17574" y="67151"/>
                                  </a:cubicBezTo>
                                  <a:lnTo>
                                    <a:pt x="0" y="71522"/>
                                  </a:lnTo>
                                  <a:lnTo>
                                    <a:pt x="0" y="65851"/>
                                  </a:lnTo>
                                  <a:lnTo>
                                    <a:pt x="3858" y="67151"/>
                                  </a:lnTo>
                                  <a:cubicBezTo>
                                    <a:pt x="8430" y="67151"/>
                                    <a:pt x="11478" y="64103"/>
                                    <a:pt x="14526" y="61055"/>
                                  </a:cubicBezTo>
                                  <a:cubicBezTo>
                                    <a:pt x="17574" y="56483"/>
                                    <a:pt x="19098" y="50388"/>
                                    <a:pt x="19098" y="39719"/>
                                  </a:cubicBezTo>
                                  <a:cubicBezTo>
                                    <a:pt x="19098" y="27527"/>
                                    <a:pt x="17574" y="18288"/>
                                    <a:pt x="11478" y="10668"/>
                                  </a:cubicBezTo>
                                  <a:lnTo>
                                    <a:pt x="0" y="4973"/>
                                  </a:lnTo>
                                  <a:lnTo>
                                    <a:pt x="0" y="195"/>
                                  </a:lnTo>
                                  <a:lnTo>
                                    <a:pt x="7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39" name="Shape 21339"/>
                          <wps:cNvSpPr/>
                          <wps:spPr>
                            <a:xfrm>
                              <a:off x="158782" y="1255586"/>
                              <a:ext cx="41243" cy="9153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243" h="91536">
                                  <a:moveTo>
                                    <a:pt x="21431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22860"/>
                                  </a:lnTo>
                                  <a:lnTo>
                                    <a:pt x="39719" y="22860"/>
                                  </a:lnTo>
                                  <a:lnTo>
                                    <a:pt x="39719" y="27432"/>
                                  </a:lnTo>
                                  <a:lnTo>
                                    <a:pt x="22955" y="27432"/>
                                  </a:lnTo>
                                  <a:lnTo>
                                    <a:pt x="22955" y="71724"/>
                                  </a:lnTo>
                                  <a:cubicBezTo>
                                    <a:pt x="22955" y="76295"/>
                                    <a:pt x="24479" y="79343"/>
                                    <a:pt x="24479" y="80867"/>
                                  </a:cubicBezTo>
                                  <a:cubicBezTo>
                                    <a:pt x="26003" y="82391"/>
                                    <a:pt x="27527" y="83915"/>
                                    <a:pt x="30575" y="83915"/>
                                  </a:cubicBezTo>
                                  <a:cubicBezTo>
                                    <a:pt x="32099" y="83915"/>
                                    <a:pt x="33623" y="82391"/>
                                    <a:pt x="35147" y="82391"/>
                                  </a:cubicBezTo>
                                  <a:cubicBezTo>
                                    <a:pt x="36671" y="80867"/>
                                    <a:pt x="36671" y="79343"/>
                                    <a:pt x="38195" y="77819"/>
                                  </a:cubicBezTo>
                                  <a:lnTo>
                                    <a:pt x="41243" y="77819"/>
                                  </a:lnTo>
                                  <a:cubicBezTo>
                                    <a:pt x="39719" y="82391"/>
                                    <a:pt x="36671" y="85439"/>
                                    <a:pt x="33623" y="88488"/>
                                  </a:cubicBezTo>
                                  <a:cubicBezTo>
                                    <a:pt x="30575" y="91536"/>
                                    <a:pt x="27527" y="91536"/>
                                    <a:pt x="24479" y="91536"/>
                                  </a:cubicBezTo>
                                  <a:cubicBezTo>
                                    <a:pt x="21431" y="91536"/>
                                    <a:pt x="19812" y="91536"/>
                                    <a:pt x="16764" y="90012"/>
                                  </a:cubicBezTo>
                                  <a:cubicBezTo>
                                    <a:pt x="15240" y="88488"/>
                                    <a:pt x="13716" y="86963"/>
                                    <a:pt x="12192" y="85439"/>
                                  </a:cubicBezTo>
                                  <a:cubicBezTo>
                                    <a:pt x="10668" y="82391"/>
                                    <a:pt x="10668" y="79343"/>
                                    <a:pt x="10668" y="73247"/>
                                  </a:cubicBezTo>
                                  <a:lnTo>
                                    <a:pt x="10668" y="27432"/>
                                  </a:lnTo>
                                  <a:lnTo>
                                    <a:pt x="0" y="27432"/>
                                  </a:lnTo>
                                  <a:lnTo>
                                    <a:pt x="0" y="25908"/>
                                  </a:lnTo>
                                  <a:cubicBezTo>
                                    <a:pt x="3048" y="24384"/>
                                    <a:pt x="6096" y="22860"/>
                                    <a:pt x="9144" y="19812"/>
                                  </a:cubicBezTo>
                                  <a:cubicBezTo>
                                    <a:pt x="10668" y="16764"/>
                                    <a:pt x="13716" y="13716"/>
                                    <a:pt x="16764" y="10668"/>
                                  </a:cubicBezTo>
                                  <a:cubicBezTo>
                                    <a:pt x="16764" y="9144"/>
                                    <a:pt x="18288" y="6096"/>
                                    <a:pt x="21431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0" name="Shape 21340"/>
                          <wps:cNvSpPr/>
                          <wps:spPr>
                            <a:xfrm>
                              <a:off x="210693" y="1306412"/>
                              <a:ext cx="25194" cy="422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194" h="42234">
                                  <a:moveTo>
                                    <a:pt x="25194" y="0"/>
                                  </a:moveTo>
                                  <a:lnTo>
                                    <a:pt x="25194" y="4730"/>
                                  </a:lnTo>
                                  <a:lnTo>
                                    <a:pt x="22860" y="5658"/>
                                  </a:lnTo>
                                  <a:cubicBezTo>
                                    <a:pt x="19812" y="8706"/>
                                    <a:pt x="16764" y="10230"/>
                                    <a:pt x="15240" y="13277"/>
                                  </a:cubicBezTo>
                                  <a:cubicBezTo>
                                    <a:pt x="13716" y="14801"/>
                                    <a:pt x="12192" y="17849"/>
                                    <a:pt x="12192" y="20898"/>
                                  </a:cubicBezTo>
                                  <a:cubicBezTo>
                                    <a:pt x="12192" y="23946"/>
                                    <a:pt x="13716" y="26994"/>
                                    <a:pt x="15240" y="30042"/>
                                  </a:cubicBezTo>
                                  <a:cubicBezTo>
                                    <a:pt x="16764" y="31566"/>
                                    <a:pt x="19812" y="33089"/>
                                    <a:pt x="22860" y="33089"/>
                                  </a:cubicBezTo>
                                  <a:lnTo>
                                    <a:pt x="25194" y="31930"/>
                                  </a:lnTo>
                                  <a:lnTo>
                                    <a:pt x="25194" y="38649"/>
                                  </a:lnTo>
                                  <a:lnTo>
                                    <a:pt x="24384" y="39185"/>
                                  </a:lnTo>
                                  <a:cubicBezTo>
                                    <a:pt x="21336" y="40710"/>
                                    <a:pt x="18288" y="42234"/>
                                    <a:pt x="15240" y="42234"/>
                                  </a:cubicBezTo>
                                  <a:cubicBezTo>
                                    <a:pt x="10668" y="42234"/>
                                    <a:pt x="7620" y="40710"/>
                                    <a:pt x="4572" y="36137"/>
                                  </a:cubicBezTo>
                                  <a:cubicBezTo>
                                    <a:pt x="1524" y="33089"/>
                                    <a:pt x="0" y="30042"/>
                                    <a:pt x="0" y="23946"/>
                                  </a:cubicBezTo>
                                  <a:cubicBezTo>
                                    <a:pt x="0" y="20898"/>
                                    <a:pt x="0" y="17849"/>
                                    <a:pt x="1524" y="14801"/>
                                  </a:cubicBezTo>
                                  <a:cubicBezTo>
                                    <a:pt x="4572" y="11754"/>
                                    <a:pt x="7620" y="8706"/>
                                    <a:pt x="12192" y="5658"/>
                                  </a:cubicBezTo>
                                  <a:cubicBezTo>
                                    <a:pt x="15240" y="4134"/>
                                    <a:pt x="18669" y="2610"/>
                                    <a:pt x="22872" y="895"/>
                                  </a:cubicBezTo>
                                  <a:lnTo>
                                    <a:pt x="2519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1" name="Shape 21341"/>
                          <wps:cNvSpPr/>
                          <wps:spPr>
                            <a:xfrm>
                              <a:off x="213741" y="1277503"/>
                              <a:ext cx="22146" cy="238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146" h="23899">
                                  <a:moveTo>
                                    <a:pt x="22146" y="0"/>
                                  </a:moveTo>
                                  <a:lnTo>
                                    <a:pt x="22146" y="4221"/>
                                  </a:lnTo>
                                  <a:lnTo>
                                    <a:pt x="21336" y="3991"/>
                                  </a:lnTo>
                                  <a:cubicBezTo>
                                    <a:pt x="18288" y="3991"/>
                                    <a:pt x="16764" y="3991"/>
                                    <a:pt x="15240" y="5515"/>
                                  </a:cubicBezTo>
                                  <a:cubicBezTo>
                                    <a:pt x="12192" y="7039"/>
                                    <a:pt x="12192" y="10088"/>
                                    <a:pt x="12192" y="11612"/>
                                  </a:cubicBezTo>
                                  <a:lnTo>
                                    <a:pt x="12192" y="16184"/>
                                  </a:lnTo>
                                  <a:cubicBezTo>
                                    <a:pt x="12192" y="17707"/>
                                    <a:pt x="10668" y="20755"/>
                                    <a:pt x="10668" y="20755"/>
                                  </a:cubicBezTo>
                                  <a:cubicBezTo>
                                    <a:pt x="9144" y="22375"/>
                                    <a:pt x="7620" y="23899"/>
                                    <a:pt x="6096" y="23899"/>
                                  </a:cubicBezTo>
                                  <a:cubicBezTo>
                                    <a:pt x="3048" y="23899"/>
                                    <a:pt x="1524" y="22375"/>
                                    <a:pt x="1524" y="20755"/>
                                  </a:cubicBezTo>
                                  <a:cubicBezTo>
                                    <a:pt x="0" y="19231"/>
                                    <a:pt x="0" y="17707"/>
                                    <a:pt x="0" y="16184"/>
                                  </a:cubicBezTo>
                                  <a:cubicBezTo>
                                    <a:pt x="0" y="11612"/>
                                    <a:pt x="1524" y="7039"/>
                                    <a:pt x="6096" y="3991"/>
                                  </a:cubicBezTo>
                                  <a:lnTo>
                                    <a:pt x="22146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2" name="Shape 21342"/>
                          <wps:cNvSpPr/>
                          <wps:spPr>
                            <a:xfrm>
                              <a:off x="235887" y="1276922"/>
                              <a:ext cx="35862" cy="717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862" h="71724">
                                  <a:moveTo>
                                    <a:pt x="2334" y="0"/>
                                  </a:moveTo>
                                  <a:cubicBezTo>
                                    <a:pt x="8430" y="0"/>
                                    <a:pt x="13002" y="0"/>
                                    <a:pt x="17574" y="3048"/>
                                  </a:cubicBezTo>
                                  <a:cubicBezTo>
                                    <a:pt x="20622" y="4572"/>
                                    <a:pt x="22146" y="6096"/>
                                    <a:pt x="23670" y="9144"/>
                                  </a:cubicBezTo>
                                  <a:cubicBezTo>
                                    <a:pt x="23670" y="12192"/>
                                    <a:pt x="25194" y="16764"/>
                                    <a:pt x="25194" y="22955"/>
                                  </a:cubicBezTo>
                                  <a:lnTo>
                                    <a:pt x="25194" y="45815"/>
                                  </a:lnTo>
                                  <a:cubicBezTo>
                                    <a:pt x="25194" y="51912"/>
                                    <a:pt x="25194" y="56483"/>
                                    <a:pt x="25194" y="58007"/>
                                  </a:cubicBezTo>
                                  <a:cubicBezTo>
                                    <a:pt x="25194" y="59531"/>
                                    <a:pt x="25194" y="61055"/>
                                    <a:pt x="26718" y="61055"/>
                                  </a:cubicBezTo>
                                  <a:cubicBezTo>
                                    <a:pt x="26718" y="61055"/>
                                    <a:pt x="28242" y="61055"/>
                                    <a:pt x="28242" y="61055"/>
                                  </a:cubicBezTo>
                                  <a:cubicBezTo>
                                    <a:pt x="29766" y="61055"/>
                                    <a:pt x="29766" y="61055"/>
                                    <a:pt x="29766" y="61055"/>
                                  </a:cubicBezTo>
                                  <a:cubicBezTo>
                                    <a:pt x="31290" y="61055"/>
                                    <a:pt x="32814" y="58007"/>
                                    <a:pt x="35862" y="54959"/>
                                  </a:cubicBezTo>
                                  <a:lnTo>
                                    <a:pt x="35862" y="59531"/>
                                  </a:lnTo>
                                  <a:cubicBezTo>
                                    <a:pt x="31290" y="67151"/>
                                    <a:pt x="25194" y="71724"/>
                                    <a:pt x="20622" y="71724"/>
                                  </a:cubicBezTo>
                                  <a:cubicBezTo>
                                    <a:pt x="17574" y="71724"/>
                                    <a:pt x="16050" y="70200"/>
                                    <a:pt x="14526" y="68675"/>
                                  </a:cubicBezTo>
                                  <a:cubicBezTo>
                                    <a:pt x="13002" y="67151"/>
                                    <a:pt x="13002" y="64103"/>
                                    <a:pt x="13002" y="59531"/>
                                  </a:cubicBezTo>
                                  <a:lnTo>
                                    <a:pt x="0" y="68138"/>
                                  </a:lnTo>
                                  <a:lnTo>
                                    <a:pt x="0" y="61420"/>
                                  </a:lnTo>
                                  <a:lnTo>
                                    <a:pt x="13002" y="54959"/>
                                  </a:lnTo>
                                  <a:lnTo>
                                    <a:pt x="13002" y="29051"/>
                                  </a:lnTo>
                                  <a:lnTo>
                                    <a:pt x="0" y="34220"/>
                                  </a:lnTo>
                                  <a:lnTo>
                                    <a:pt x="0" y="29490"/>
                                  </a:lnTo>
                                  <a:lnTo>
                                    <a:pt x="13002" y="24479"/>
                                  </a:lnTo>
                                  <a:lnTo>
                                    <a:pt x="13002" y="21336"/>
                                  </a:lnTo>
                                  <a:cubicBezTo>
                                    <a:pt x="13002" y="15240"/>
                                    <a:pt x="11478" y="10668"/>
                                    <a:pt x="9954" y="7620"/>
                                  </a:cubicBezTo>
                                  <a:lnTo>
                                    <a:pt x="0" y="4801"/>
                                  </a:lnTo>
                                  <a:lnTo>
                                    <a:pt x="0" y="581"/>
                                  </a:lnTo>
                                  <a:lnTo>
                                    <a:pt x="2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3" name="Shape 21343"/>
                          <wps:cNvSpPr/>
                          <wps:spPr>
                            <a:xfrm>
                              <a:off x="276320" y="1240346"/>
                              <a:ext cx="35147" cy="106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147" h="106775">
                                  <a:moveTo>
                                    <a:pt x="19812" y="0"/>
                                  </a:moveTo>
                                  <a:lnTo>
                                    <a:pt x="22955" y="0"/>
                                  </a:lnTo>
                                  <a:lnTo>
                                    <a:pt x="22955" y="91536"/>
                                  </a:lnTo>
                                  <a:cubicBezTo>
                                    <a:pt x="22955" y="94583"/>
                                    <a:pt x="24479" y="97631"/>
                                    <a:pt x="24479" y="99155"/>
                                  </a:cubicBezTo>
                                  <a:cubicBezTo>
                                    <a:pt x="24479" y="100679"/>
                                    <a:pt x="26003" y="102203"/>
                                    <a:pt x="27527" y="102203"/>
                                  </a:cubicBezTo>
                                  <a:cubicBezTo>
                                    <a:pt x="29051" y="103727"/>
                                    <a:pt x="30575" y="103727"/>
                                    <a:pt x="35147" y="103727"/>
                                  </a:cubicBezTo>
                                  <a:lnTo>
                                    <a:pt x="35147" y="106775"/>
                                  </a:lnTo>
                                  <a:lnTo>
                                    <a:pt x="1524" y="106775"/>
                                  </a:lnTo>
                                  <a:lnTo>
                                    <a:pt x="1524" y="103727"/>
                                  </a:lnTo>
                                  <a:cubicBezTo>
                                    <a:pt x="4572" y="103727"/>
                                    <a:pt x="6096" y="103727"/>
                                    <a:pt x="7620" y="102203"/>
                                  </a:cubicBezTo>
                                  <a:cubicBezTo>
                                    <a:pt x="9144" y="102203"/>
                                    <a:pt x="9144" y="100679"/>
                                    <a:pt x="10668" y="99155"/>
                                  </a:cubicBezTo>
                                  <a:cubicBezTo>
                                    <a:pt x="10668" y="97631"/>
                                    <a:pt x="10668" y="94583"/>
                                    <a:pt x="10668" y="91536"/>
                                  </a:cubicBezTo>
                                  <a:lnTo>
                                    <a:pt x="10668" y="28956"/>
                                  </a:lnTo>
                                  <a:cubicBezTo>
                                    <a:pt x="10668" y="21336"/>
                                    <a:pt x="10668" y="16764"/>
                                    <a:pt x="10668" y="15240"/>
                                  </a:cubicBezTo>
                                  <a:cubicBezTo>
                                    <a:pt x="10668" y="12192"/>
                                    <a:pt x="9144" y="12192"/>
                                    <a:pt x="9144" y="10668"/>
                                  </a:cubicBezTo>
                                  <a:cubicBezTo>
                                    <a:pt x="7620" y="10668"/>
                                    <a:pt x="7620" y="10668"/>
                                    <a:pt x="6096" y="10668"/>
                                  </a:cubicBezTo>
                                  <a:cubicBezTo>
                                    <a:pt x="4572" y="10668"/>
                                    <a:pt x="3048" y="10668"/>
                                    <a:pt x="1524" y="10668"/>
                                  </a:cubicBezTo>
                                  <a:lnTo>
                                    <a:pt x="0" y="9144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4" name="Shape 21344"/>
                          <wps:cNvSpPr/>
                          <wps:spPr>
                            <a:xfrm>
                              <a:off x="360331" y="1244919"/>
                              <a:ext cx="45768" cy="102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5768" h="102203">
                                  <a:moveTo>
                                    <a:pt x="0" y="0"/>
                                  </a:moveTo>
                                  <a:lnTo>
                                    <a:pt x="36576" y="0"/>
                                  </a:lnTo>
                                  <a:lnTo>
                                    <a:pt x="45768" y="603"/>
                                  </a:lnTo>
                                  <a:lnTo>
                                    <a:pt x="45768" y="7932"/>
                                  </a:lnTo>
                                  <a:lnTo>
                                    <a:pt x="41148" y="6096"/>
                                  </a:lnTo>
                                  <a:cubicBezTo>
                                    <a:pt x="38100" y="6096"/>
                                    <a:pt x="33528" y="6096"/>
                                    <a:pt x="28956" y="7620"/>
                                  </a:cubicBezTo>
                                  <a:lnTo>
                                    <a:pt x="28956" y="50292"/>
                                  </a:lnTo>
                                  <a:cubicBezTo>
                                    <a:pt x="30480" y="50292"/>
                                    <a:pt x="30480" y="50292"/>
                                    <a:pt x="32004" y="50292"/>
                                  </a:cubicBezTo>
                                  <a:cubicBezTo>
                                    <a:pt x="32004" y="50292"/>
                                    <a:pt x="32004" y="50292"/>
                                    <a:pt x="33528" y="50292"/>
                                  </a:cubicBezTo>
                                  <a:lnTo>
                                    <a:pt x="45768" y="46795"/>
                                  </a:lnTo>
                                  <a:lnTo>
                                    <a:pt x="45768" y="63592"/>
                                  </a:lnTo>
                                  <a:lnTo>
                                    <a:pt x="39624" y="54959"/>
                                  </a:lnTo>
                                  <a:cubicBezTo>
                                    <a:pt x="36576" y="54959"/>
                                    <a:pt x="35052" y="54959"/>
                                    <a:pt x="33528" y="54959"/>
                                  </a:cubicBezTo>
                                  <a:cubicBezTo>
                                    <a:pt x="33528" y="54959"/>
                                    <a:pt x="32004" y="54959"/>
                                    <a:pt x="32004" y="54959"/>
                                  </a:cubicBezTo>
                                  <a:cubicBezTo>
                                    <a:pt x="30480" y="54959"/>
                                    <a:pt x="30480" y="54959"/>
                                    <a:pt x="28956" y="54959"/>
                                  </a:cubicBezTo>
                                  <a:lnTo>
                                    <a:pt x="28956" y="83915"/>
                                  </a:lnTo>
                                  <a:cubicBezTo>
                                    <a:pt x="28956" y="90011"/>
                                    <a:pt x="28956" y="94583"/>
                                    <a:pt x="30480" y="96107"/>
                                  </a:cubicBezTo>
                                  <a:cubicBezTo>
                                    <a:pt x="33528" y="97631"/>
                                    <a:pt x="35052" y="99155"/>
                                    <a:pt x="39624" y="99155"/>
                                  </a:cubicBezTo>
                                  <a:lnTo>
                                    <a:pt x="44196" y="99155"/>
                                  </a:lnTo>
                                  <a:lnTo>
                                    <a:pt x="44196" y="102203"/>
                                  </a:lnTo>
                                  <a:lnTo>
                                    <a:pt x="0" y="102203"/>
                                  </a:lnTo>
                                  <a:lnTo>
                                    <a:pt x="0" y="99155"/>
                                  </a:lnTo>
                                  <a:lnTo>
                                    <a:pt x="4572" y="99155"/>
                                  </a:lnTo>
                                  <a:cubicBezTo>
                                    <a:pt x="7620" y="99155"/>
                                    <a:pt x="10668" y="97631"/>
                                    <a:pt x="13716" y="94583"/>
                                  </a:cubicBezTo>
                                  <a:cubicBezTo>
                                    <a:pt x="13716" y="93059"/>
                                    <a:pt x="15240" y="90011"/>
                                    <a:pt x="15240" y="83915"/>
                                  </a:cubicBezTo>
                                  <a:lnTo>
                                    <a:pt x="15240" y="18288"/>
                                  </a:lnTo>
                                  <a:cubicBezTo>
                                    <a:pt x="15240" y="12192"/>
                                    <a:pt x="13716" y="7620"/>
                                    <a:pt x="12192" y="6096"/>
                                  </a:cubicBezTo>
                                  <a:cubicBezTo>
                                    <a:pt x="10668" y="4572"/>
                                    <a:pt x="7620" y="3048"/>
                                    <a:pt x="4572" y="3048"/>
                                  </a:cubicBezTo>
                                  <a:lnTo>
                                    <a:pt x="0" y="30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5" name="Shape 21345"/>
                          <wps:cNvSpPr/>
                          <wps:spPr>
                            <a:xfrm>
                              <a:off x="406098" y="1245522"/>
                              <a:ext cx="54912" cy="101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4912" h="101600">
                                  <a:moveTo>
                                    <a:pt x="0" y="0"/>
                                  </a:moveTo>
                                  <a:lnTo>
                                    <a:pt x="5334" y="350"/>
                                  </a:lnTo>
                                  <a:cubicBezTo>
                                    <a:pt x="9549" y="921"/>
                                    <a:pt x="13002" y="1683"/>
                                    <a:pt x="15288" y="2445"/>
                                  </a:cubicBezTo>
                                  <a:cubicBezTo>
                                    <a:pt x="19860" y="3969"/>
                                    <a:pt x="24432" y="7017"/>
                                    <a:pt x="27480" y="11588"/>
                                  </a:cubicBezTo>
                                  <a:cubicBezTo>
                                    <a:pt x="32052" y="14637"/>
                                    <a:pt x="33576" y="20733"/>
                                    <a:pt x="33576" y="25305"/>
                                  </a:cubicBezTo>
                                  <a:cubicBezTo>
                                    <a:pt x="33576" y="32925"/>
                                    <a:pt x="32052" y="37497"/>
                                    <a:pt x="27480" y="42069"/>
                                  </a:cubicBezTo>
                                  <a:cubicBezTo>
                                    <a:pt x="22908" y="46641"/>
                                    <a:pt x="16812" y="49688"/>
                                    <a:pt x="9096" y="51212"/>
                                  </a:cubicBezTo>
                                  <a:lnTo>
                                    <a:pt x="29004" y="80264"/>
                                  </a:lnTo>
                                  <a:cubicBezTo>
                                    <a:pt x="33576" y="87884"/>
                                    <a:pt x="38148" y="92456"/>
                                    <a:pt x="41196" y="93980"/>
                                  </a:cubicBezTo>
                                  <a:cubicBezTo>
                                    <a:pt x="45768" y="97028"/>
                                    <a:pt x="48816" y="97028"/>
                                    <a:pt x="54912" y="98552"/>
                                  </a:cubicBezTo>
                                  <a:lnTo>
                                    <a:pt x="54912" y="101600"/>
                                  </a:lnTo>
                                  <a:lnTo>
                                    <a:pt x="27480" y="101600"/>
                                  </a:lnTo>
                                  <a:lnTo>
                                    <a:pt x="0" y="62989"/>
                                  </a:lnTo>
                                  <a:lnTo>
                                    <a:pt x="0" y="46192"/>
                                  </a:lnTo>
                                  <a:lnTo>
                                    <a:pt x="9096" y="43593"/>
                                  </a:lnTo>
                                  <a:cubicBezTo>
                                    <a:pt x="13764" y="39021"/>
                                    <a:pt x="16812" y="32925"/>
                                    <a:pt x="16812" y="26829"/>
                                  </a:cubicBezTo>
                                  <a:cubicBezTo>
                                    <a:pt x="16812" y="20733"/>
                                    <a:pt x="15288" y="16161"/>
                                    <a:pt x="10716" y="11588"/>
                                  </a:cubicBezTo>
                                  <a:lnTo>
                                    <a:pt x="0" y="732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6" name="Shape 21346"/>
                          <wps:cNvSpPr/>
                          <wps:spPr>
                            <a:xfrm>
                              <a:off x="468630" y="1279055"/>
                              <a:ext cx="26765" cy="6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765" h="68535">
                                  <a:moveTo>
                                    <a:pt x="26765" y="0"/>
                                  </a:moveTo>
                                  <a:lnTo>
                                    <a:pt x="26765" y="2765"/>
                                  </a:lnTo>
                                  <a:lnTo>
                                    <a:pt x="16859" y="7010"/>
                                  </a:lnTo>
                                  <a:cubicBezTo>
                                    <a:pt x="12287" y="10058"/>
                                    <a:pt x="10763" y="14631"/>
                                    <a:pt x="10763" y="20822"/>
                                  </a:cubicBezTo>
                                  <a:lnTo>
                                    <a:pt x="26765" y="20822"/>
                                  </a:lnTo>
                                  <a:lnTo>
                                    <a:pt x="26765" y="25394"/>
                                  </a:lnTo>
                                  <a:lnTo>
                                    <a:pt x="10763" y="25394"/>
                                  </a:lnTo>
                                  <a:cubicBezTo>
                                    <a:pt x="10763" y="34537"/>
                                    <a:pt x="12287" y="43682"/>
                                    <a:pt x="18383" y="48254"/>
                                  </a:cubicBezTo>
                                  <a:lnTo>
                                    <a:pt x="26765" y="52826"/>
                                  </a:lnTo>
                                  <a:lnTo>
                                    <a:pt x="26765" y="68535"/>
                                  </a:lnTo>
                                  <a:lnTo>
                                    <a:pt x="9239" y="60446"/>
                                  </a:lnTo>
                                  <a:cubicBezTo>
                                    <a:pt x="3048" y="54350"/>
                                    <a:pt x="0" y="45206"/>
                                    <a:pt x="0" y="34537"/>
                                  </a:cubicBezTo>
                                  <a:cubicBezTo>
                                    <a:pt x="0" y="22346"/>
                                    <a:pt x="3048" y="13106"/>
                                    <a:pt x="9239" y="7010"/>
                                  </a:cubicBezTo>
                                  <a:lnTo>
                                    <a:pt x="2676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7" name="Shape 21347"/>
                          <wps:cNvSpPr/>
                          <wps:spPr>
                            <a:xfrm>
                              <a:off x="495395" y="1319689"/>
                              <a:ext cx="31242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42" h="28956">
                                  <a:moveTo>
                                    <a:pt x="28194" y="0"/>
                                  </a:moveTo>
                                  <a:lnTo>
                                    <a:pt x="31242" y="1524"/>
                                  </a:lnTo>
                                  <a:cubicBezTo>
                                    <a:pt x="29718" y="9144"/>
                                    <a:pt x="26670" y="15240"/>
                                    <a:pt x="22098" y="21336"/>
                                  </a:cubicBezTo>
                                  <a:cubicBezTo>
                                    <a:pt x="17526" y="25908"/>
                                    <a:pt x="9906" y="28956"/>
                                    <a:pt x="2286" y="28956"/>
                                  </a:cubicBezTo>
                                  <a:lnTo>
                                    <a:pt x="0" y="27901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8382" y="16764"/>
                                  </a:lnTo>
                                  <a:cubicBezTo>
                                    <a:pt x="12954" y="16764"/>
                                    <a:pt x="17526" y="15240"/>
                                    <a:pt x="20574" y="13716"/>
                                  </a:cubicBezTo>
                                  <a:cubicBezTo>
                                    <a:pt x="23622" y="10668"/>
                                    <a:pt x="26670" y="6096"/>
                                    <a:pt x="2819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8" name="Shape 21348"/>
                          <wps:cNvSpPr/>
                          <wps:spPr>
                            <a:xfrm>
                              <a:off x="495395" y="1276922"/>
                              <a:ext cx="31242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42" h="27527">
                                  <a:moveTo>
                                    <a:pt x="5334" y="0"/>
                                  </a:moveTo>
                                  <a:cubicBezTo>
                                    <a:pt x="12954" y="0"/>
                                    <a:pt x="19050" y="1524"/>
                                    <a:pt x="23622" y="7620"/>
                                  </a:cubicBezTo>
                                  <a:cubicBezTo>
                                    <a:pt x="28194" y="12192"/>
                                    <a:pt x="31242" y="18288"/>
                                    <a:pt x="31242" y="27527"/>
                                  </a:cubicBezTo>
                                  <a:lnTo>
                                    <a:pt x="0" y="27527"/>
                                  </a:lnTo>
                                  <a:lnTo>
                                    <a:pt x="0" y="22955"/>
                                  </a:lnTo>
                                  <a:lnTo>
                                    <a:pt x="16002" y="22955"/>
                                  </a:lnTo>
                                  <a:cubicBezTo>
                                    <a:pt x="14478" y="18288"/>
                                    <a:pt x="14478" y="15239"/>
                                    <a:pt x="14478" y="13715"/>
                                  </a:cubicBezTo>
                                  <a:cubicBezTo>
                                    <a:pt x="12954" y="10668"/>
                                    <a:pt x="9906" y="9144"/>
                                    <a:pt x="8382" y="7620"/>
                                  </a:cubicBezTo>
                                  <a:cubicBezTo>
                                    <a:pt x="5334" y="6096"/>
                                    <a:pt x="3810" y="4572"/>
                                    <a:pt x="762" y="4572"/>
                                  </a:cubicBezTo>
                                  <a:lnTo>
                                    <a:pt x="0" y="4898"/>
                                  </a:lnTo>
                                  <a:lnTo>
                                    <a:pt x="0" y="2133"/>
                                  </a:lnTo>
                                  <a:lnTo>
                                    <a:pt x="533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49" name="Shape 21349"/>
                          <wps:cNvSpPr/>
                          <wps:spPr>
                            <a:xfrm>
                              <a:off x="534257" y="1277017"/>
                              <a:ext cx="58007" cy="7172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007" h="71723">
                                  <a:moveTo>
                                    <a:pt x="33528" y="0"/>
                                  </a:moveTo>
                                  <a:cubicBezTo>
                                    <a:pt x="39624" y="0"/>
                                    <a:pt x="45720" y="1524"/>
                                    <a:pt x="48768" y="4572"/>
                                  </a:cubicBezTo>
                                  <a:cubicBezTo>
                                    <a:pt x="53435" y="7620"/>
                                    <a:pt x="56483" y="12192"/>
                                    <a:pt x="56483" y="15239"/>
                                  </a:cubicBezTo>
                                  <a:cubicBezTo>
                                    <a:pt x="56483" y="18288"/>
                                    <a:pt x="54959" y="19812"/>
                                    <a:pt x="54959" y="19812"/>
                                  </a:cubicBezTo>
                                  <a:cubicBezTo>
                                    <a:pt x="53435" y="21336"/>
                                    <a:pt x="51911" y="22860"/>
                                    <a:pt x="48768" y="22860"/>
                                  </a:cubicBezTo>
                                  <a:cubicBezTo>
                                    <a:pt x="45720" y="22860"/>
                                    <a:pt x="44196" y="21336"/>
                                    <a:pt x="42672" y="19812"/>
                                  </a:cubicBezTo>
                                  <a:cubicBezTo>
                                    <a:pt x="41148" y="18288"/>
                                    <a:pt x="41148" y="16764"/>
                                    <a:pt x="41148" y="13715"/>
                                  </a:cubicBezTo>
                                  <a:cubicBezTo>
                                    <a:pt x="41148" y="10668"/>
                                    <a:pt x="39624" y="7620"/>
                                    <a:pt x="38100" y="6096"/>
                                  </a:cubicBezTo>
                                  <a:cubicBezTo>
                                    <a:pt x="36576" y="4572"/>
                                    <a:pt x="33528" y="4572"/>
                                    <a:pt x="30480" y="4572"/>
                                  </a:cubicBezTo>
                                  <a:cubicBezTo>
                                    <a:pt x="25908" y="4572"/>
                                    <a:pt x="21336" y="6096"/>
                                    <a:pt x="18288" y="10668"/>
                                  </a:cubicBezTo>
                                  <a:cubicBezTo>
                                    <a:pt x="15240" y="15239"/>
                                    <a:pt x="12192" y="21336"/>
                                    <a:pt x="12192" y="28956"/>
                                  </a:cubicBezTo>
                                  <a:cubicBezTo>
                                    <a:pt x="12192" y="36576"/>
                                    <a:pt x="15240" y="44196"/>
                                    <a:pt x="18288" y="50387"/>
                                  </a:cubicBezTo>
                                  <a:cubicBezTo>
                                    <a:pt x="22860" y="56483"/>
                                    <a:pt x="27432" y="59531"/>
                                    <a:pt x="35052" y="59531"/>
                                  </a:cubicBezTo>
                                  <a:cubicBezTo>
                                    <a:pt x="39624" y="59531"/>
                                    <a:pt x="44196" y="58007"/>
                                    <a:pt x="47244" y="54959"/>
                                  </a:cubicBezTo>
                                  <a:cubicBezTo>
                                    <a:pt x="50292" y="53435"/>
                                    <a:pt x="53435" y="48863"/>
                                    <a:pt x="56483" y="42672"/>
                                  </a:cubicBezTo>
                                  <a:lnTo>
                                    <a:pt x="58007" y="44196"/>
                                  </a:lnTo>
                                  <a:cubicBezTo>
                                    <a:pt x="56483" y="53435"/>
                                    <a:pt x="51911" y="59531"/>
                                    <a:pt x="47244" y="64103"/>
                                  </a:cubicBezTo>
                                  <a:cubicBezTo>
                                    <a:pt x="41148" y="68675"/>
                                    <a:pt x="36576" y="71723"/>
                                    <a:pt x="28956" y="71723"/>
                                  </a:cubicBezTo>
                                  <a:cubicBezTo>
                                    <a:pt x="21336" y="71723"/>
                                    <a:pt x="15240" y="68675"/>
                                    <a:pt x="9144" y="62579"/>
                                  </a:cubicBezTo>
                                  <a:cubicBezTo>
                                    <a:pt x="3048" y="54959"/>
                                    <a:pt x="0" y="47339"/>
                                    <a:pt x="0" y="35052"/>
                                  </a:cubicBezTo>
                                  <a:cubicBezTo>
                                    <a:pt x="0" y="24384"/>
                                    <a:pt x="3048" y="16764"/>
                                    <a:pt x="10668" y="9144"/>
                                  </a:cubicBezTo>
                                  <a:cubicBezTo>
                                    <a:pt x="16764" y="3048"/>
                                    <a:pt x="24384" y="0"/>
                                    <a:pt x="33528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0" name="Shape 21350"/>
                          <wps:cNvSpPr/>
                          <wps:spPr>
                            <a:xfrm>
                              <a:off x="601504" y="1277117"/>
                              <a:ext cx="32814" cy="715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529">
                                  <a:moveTo>
                                    <a:pt x="32814" y="0"/>
                                  </a:moveTo>
                                  <a:lnTo>
                                    <a:pt x="32814" y="5407"/>
                                  </a:lnTo>
                                  <a:lnTo>
                                    <a:pt x="30480" y="4377"/>
                                  </a:lnTo>
                                  <a:cubicBezTo>
                                    <a:pt x="27432" y="4377"/>
                                    <a:pt x="25908" y="4377"/>
                                    <a:pt x="22860" y="5901"/>
                                  </a:cubicBezTo>
                                  <a:cubicBezTo>
                                    <a:pt x="19812" y="7425"/>
                                    <a:pt x="18288" y="10474"/>
                                    <a:pt x="16764" y="15046"/>
                                  </a:cubicBezTo>
                                  <a:cubicBezTo>
                                    <a:pt x="15240" y="18093"/>
                                    <a:pt x="13716" y="24189"/>
                                    <a:pt x="13716" y="30286"/>
                                  </a:cubicBezTo>
                                  <a:cubicBezTo>
                                    <a:pt x="13716" y="39429"/>
                                    <a:pt x="15240" y="48668"/>
                                    <a:pt x="19812" y="54765"/>
                                  </a:cubicBezTo>
                                  <a:cubicBezTo>
                                    <a:pt x="22098" y="58575"/>
                                    <a:pt x="24384" y="61623"/>
                                    <a:pt x="26860" y="63718"/>
                                  </a:cubicBezTo>
                                  <a:lnTo>
                                    <a:pt x="32814" y="66071"/>
                                  </a:lnTo>
                                  <a:lnTo>
                                    <a:pt x="32814" y="71310"/>
                                  </a:lnTo>
                                  <a:lnTo>
                                    <a:pt x="32004" y="71529"/>
                                  </a:lnTo>
                                  <a:cubicBezTo>
                                    <a:pt x="21336" y="71529"/>
                                    <a:pt x="13716" y="66956"/>
                                    <a:pt x="7620" y="59337"/>
                                  </a:cubicBezTo>
                                  <a:cubicBezTo>
                                    <a:pt x="3048" y="51717"/>
                                    <a:pt x="0" y="44001"/>
                                    <a:pt x="0" y="36382"/>
                                  </a:cubicBezTo>
                                  <a:cubicBezTo>
                                    <a:pt x="0" y="30286"/>
                                    <a:pt x="1524" y="24189"/>
                                    <a:pt x="4572" y="18093"/>
                                  </a:cubicBezTo>
                                  <a:cubicBezTo>
                                    <a:pt x="7620" y="10474"/>
                                    <a:pt x="12192" y="5901"/>
                                    <a:pt x="16764" y="4377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1" name="Shape 21351"/>
                          <wps:cNvSpPr/>
                          <wps:spPr>
                            <a:xfrm>
                              <a:off x="634318" y="1276922"/>
                              <a:ext cx="32814" cy="7150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71504">
                                  <a:moveTo>
                                    <a:pt x="714" y="0"/>
                                  </a:moveTo>
                                  <a:cubicBezTo>
                                    <a:pt x="9954" y="0"/>
                                    <a:pt x="19098" y="3048"/>
                                    <a:pt x="25194" y="10668"/>
                                  </a:cubicBezTo>
                                  <a:cubicBezTo>
                                    <a:pt x="29766" y="18288"/>
                                    <a:pt x="32814" y="25908"/>
                                    <a:pt x="32814" y="33528"/>
                                  </a:cubicBezTo>
                                  <a:cubicBezTo>
                                    <a:pt x="32814" y="39624"/>
                                    <a:pt x="31290" y="47339"/>
                                    <a:pt x="28242" y="53436"/>
                                  </a:cubicBezTo>
                                  <a:cubicBezTo>
                                    <a:pt x="25194" y="59531"/>
                                    <a:pt x="22146" y="64103"/>
                                    <a:pt x="16050" y="67151"/>
                                  </a:cubicBezTo>
                                  <a:lnTo>
                                    <a:pt x="0" y="71504"/>
                                  </a:lnTo>
                                  <a:lnTo>
                                    <a:pt x="0" y="66266"/>
                                  </a:lnTo>
                                  <a:lnTo>
                                    <a:pt x="2238" y="67151"/>
                                  </a:lnTo>
                                  <a:cubicBezTo>
                                    <a:pt x="6906" y="67151"/>
                                    <a:pt x="11478" y="64103"/>
                                    <a:pt x="14526" y="61055"/>
                                  </a:cubicBezTo>
                                  <a:cubicBezTo>
                                    <a:pt x="17574" y="56483"/>
                                    <a:pt x="19098" y="50388"/>
                                    <a:pt x="19098" y="39624"/>
                                  </a:cubicBezTo>
                                  <a:cubicBezTo>
                                    <a:pt x="19098" y="27432"/>
                                    <a:pt x="16050" y="18288"/>
                                    <a:pt x="11478" y="10668"/>
                                  </a:cubicBezTo>
                                  <a:lnTo>
                                    <a:pt x="0" y="5602"/>
                                  </a:lnTo>
                                  <a:lnTo>
                                    <a:pt x="0" y="195"/>
                                  </a:lnTo>
                                  <a:lnTo>
                                    <a:pt x="7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2" name="Shape 21352"/>
                          <wps:cNvSpPr/>
                          <wps:spPr>
                            <a:xfrm>
                              <a:off x="673227" y="1278446"/>
                              <a:ext cx="74771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4771" h="70200">
                                  <a:moveTo>
                                    <a:pt x="0" y="0"/>
                                  </a:moveTo>
                                  <a:lnTo>
                                    <a:pt x="32004" y="0"/>
                                  </a:lnTo>
                                  <a:lnTo>
                                    <a:pt x="32004" y="3048"/>
                                  </a:lnTo>
                                  <a:lnTo>
                                    <a:pt x="30480" y="3048"/>
                                  </a:lnTo>
                                  <a:cubicBezTo>
                                    <a:pt x="28956" y="3048"/>
                                    <a:pt x="27432" y="3048"/>
                                    <a:pt x="25908" y="4572"/>
                                  </a:cubicBezTo>
                                  <a:cubicBezTo>
                                    <a:pt x="25908" y="4572"/>
                                    <a:pt x="24384" y="6096"/>
                                    <a:pt x="24384" y="7620"/>
                                  </a:cubicBezTo>
                                  <a:cubicBezTo>
                                    <a:pt x="24384" y="9144"/>
                                    <a:pt x="25908" y="12192"/>
                                    <a:pt x="25908" y="13716"/>
                                  </a:cubicBezTo>
                                  <a:lnTo>
                                    <a:pt x="42767" y="51912"/>
                                  </a:lnTo>
                                  <a:lnTo>
                                    <a:pt x="58007" y="12192"/>
                                  </a:lnTo>
                                  <a:cubicBezTo>
                                    <a:pt x="59531" y="9144"/>
                                    <a:pt x="59531" y="7620"/>
                                    <a:pt x="59531" y="6096"/>
                                  </a:cubicBezTo>
                                  <a:cubicBezTo>
                                    <a:pt x="59531" y="6096"/>
                                    <a:pt x="59531" y="4572"/>
                                    <a:pt x="59531" y="4572"/>
                                  </a:cubicBezTo>
                                  <a:cubicBezTo>
                                    <a:pt x="58007" y="4572"/>
                                    <a:pt x="58007" y="3048"/>
                                    <a:pt x="56483" y="3048"/>
                                  </a:cubicBezTo>
                                  <a:cubicBezTo>
                                    <a:pt x="56483" y="3048"/>
                                    <a:pt x="54959" y="3048"/>
                                    <a:pt x="51911" y="3048"/>
                                  </a:cubicBezTo>
                                  <a:lnTo>
                                    <a:pt x="51911" y="0"/>
                                  </a:lnTo>
                                  <a:lnTo>
                                    <a:pt x="74771" y="0"/>
                                  </a:lnTo>
                                  <a:lnTo>
                                    <a:pt x="74771" y="3048"/>
                                  </a:lnTo>
                                  <a:cubicBezTo>
                                    <a:pt x="71723" y="3048"/>
                                    <a:pt x="70199" y="3048"/>
                                    <a:pt x="68675" y="4572"/>
                                  </a:cubicBezTo>
                                  <a:cubicBezTo>
                                    <a:pt x="67151" y="6096"/>
                                    <a:pt x="65627" y="7620"/>
                                    <a:pt x="64103" y="12192"/>
                                  </a:cubicBezTo>
                                  <a:lnTo>
                                    <a:pt x="39624" y="70200"/>
                                  </a:lnTo>
                                  <a:lnTo>
                                    <a:pt x="36576" y="70200"/>
                                  </a:lnTo>
                                  <a:lnTo>
                                    <a:pt x="12192" y="12192"/>
                                  </a:lnTo>
                                  <a:cubicBezTo>
                                    <a:pt x="12192" y="10668"/>
                                    <a:pt x="10668" y="7620"/>
                                    <a:pt x="9144" y="7620"/>
                                  </a:cubicBezTo>
                                  <a:cubicBezTo>
                                    <a:pt x="9144" y="6096"/>
                                    <a:pt x="7620" y="4572"/>
                                    <a:pt x="6096" y="4572"/>
                                  </a:cubicBezTo>
                                  <a:cubicBezTo>
                                    <a:pt x="4572" y="3048"/>
                                    <a:pt x="3048" y="3048"/>
                                    <a:pt x="0" y="3048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3" name="Shape 21353"/>
                          <wps:cNvSpPr/>
                          <wps:spPr>
                            <a:xfrm>
                              <a:off x="754094" y="1279065"/>
                              <a:ext cx="26718" cy="679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718" h="67934">
                                  <a:moveTo>
                                    <a:pt x="26718" y="0"/>
                                  </a:moveTo>
                                  <a:lnTo>
                                    <a:pt x="26718" y="2773"/>
                                  </a:lnTo>
                                  <a:lnTo>
                                    <a:pt x="16764" y="7000"/>
                                  </a:lnTo>
                                  <a:cubicBezTo>
                                    <a:pt x="13716" y="10048"/>
                                    <a:pt x="12192" y="14621"/>
                                    <a:pt x="10668" y="20812"/>
                                  </a:cubicBezTo>
                                  <a:lnTo>
                                    <a:pt x="26718" y="20812"/>
                                  </a:lnTo>
                                  <a:lnTo>
                                    <a:pt x="26718" y="25384"/>
                                  </a:lnTo>
                                  <a:lnTo>
                                    <a:pt x="10668" y="25384"/>
                                  </a:lnTo>
                                  <a:cubicBezTo>
                                    <a:pt x="10668" y="34527"/>
                                    <a:pt x="13716" y="43672"/>
                                    <a:pt x="18288" y="48244"/>
                                  </a:cubicBezTo>
                                  <a:lnTo>
                                    <a:pt x="26718" y="52436"/>
                                  </a:lnTo>
                                  <a:lnTo>
                                    <a:pt x="26718" y="67934"/>
                                  </a:lnTo>
                                  <a:lnTo>
                                    <a:pt x="9144" y="60436"/>
                                  </a:lnTo>
                                  <a:cubicBezTo>
                                    <a:pt x="3048" y="54340"/>
                                    <a:pt x="0" y="45196"/>
                                    <a:pt x="0" y="34527"/>
                                  </a:cubicBezTo>
                                  <a:cubicBezTo>
                                    <a:pt x="0" y="22336"/>
                                    <a:pt x="3048" y="13096"/>
                                    <a:pt x="9144" y="7000"/>
                                  </a:cubicBez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4" name="Shape 21354"/>
                          <wps:cNvSpPr/>
                          <wps:spPr>
                            <a:xfrm>
                              <a:off x="780812" y="1319689"/>
                              <a:ext cx="31290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8956">
                                  <a:moveTo>
                                    <a:pt x="29766" y="0"/>
                                  </a:moveTo>
                                  <a:lnTo>
                                    <a:pt x="31290" y="1524"/>
                                  </a:lnTo>
                                  <a:cubicBezTo>
                                    <a:pt x="29766" y="9144"/>
                                    <a:pt x="26718" y="15240"/>
                                    <a:pt x="22146" y="21336"/>
                                  </a:cubicBezTo>
                                  <a:cubicBezTo>
                                    <a:pt x="17574" y="25908"/>
                                    <a:pt x="11478" y="28956"/>
                                    <a:pt x="3858" y="28956"/>
                                  </a:cubicBezTo>
                                  <a:lnTo>
                                    <a:pt x="0" y="27310"/>
                                  </a:lnTo>
                                  <a:lnTo>
                                    <a:pt x="0" y="11812"/>
                                  </a:lnTo>
                                  <a:lnTo>
                                    <a:pt x="9954" y="16764"/>
                                  </a:lnTo>
                                  <a:cubicBezTo>
                                    <a:pt x="13002" y="16764"/>
                                    <a:pt x="17574" y="15240"/>
                                    <a:pt x="20622" y="13716"/>
                                  </a:cubicBezTo>
                                  <a:cubicBezTo>
                                    <a:pt x="23670" y="10668"/>
                                    <a:pt x="26718" y="6096"/>
                                    <a:pt x="2976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5" name="Shape 21355"/>
                          <wps:cNvSpPr/>
                          <wps:spPr>
                            <a:xfrm>
                              <a:off x="780812" y="1276922"/>
                              <a:ext cx="31290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7527">
                                  <a:moveTo>
                                    <a:pt x="5382" y="0"/>
                                  </a:moveTo>
                                  <a:cubicBezTo>
                                    <a:pt x="13002" y="0"/>
                                    <a:pt x="19098" y="1524"/>
                                    <a:pt x="23670" y="7620"/>
                                  </a:cubicBezTo>
                                  <a:cubicBezTo>
                                    <a:pt x="29766" y="12192"/>
                                    <a:pt x="31290" y="18288"/>
                                    <a:pt x="31290" y="27527"/>
                                  </a:cubicBezTo>
                                  <a:lnTo>
                                    <a:pt x="0" y="27527"/>
                                  </a:lnTo>
                                  <a:lnTo>
                                    <a:pt x="0" y="22955"/>
                                  </a:lnTo>
                                  <a:lnTo>
                                    <a:pt x="16050" y="22955"/>
                                  </a:lnTo>
                                  <a:cubicBezTo>
                                    <a:pt x="16050" y="18288"/>
                                    <a:pt x="14526" y="15239"/>
                                    <a:pt x="14526" y="13715"/>
                                  </a:cubicBezTo>
                                  <a:cubicBezTo>
                                    <a:pt x="13002" y="10668"/>
                                    <a:pt x="11478" y="9144"/>
                                    <a:pt x="8430" y="7620"/>
                                  </a:cubicBezTo>
                                  <a:cubicBezTo>
                                    <a:pt x="6906" y="6096"/>
                                    <a:pt x="3858" y="4572"/>
                                    <a:pt x="810" y="4572"/>
                                  </a:cubicBezTo>
                                  <a:lnTo>
                                    <a:pt x="0" y="4916"/>
                                  </a:lnTo>
                                  <a:lnTo>
                                    <a:pt x="0" y="2143"/>
                                  </a:lnTo>
                                  <a:lnTo>
                                    <a:pt x="538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6" name="Shape 21356"/>
                          <wps:cNvSpPr/>
                          <wps:spPr>
                            <a:xfrm>
                              <a:off x="816769" y="1276922"/>
                              <a:ext cx="50387" cy="70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0387" h="70200">
                                  <a:moveTo>
                                    <a:pt x="19812" y="0"/>
                                  </a:moveTo>
                                  <a:lnTo>
                                    <a:pt x="24384" y="0"/>
                                  </a:lnTo>
                                  <a:lnTo>
                                    <a:pt x="24384" y="15240"/>
                                  </a:lnTo>
                                  <a:cubicBezTo>
                                    <a:pt x="29051" y="4572"/>
                                    <a:pt x="35147" y="0"/>
                                    <a:pt x="41243" y="0"/>
                                  </a:cubicBezTo>
                                  <a:cubicBezTo>
                                    <a:pt x="44291" y="0"/>
                                    <a:pt x="45815" y="0"/>
                                    <a:pt x="47339" y="1524"/>
                                  </a:cubicBezTo>
                                  <a:cubicBezTo>
                                    <a:pt x="50387" y="3048"/>
                                    <a:pt x="50387" y="6096"/>
                                    <a:pt x="50387" y="7620"/>
                                  </a:cubicBezTo>
                                  <a:cubicBezTo>
                                    <a:pt x="50387" y="9144"/>
                                    <a:pt x="50387" y="10668"/>
                                    <a:pt x="48863" y="12192"/>
                                  </a:cubicBezTo>
                                  <a:cubicBezTo>
                                    <a:pt x="47339" y="13716"/>
                                    <a:pt x="45815" y="15240"/>
                                    <a:pt x="44291" y="15240"/>
                                  </a:cubicBezTo>
                                  <a:cubicBezTo>
                                    <a:pt x="42767" y="15240"/>
                                    <a:pt x="41243" y="13716"/>
                                    <a:pt x="38195" y="12192"/>
                                  </a:cubicBezTo>
                                  <a:cubicBezTo>
                                    <a:pt x="36671" y="10668"/>
                                    <a:pt x="35147" y="9144"/>
                                    <a:pt x="33623" y="9144"/>
                                  </a:cubicBezTo>
                                  <a:cubicBezTo>
                                    <a:pt x="32099" y="9144"/>
                                    <a:pt x="32099" y="10668"/>
                                    <a:pt x="30575" y="10668"/>
                                  </a:cubicBezTo>
                                  <a:cubicBezTo>
                                    <a:pt x="29051" y="13716"/>
                                    <a:pt x="26003" y="16764"/>
                                    <a:pt x="24384" y="21336"/>
                                  </a:cubicBezTo>
                                  <a:lnTo>
                                    <a:pt x="24384" y="53436"/>
                                  </a:lnTo>
                                  <a:cubicBezTo>
                                    <a:pt x="24384" y="58007"/>
                                    <a:pt x="24384" y="61055"/>
                                    <a:pt x="24384" y="62579"/>
                                  </a:cubicBezTo>
                                  <a:cubicBezTo>
                                    <a:pt x="26003" y="64103"/>
                                    <a:pt x="27527" y="64103"/>
                                    <a:pt x="29051" y="65627"/>
                                  </a:cubicBezTo>
                                  <a:cubicBezTo>
                                    <a:pt x="30575" y="67151"/>
                                    <a:pt x="32099" y="67151"/>
                                    <a:pt x="35147" y="67151"/>
                                  </a:cubicBezTo>
                                  <a:lnTo>
                                    <a:pt x="35147" y="70200"/>
                                  </a:lnTo>
                                  <a:lnTo>
                                    <a:pt x="0" y="70200"/>
                                  </a:lnTo>
                                  <a:lnTo>
                                    <a:pt x="0" y="67151"/>
                                  </a:lnTo>
                                  <a:cubicBezTo>
                                    <a:pt x="4572" y="67151"/>
                                    <a:pt x="6096" y="67151"/>
                                    <a:pt x="9144" y="65627"/>
                                  </a:cubicBezTo>
                                  <a:cubicBezTo>
                                    <a:pt x="9144" y="64103"/>
                                    <a:pt x="10668" y="62579"/>
                                    <a:pt x="10668" y="61055"/>
                                  </a:cubicBezTo>
                                  <a:cubicBezTo>
                                    <a:pt x="10668" y="61055"/>
                                    <a:pt x="10668" y="58007"/>
                                    <a:pt x="10668" y="54959"/>
                                  </a:cubicBezTo>
                                  <a:lnTo>
                                    <a:pt x="10668" y="27432"/>
                                  </a:lnTo>
                                  <a:cubicBezTo>
                                    <a:pt x="10668" y="19812"/>
                                    <a:pt x="10668" y="15240"/>
                                    <a:pt x="10668" y="13716"/>
                                  </a:cubicBezTo>
                                  <a:cubicBezTo>
                                    <a:pt x="10668" y="12192"/>
                                    <a:pt x="10668" y="10668"/>
                                    <a:pt x="9144" y="10668"/>
                                  </a:cubicBezTo>
                                  <a:cubicBezTo>
                                    <a:pt x="7620" y="9144"/>
                                    <a:pt x="7620" y="9144"/>
                                    <a:pt x="6096" y="9144"/>
                                  </a:cubicBezTo>
                                  <a:cubicBezTo>
                                    <a:pt x="4572" y="9144"/>
                                    <a:pt x="3048" y="9144"/>
                                    <a:pt x="0" y="10668"/>
                                  </a:cubicBezTo>
                                  <a:lnTo>
                                    <a:pt x="0" y="7620"/>
                                  </a:lnTo>
                                  <a:lnTo>
                                    <a:pt x="1981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7" name="Shape 21357"/>
                          <wps:cNvSpPr/>
                          <wps:spPr>
                            <a:xfrm>
                              <a:off x="868585" y="1279065"/>
                              <a:ext cx="26718" cy="679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6718" h="67934">
                                  <a:moveTo>
                                    <a:pt x="26718" y="0"/>
                                  </a:moveTo>
                                  <a:lnTo>
                                    <a:pt x="26718" y="2773"/>
                                  </a:lnTo>
                                  <a:lnTo>
                                    <a:pt x="16764" y="7000"/>
                                  </a:lnTo>
                                  <a:cubicBezTo>
                                    <a:pt x="13716" y="10048"/>
                                    <a:pt x="12192" y="14621"/>
                                    <a:pt x="10668" y="20812"/>
                                  </a:cubicBezTo>
                                  <a:lnTo>
                                    <a:pt x="26718" y="20812"/>
                                  </a:lnTo>
                                  <a:lnTo>
                                    <a:pt x="26718" y="25384"/>
                                  </a:lnTo>
                                  <a:lnTo>
                                    <a:pt x="10668" y="25384"/>
                                  </a:lnTo>
                                  <a:cubicBezTo>
                                    <a:pt x="10668" y="34527"/>
                                    <a:pt x="13716" y="43672"/>
                                    <a:pt x="18288" y="48244"/>
                                  </a:cubicBezTo>
                                  <a:lnTo>
                                    <a:pt x="26718" y="52815"/>
                                  </a:lnTo>
                                  <a:lnTo>
                                    <a:pt x="26718" y="67934"/>
                                  </a:lnTo>
                                  <a:lnTo>
                                    <a:pt x="9144" y="60436"/>
                                  </a:lnTo>
                                  <a:cubicBezTo>
                                    <a:pt x="3048" y="54340"/>
                                    <a:pt x="0" y="45196"/>
                                    <a:pt x="0" y="34527"/>
                                  </a:cubicBezTo>
                                  <a:cubicBezTo>
                                    <a:pt x="0" y="22336"/>
                                    <a:pt x="3048" y="13096"/>
                                    <a:pt x="9144" y="7000"/>
                                  </a:cubicBez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8" name="Shape 21358"/>
                          <wps:cNvSpPr/>
                          <wps:spPr>
                            <a:xfrm>
                              <a:off x="895302" y="1319689"/>
                              <a:ext cx="31290" cy="289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8956">
                                  <a:moveTo>
                                    <a:pt x="29766" y="0"/>
                                  </a:moveTo>
                                  <a:lnTo>
                                    <a:pt x="31290" y="1524"/>
                                  </a:lnTo>
                                  <a:cubicBezTo>
                                    <a:pt x="29766" y="9144"/>
                                    <a:pt x="26718" y="15240"/>
                                    <a:pt x="22146" y="21336"/>
                                  </a:cubicBezTo>
                                  <a:cubicBezTo>
                                    <a:pt x="17574" y="25908"/>
                                    <a:pt x="11478" y="28956"/>
                                    <a:pt x="3858" y="28956"/>
                                  </a:cubicBezTo>
                                  <a:lnTo>
                                    <a:pt x="0" y="27310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8430" y="16764"/>
                                  </a:lnTo>
                                  <a:cubicBezTo>
                                    <a:pt x="13002" y="16764"/>
                                    <a:pt x="17574" y="15240"/>
                                    <a:pt x="20622" y="13716"/>
                                  </a:cubicBezTo>
                                  <a:cubicBezTo>
                                    <a:pt x="23670" y="10668"/>
                                    <a:pt x="26718" y="6096"/>
                                    <a:pt x="29766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59" name="Shape 21359"/>
                          <wps:cNvSpPr/>
                          <wps:spPr>
                            <a:xfrm>
                              <a:off x="895302" y="1276922"/>
                              <a:ext cx="31290" cy="275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1290" h="27527">
                                  <a:moveTo>
                                    <a:pt x="5382" y="0"/>
                                  </a:moveTo>
                                  <a:cubicBezTo>
                                    <a:pt x="13002" y="0"/>
                                    <a:pt x="19098" y="1524"/>
                                    <a:pt x="23670" y="7620"/>
                                  </a:cubicBezTo>
                                  <a:cubicBezTo>
                                    <a:pt x="28242" y="12192"/>
                                    <a:pt x="31290" y="18288"/>
                                    <a:pt x="31290" y="27527"/>
                                  </a:cubicBezTo>
                                  <a:lnTo>
                                    <a:pt x="0" y="27527"/>
                                  </a:lnTo>
                                  <a:lnTo>
                                    <a:pt x="0" y="22955"/>
                                  </a:lnTo>
                                  <a:lnTo>
                                    <a:pt x="16050" y="22955"/>
                                  </a:lnTo>
                                  <a:cubicBezTo>
                                    <a:pt x="16050" y="18288"/>
                                    <a:pt x="14526" y="15239"/>
                                    <a:pt x="14526" y="13715"/>
                                  </a:cubicBezTo>
                                  <a:cubicBezTo>
                                    <a:pt x="13002" y="10668"/>
                                    <a:pt x="11478" y="9144"/>
                                    <a:pt x="8430" y="7620"/>
                                  </a:cubicBezTo>
                                  <a:cubicBezTo>
                                    <a:pt x="6906" y="6096"/>
                                    <a:pt x="3858" y="4572"/>
                                    <a:pt x="810" y="4572"/>
                                  </a:cubicBezTo>
                                  <a:lnTo>
                                    <a:pt x="0" y="4916"/>
                                  </a:lnTo>
                                  <a:lnTo>
                                    <a:pt x="0" y="2143"/>
                                  </a:lnTo>
                                  <a:lnTo>
                                    <a:pt x="5382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0" name="Shape 21360"/>
                          <wps:cNvSpPr/>
                          <wps:spPr>
                            <a:xfrm>
                              <a:off x="935736" y="1277415"/>
                              <a:ext cx="29765" cy="712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765" h="71230">
                                  <a:moveTo>
                                    <a:pt x="29765" y="0"/>
                                  </a:moveTo>
                                  <a:lnTo>
                                    <a:pt x="29765" y="4954"/>
                                  </a:lnTo>
                                  <a:lnTo>
                                    <a:pt x="19907" y="8651"/>
                                  </a:lnTo>
                                  <a:cubicBezTo>
                                    <a:pt x="15240" y="14747"/>
                                    <a:pt x="12192" y="22462"/>
                                    <a:pt x="12192" y="31606"/>
                                  </a:cubicBezTo>
                                  <a:cubicBezTo>
                                    <a:pt x="12192" y="42274"/>
                                    <a:pt x="15240" y="49894"/>
                                    <a:pt x="19907" y="54466"/>
                                  </a:cubicBezTo>
                                  <a:lnTo>
                                    <a:pt x="29765" y="61038"/>
                                  </a:lnTo>
                                  <a:lnTo>
                                    <a:pt x="29765" y="70910"/>
                                  </a:lnTo>
                                  <a:lnTo>
                                    <a:pt x="27527" y="71230"/>
                                  </a:lnTo>
                                  <a:cubicBezTo>
                                    <a:pt x="19907" y="71230"/>
                                    <a:pt x="13716" y="68182"/>
                                    <a:pt x="7620" y="62086"/>
                                  </a:cubicBezTo>
                                  <a:cubicBezTo>
                                    <a:pt x="1524" y="55990"/>
                                    <a:pt x="0" y="48370"/>
                                    <a:pt x="0" y="37702"/>
                                  </a:cubicBezTo>
                                  <a:cubicBezTo>
                                    <a:pt x="0" y="28558"/>
                                    <a:pt x="3048" y="19319"/>
                                    <a:pt x="9144" y="11699"/>
                                  </a:cubicBezTo>
                                  <a:cubicBezTo>
                                    <a:pt x="12192" y="7127"/>
                                    <a:pt x="15645" y="4079"/>
                                    <a:pt x="19478" y="2174"/>
                                  </a:cubicBezTo>
                                  <a:lnTo>
                                    <a:pt x="29765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1" name="Shape 21361"/>
                          <wps:cNvSpPr/>
                          <wps:spPr>
                            <a:xfrm>
                              <a:off x="965502" y="1240346"/>
                              <a:ext cx="40434" cy="108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0434" h="108299">
                                  <a:moveTo>
                                    <a:pt x="26718" y="0"/>
                                  </a:moveTo>
                                  <a:lnTo>
                                    <a:pt x="29766" y="0"/>
                                  </a:lnTo>
                                  <a:lnTo>
                                    <a:pt x="29766" y="79343"/>
                                  </a:lnTo>
                                  <a:cubicBezTo>
                                    <a:pt x="29766" y="86963"/>
                                    <a:pt x="29766" y="91536"/>
                                    <a:pt x="29766" y="94583"/>
                                  </a:cubicBezTo>
                                  <a:cubicBezTo>
                                    <a:pt x="31290" y="96107"/>
                                    <a:pt x="31290" y="96107"/>
                                    <a:pt x="32814" y="97631"/>
                                  </a:cubicBezTo>
                                  <a:cubicBezTo>
                                    <a:pt x="32814" y="97631"/>
                                    <a:pt x="34338" y="99155"/>
                                    <a:pt x="34338" y="99155"/>
                                  </a:cubicBezTo>
                                  <a:cubicBezTo>
                                    <a:pt x="35862" y="99155"/>
                                    <a:pt x="37386" y="97631"/>
                                    <a:pt x="40434" y="97631"/>
                                  </a:cubicBezTo>
                                  <a:lnTo>
                                    <a:pt x="40434" y="100679"/>
                                  </a:lnTo>
                                  <a:lnTo>
                                    <a:pt x="20622" y="108299"/>
                                  </a:lnTo>
                                  <a:lnTo>
                                    <a:pt x="17574" y="108299"/>
                                  </a:lnTo>
                                  <a:lnTo>
                                    <a:pt x="17574" y="99155"/>
                                  </a:lnTo>
                                  <a:cubicBezTo>
                                    <a:pt x="14526" y="102203"/>
                                    <a:pt x="11478" y="105251"/>
                                    <a:pt x="8430" y="106775"/>
                                  </a:cubicBezTo>
                                  <a:lnTo>
                                    <a:pt x="0" y="107979"/>
                                  </a:lnTo>
                                  <a:lnTo>
                                    <a:pt x="0" y="98107"/>
                                  </a:lnTo>
                                  <a:lnTo>
                                    <a:pt x="3858" y="100679"/>
                                  </a:lnTo>
                                  <a:cubicBezTo>
                                    <a:pt x="8430" y="100679"/>
                                    <a:pt x="13002" y="97631"/>
                                    <a:pt x="17574" y="93059"/>
                                  </a:cubicBezTo>
                                  <a:lnTo>
                                    <a:pt x="17574" y="57912"/>
                                  </a:lnTo>
                                  <a:cubicBezTo>
                                    <a:pt x="17574" y="54864"/>
                                    <a:pt x="16050" y="51816"/>
                                    <a:pt x="14526" y="48768"/>
                                  </a:cubicBezTo>
                                  <a:cubicBezTo>
                                    <a:pt x="13002" y="45720"/>
                                    <a:pt x="11478" y="44196"/>
                                    <a:pt x="8430" y="42672"/>
                                  </a:cubicBezTo>
                                  <a:cubicBezTo>
                                    <a:pt x="6906" y="41148"/>
                                    <a:pt x="3858" y="41148"/>
                                    <a:pt x="2334" y="41148"/>
                                  </a:cubicBezTo>
                                  <a:lnTo>
                                    <a:pt x="0" y="42023"/>
                                  </a:lnTo>
                                  <a:lnTo>
                                    <a:pt x="0" y="37069"/>
                                  </a:lnTo>
                                  <a:lnTo>
                                    <a:pt x="2334" y="36576"/>
                                  </a:lnTo>
                                  <a:cubicBezTo>
                                    <a:pt x="8430" y="36576"/>
                                    <a:pt x="13002" y="38100"/>
                                    <a:pt x="17574" y="41148"/>
                                  </a:cubicBezTo>
                                  <a:lnTo>
                                    <a:pt x="17574" y="28956"/>
                                  </a:lnTo>
                                  <a:cubicBezTo>
                                    <a:pt x="17574" y="21336"/>
                                    <a:pt x="17574" y="16764"/>
                                    <a:pt x="17574" y="15240"/>
                                  </a:cubicBezTo>
                                  <a:cubicBezTo>
                                    <a:pt x="16050" y="12192"/>
                                    <a:pt x="16050" y="12192"/>
                                    <a:pt x="14526" y="10668"/>
                                  </a:cubicBezTo>
                                  <a:cubicBezTo>
                                    <a:pt x="14526" y="10668"/>
                                    <a:pt x="13002" y="10668"/>
                                    <a:pt x="11478" y="10668"/>
                                  </a:cubicBezTo>
                                  <a:cubicBezTo>
                                    <a:pt x="11478" y="10668"/>
                                    <a:pt x="8430" y="10668"/>
                                    <a:pt x="6906" y="10668"/>
                                  </a:cubicBezTo>
                                  <a:lnTo>
                                    <a:pt x="5382" y="9144"/>
                                  </a:lnTo>
                                  <a:lnTo>
                                    <a:pt x="26718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2" name="Shape 21362"/>
                          <wps:cNvSpPr/>
                          <wps:spPr>
                            <a:xfrm>
                              <a:off x="1028891" y="1331882"/>
                              <a:ext cx="16764" cy="1676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6764">
                                  <a:moveTo>
                                    <a:pt x="7620" y="0"/>
                                  </a:moveTo>
                                  <a:cubicBezTo>
                                    <a:pt x="10668" y="0"/>
                                    <a:pt x="12192" y="1524"/>
                                    <a:pt x="13716" y="3048"/>
                                  </a:cubicBezTo>
                                  <a:cubicBezTo>
                                    <a:pt x="15240" y="4572"/>
                                    <a:pt x="16764" y="6096"/>
                                    <a:pt x="16764" y="9144"/>
                                  </a:cubicBezTo>
                                  <a:cubicBezTo>
                                    <a:pt x="16764" y="10668"/>
                                    <a:pt x="15240" y="12192"/>
                                    <a:pt x="13716" y="13715"/>
                                  </a:cubicBezTo>
                                  <a:cubicBezTo>
                                    <a:pt x="12192" y="15240"/>
                                    <a:pt x="10668" y="16764"/>
                                    <a:pt x="7620" y="16764"/>
                                  </a:cubicBezTo>
                                  <a:cubicBezTo>
                                    <a:pt x="6096" y="16764"/>
                                    <a:pt x="4572" y="16764"/>
                                    <a:pt x="3048" y="13715"/>
                                  </a:cubicBezTo>
                                  <a:cubicBezTo>
                                    <a:pt x="1524" y="12192"/>
                                    <a:pt x="0" y="10668"/>
                                    <a:pt x="0" y="9144"/>
                                  </a:cubicBezTo>
                                  <a:cubicBezTo>
                                    <a:pt x="0" y="6096"/>
                                    <a:pt x="1524" y="4572"/>
                                    <a:pt x="3048" y="3048"/>
                                  </a:cubicBezTo>
                                  <a:cubicBezTo>
                                    <a:pt x="4572" y="1524"/>
                                    <a:pt x="6096" y="0"/>
                                    <a:pt x="762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3" name="Shape 21363"/>
                          <wps:cNvSpPr/>
                          <wps:spPr>
                            <a:xfrm>
                              <a:off x="1028891" y="1276922"/>
                              <a:ext cx="16764" cy="1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764" h="15240">
                                  <a:moveTo>
                                    <a:pt x="9144" y="0"/>
                                  </a:moveTo>
                                  <a:cubicBezTo>
                                    <a:pt x="10668" y="0"/>
                                    <a:pt x="12192" y="0"/>
                                    <a:pt x="13716" y="1524"/>
                                  </a:cubicBezTo>
                                  <a:cubicBezTo>
                                    <a:pt x="15240" y="3048"/>
                                    <a:pt x="16764" y="4572"/>
                                    <a:pt x="16764" y="7620"/>
                                  </a:cubicBezTo>
                                  <a:cubicBezTo>
                                    <a:pt x="16764" y="9144"/>
                                    <a:pt x="15240" y="12192"/>
                                    <a:pt x="13716" y="13716"/>
                                  </a:cubicBezTo>
                                  <a:cubicBezTo>
                                    <a:pt x="12192" y="15240"/>
                                    <a:pt x="10668" y="15240"/>
                                    <a:pt x="9144" y="15240"/>
                                  </a:cubicBezTo>
                                  <a:cubicBezTo>
                                    <a:pt x="6096" y="15240"/>
                                    <a:pt x="4572" y="15240"/>
                                    <a:pt x="3048" y="13716"/>
                                  </a:cubicBezTo>
                                  <a:cubicBezTo>
                                    <a:pt x="1524" y="12192"/>
                                    <a:pt x="0" y="10668"/>
                                    <a:pt x="0" y="7620"/>
                                  </a:cubicBezTo>
                                  <a:cubicBezTo>
                                    <a:pt x="0" y="6096"/>
                                    <a:pt x="1524" y="3048"/>
                                    <a:pt x="3048" y="1524"/>
                                  </a:cubicBezTo>
                                  <a:cubicBezTo>
                                    <a:pt x="4572" y="0"/>
                                    <a:pt x="6096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4" name="Shape 21364"/>
                          <wps:cNvSpPr/>
                          <wps:spPr>
                            <a:xfrm>
                              <a:off x="1097566" y="1243662"/>
                              <a:ext cx="32814" cy="1049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4984">
                                  <a:moveTo>
                                    <a:pt x="32814" y="0"/>
                                  </a:moveTo>
                                  <a:lnTo>
                                    <a:pt x="32814" y="4704"/>
                                  </a:lnTo>
                                  <a:lnTo>
                                    <a:pt x="24384" y="8876"/>
                                  </a:lnTo>
                                  <a:cubicBezTo>
                                    <a:pt x="19812" y="13448"/>
                                    <a:pt x="18288" y="19544"/>
                                    <a:pt x="16764" y="28688"/>
                                  </a:cubicBezTo>
                                  <a:cubicBezTo>
                                    <a:pt x="15240" y="37832"/>
                                    <a:pt x="15240" y="46976"/>
                                    <a:pt x="15240" y="54596"/>
                                  </a:cubicBezTo>
                                  <a:cubicBezTo>
                                    <a:pt x="15240" y="68407"/>
                                    <a:pt x="16764" y="80599"/>
                                    <a:pt x="19812" y="88219"/>
                                  </a:cubicBezTo>
                                  <a:cubicBezTo>
                                    <a:pt x="22860" y="95839"/>
                                    <a:pt x="27432" y="100411"/>
                                    <a:pt x="32004" y="100411"/>
                                  </a:cubicBezTo>
                                  <a:lnTo>
                                    <a:pt x="32814" y="100010"/>
                                  </a:lnTo>
                                  <a:lnTo>
                                    <a:pt x="32814" y="104662"/>
                                  </a:lnTo>
                                  <a:lnTo>
                                    <a:pt x="32004" y="104984"/>
                                  </a:lnTo>
                                  <a:cubicBezTo>
                                    <a:pt x="22860" y="104984"/>
                                    <a:pt x="15240" y="98887"/>
                                    <a:pt x="7620" y="88219"/>
                                  </a:cubicBezTo>
                                  <a:cubicBezTo>
                                    <a:pt x="3048" y="77551"/>
                                    <a:pt x="0" y="66884"/>
                                    <a:pt x="0" y="53072"/>
                                  </a:cubicBezTo>
                                  <a:cubicBezTo>
                                    <a:pt x="0" y="40880"/>
                                    <a:pt x="1524" y="31736"/>
                                    <a:pt x="4572" y="22592"/>
                                  </a:cubicBezTo>
                                  <a:cubicBezTo>
                                    <a:pt x="9144" y="14972"/>
                                    <a:pt x="13716" y="8876"/>
                                    <a:pt x="19812" y="4304"/>
                                  </a:cubicBezTo>
                                  <a:lnTo>
                                    <a:pt x="32814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21365" name="Shape 21365"/>
                          <wps:cNvSpPr/>
                          <wps:spPr>
                            <a:xfrm>
                              <a:off x="1130379" y="1243394"/>
                              <a:ext cx="32814" cy="1049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2814" h="104930">
                                  <a:moveTo>
                                    <a:pt x="810" y="0"/>
                                  </a:moveTo>
                                  <a:cubicBezTo>
                                    <a:pt x="8430" y="0"/>
                                    <a:pt x="14526" y="4572"/>
                                    <a:pt x="20622" y="12192"/>
                                  </a:cubicBezTo>
                                  <a:cubicBezTo>
                                    <a:pt x="28242" y="21336"/>
                                    <a:pt x="32814" y="35052"/>
                                    <a:pt x="32814" y="51816"/>
                                  </a:cubicBezTo>
                                  <a:cubicBezTo>
                                    <a:pt x="32814" y="64103"/>
                                    <a:pt x="31290" y="73247"/>
                                    <a:pt x="28242" y="82391"/>
                                  </a:cubicBezTo>
                                  <a:cubicBezTo>
                                    <a:pt x="23670" y="90012"/>
                                    <a:pt x="19098" y="96107"/>
                                    <a:pt x="14526" y="99155"/>
                                  </a:cubicBezTo>
                                  <a:lnTo>
                                    <a:pt x="0" y="104930"/>
                                  </a:lnTo>
                                  <a:lnTo>
                                    <a:pt x="0" y="100278"/>
                                  </a:lnTo>
                                  <a:lnTo>
                                    <a:pt x="8430" y="96107"/>
                                  </a:lnTo>
                                  <a:cubicBezTo>
                                    <a:pt x="11478" y="94583"/>
                                    <a:pt x="13002" y="90012"/>
                                    <a:pt x="14526" y="83915"/>
                                  </a:cubicBezTo>
                                  <a:cubicBezTo>
                                    <a:pt x="17574" y="76295"/>
                                    <a:pt x="17574" y="64103"/>
                                    <a:pt x="17574" y="48768"/>
                                  </a:cubicBezTo>
                                  <a:cubicBezTo>
                                    <a:pt x="17574" y="36576"/>
                                    <a:pt x="16050" y="27432"/>
                                    <a:pt x="14526" y="19812"/>
                                  </a:cubicBezTo>
                                  <a:cubicBezTo>
                                    <a:pt x="13002" y="13716"/>
                                    <a:pt x="9954" y="9144"/>
                                    <a:pt x="6906" y="7620"/>
                                  </a:cubicBezTo>
                                  <a:cubicBezTo>
                                    <a:pt x="5382" y="6097"/>
                                    <a:pt x="2334" y="4572"/>
                                    <a:pt x="810" y="4572"/>
                                  </a:cubicBezTo>
                                  <a:lnTo>
                                    <a:pt x="0" y="4973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81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5467" style="width:149.88pt;height:106.2pt;mso-position-horizontal-relative:char;mso-position-vertical-relative:line" coordsize="19034,13487">
                  <v:shape id="Shape 21236" style="position:absolute;width:916;height:1052;left:0;top:30;" coordsize="91631,105251" path="m51911,0c59531,0,67247,1524,73343,4572c76391,6096,77915,6096,77915,6096c79439,6096,80963,6096,82487,6096c82487,4572,84011,1524,84011,0l87059,0l90107,33528l87059,33528c84011,24384,79439,16764,73343,12192c68771,7620,61151,4572,53435,4572c47339,4572,41243,6096,35147,10668c29051,13716,26003,19812,22955,25908c19907,33528,18383,42672,18383,54959c18383,64103,19907,71724,21431,77819c24479,85439,29051,90012,35147,93059c41243,97631,47339,99155,54959,99155c62675,99155,67247,97631,73343,94583c77915,91536,84011,86963,90107,77819l91631,79343c87059,88488,80963,94583,73343,99155c67247,103727,59531,105251,50387,105251c33623,105251,19907,99155,10763,86963c4667,77819,0,67151,0,54959c0,44196,3143,35052,7715,25908c12287,18288,18383,10668,26003,6096c33623,1524,42767,0,51911,0x">
                    <v:stroke weight="0pt" endcap="flat" joinstyle="miter" miterlimit="10" on="false" color="#000000" opacity="0"/>
                    <v:fill on="true" color="#000000"/>
                  </v:shape>
                  <v:shape id="Shape 21237" style="position:absolute;width:496;height:1051;left:1053;top:31;" coordsize="49673,105118" path="m49673,0l49673,4627l48863,4439c39719,4439,33623,9011,27527,15108c19907,22727,16859,34920,16859,51684c16859,68542,21431,80735,27527,89879c33623,95975,39719,100547,48863,100547l49673,100350l49673,104966l48863,105118c35147,105118,24479,100547,13716,89879c4572,80735,0,68542,0,51684c0,36444,6096,22727,16859,13584c21431,9012,26384,5583,31909,3297l49673,0x">
                    <v:stroke weight="0pt" endcap="flat" joinstyle="miter" miterlimit="10" on="false" color="#000000" opacity="0"/>
                    <v:fill on="true" color="#000000"/>
                  </v:shape>
                  <v:shape id="Shape 21238" style="position:absolute;width:495;height:1050;left:1550;top:30;" coordsize="49578,105099" path="m714,0c14430,0,25194,4572,34338,15240c45006,24384,49578,36576,49578,51816c49578,67151,45006,79343,34338,90012c29766,95345,24408,99155,18479,101632l0,105099l0,100482l12525,97441c16716,95345,20526,92297,23574,88488c29766,82391,32814,70200,32814,53436c32814,36576,28242,24384,22050,15240c19002,12192,15954,9525,12335,7620l0,4759l0,133l714,0x">
                    <v:stroke weight="0pt" endcap="flat" joinstyle="miter" miterlimit="10" on="false" color="#000000" opacity="0"/>
                    <v:fill on="true" color="#000000"/>
                  </v:shape>
                  <v:shape id="Shape 21239" style="position:absolute;width:1068;height:1037;left:2152;top:45;" coordsize="106871,103727" path="m0,0l41243,0l41243,3048c36671,3048,33623,4572,32099,6096c32099,6096,30575,7620,30575,10668c30575,12192,32099,16764,33623,21336l59531,80867l84010,22860c85535,16764,87059,12192,87059,10668c87059,9144,87059,7620,85535,6096c84010,4572,80867,4572,77819,3048c77819,3048,76295,3048,76295,3048l76295,0l106871,0l106871,3048c103823,4572,100774,4572,99251,6096c96203,9144,94679,12192,93154,18288l56483,103727l54959,103727l16764,16764c15240,12192,13716,9144,12192,9144c10668,7620,9144,6096,7620,4572c6096,4572,3048,3048,0,3048l0,0x">
                    <v:stroke weight="0pt" endcap="flat" joinstyle="miter" miterlimit="10" on="false" color="#000000" opacity="0"/>
                    <v:fill on="true" color="#000000"/>
                  </v:shape>
                  <v:shape id="Shape 21240" style="position:absolute;width:427;height:1022;left:3328;top:45;" coordsize="42767,102203" path="m0,0l42767,0l42767,3048l39719,3048c35147,3048,32099,4572,30575,7620c29051,9144,29051,12192,29051,18288l29051,83915c29051,88487,29051,91536,29051,94583c30575,94583,30575,96107,32099,97631c35147,97631,36671,99155,39719,99155l42767,99155l42767,102203l0,102203l0,99155l3048,99155c7620,99155,10668,97631,12192,94583c13716,93059,13716,90012,13716,83915l13716,18288c13716,13716,13716,10668,13716,7620c12192,7620,12192,6096,10668,4572c7620,4572,6096,3048,3048,3048l0,3048l0,0x">
                    <v:stroke weight="0pt" endcap="flat" joinstyle="miter" miterlimit="10" on="false" color="#000000" opacity="0"/>
                    <v:fill on="true" color="#000000"/>
                  </v:shape>
                  <v:shape id="Shape 21241" style="position:absolute;width:572;height:1022;left:3877;top:45;" coordsize="57245,102203" path="m0,0l41243,0l57245,1046l57245,8570l44291,6096c39719,6096,35147,7620,29051,7620l29051,94583c35147,96107,41243,96107,45815,96107l57245,94155l57245,100242l45815,102203l0,102203l0,99155l4572,99155c9144,99155,12192,97631,13716,94583c15240,93059,15240,90011,15240,83915l15240,18288c15240,12192,15240,7620,13716,6096c10668,4572,7620,3048,4572,3048l0,3048l0,0x">
                    <v:stroke weight="0pt" endcap="flat" joinstyle="miter" miterlimit="10" on="false" color="#000000" opacity="0"/>
                    <v:fill on="true" color="#000000"/>
                  </v:shape>
                  <v:shape id="Shape 21242" style="position:absolute;width:450;height:991;left:4450;top:56;" coordsize="45053,99195" path="m0,0l4382,287c10287,1239,15240,2763,19050,5049c26670,8097,32861,14194,37433,21813c43529,29433,45053,38577,45053,49245c45053,63057,40481,75249,32861,84393c27480,89727,21360,93918,14109,96775l0,99195l0,93109l4191,92394c9144,90489,13716,87440,17526,82869c25146,75249,28194,64581,28194,50864c28194,35530,25146,24861,17526,17242c13716,13431,9144,10383,4001,8288l0,7524l0,0x">
                    <v:stroke weight="0pt" endcap="flat" joinstyle="miter" miterlimit="10" on="false" color="#000000" opacity="0"/>
                    <v:fill on="true" color="#000000"/>
                  </v:shape>
                  <v:shape id="Shape 96059" style="position:absolute;width:396;height:121;left:5074;top:660;" coordsize="39624,12192" path="m0,0l39624,0l39624,12192l0,12192l0,0">
                    <v:stroke weight="0pt" endcap="flat" joinstyle="miter" miterlimit="10" on="false" color="#000000" opacity="0"/>
                    <v:fill on="true" color="#000000"/>
                  </v:shape>
                  <v:shape id="Shape 21244" style="position:absolute;width:412;height:1037;left:5663;top:30;" coordsize="41243,103728" path="m25908,0l27432,0l27432,85440c27432,91536,27432,94583,29051,96107c29051,97631,30575,97631,32099,99155c33623,99155,36671,100680,41243,100680l41243,103728l3048,103728l3048,100680c7620,100680,10668,99155,12192,99155c13716,99155,13716,97631,15240,96107c15240,94583,15240,91536,15240,85440l15240,30480c15240,22861,15240,18288,15240,16764c13716,15240,13716,13716,12192,13716c12192,12192,10668,12192,9144,12192c7620,12192,4572,12192,1524,13716l0,12192l25908,0x">
                    <v:stroke weight="0pt" endcap="flat" joinstyle="miter" miterlimit="10" on="false" color="#000000" opacity="0"/>
                    <v:fill on="true" color="#000000"/>
                  </v:shape>
                  <v:shape id="Shape 21245" style="position:absolute;width:290;height:182;left:6335;top:900;" coordsize="29004,18269" path="m29004,0l29004,11109l4572,18269l0,18269l0,15221c6096,15221,12192,13697,18288,10649l29004,0x">
                    <v:stroke weight="0pt" endcap="flat" joinstyle="miter" miterlimit="10" on="false" color="#000000" opacity="0"/>
                    <v:fill on="true" color="#000000"/>
                  </v:shape>
                  <v:shape id="Shape 21246" style="position:absolute;width:305;height:656;left:6319;top:30;" coordsize="30528,65615" path="m30528,0l30528,5192l29051,4559c24479,4559,21336,6083,18288,10655c13716,15227,12192,21324,12192,28943c12192,39612,15240,47231,19812,53422l30528,58739l30528,64322l26003,65615c18288,65615,12192,64091,7620,57995c1524,51803,0,45707,0,36564c0,27419,1524,19800,7620,12179c10668,8369,14097,5321,17919,3226l30528,0x">
                    <v:stroke weight="0pt" endcap="flat" joinstyle="miter" miterlimit="10" on="false" color="#000000" opacity="0"/>
                    <v:fill on="true" color="#000000"/>
                  </v:shape>
                  <v:shape id="Shape 21247" style="position:absolute;width:320;height:980;left:6625;top:30;" coordsize="32052,98092" path="m48,0c9192,0,15288,3048,21384,10668c29004,18288,32052,28956,32052,41148c32052,53435,30528,64103,24432,73247c18336,82391,10716,91535,1572,97631l0,98092l0,86982l4620,82391c10716,74771,13764,67151,16812,59531l0,64334l0,58751l1572,59531c3096,59531,6144,59531,9192,58007c12240,56483,15288,54959,16812,53435c18336,47244,18336,41148,18336,38100c18336,33527,18336,27432,16812,22860c13764,16763,12240,12192,9192,9144l0,5204l0,12l48,0x">
                    <v:stroke weight="0pt" endcap="flat" joinstyle="miter" miterlimit="10" on="false" color="#000000" opacity="0"/>
                    <v:fill on="true" color="#000000"/>
                  </v:shape>
                  <v:shape id="Shape 21248" style="position:absolute;width:671;height:1052;left:7495;top:30;" coordsize="67151,105251" path="m29051,0c35147,0,41243,1524,47339,3048c48863,4572,51911,6096,51911,6096c53435,6096,54959,4572,54959,4572c56483,3048,56483,1524,58007,0l61055,0l61055,35052l58007,35052c56483,27432,54959,22860,53435,18288c50387,15240,47339,12192,42767,9144c38195,7620,33623,6096,29051,6096c24479,6096,19812,7620,16764,10668c13716,13716,12192,16764,12192,21336c12192,24384,12192,27432,15240,28956c18288,33528,26003,38100,36671,44196c45815,50292,53435,53436,56483,56483c59531,59531,62579,62579,64103,65627c65627,70200,67151,73247,67151,77819c67151,85439,64103,91536,58007,97631c51911,102203,44291,105251,35147,105251c32099,105251,29051,105251,27527,105251c26003,105251,22860,103727,16764,102203c12192,100679,9144,99155,7620,99155c7620,99155,6096,100679,4572,100679c4572,102203,4572,103727,3048,105251l1524,105251l1524,70200l3048,70200c4572,77819,6096,83915,9144,86963c10668,90012,13716,93059,18288,96107c22860,99155,29051,99155,33623,99155c39719,99155,44291,97631,48863,94583c51911,91536,53435,86963,53435,82391c53435,80867,53435,77819,51911,76295c50387,73247,48863,70200,45815,68675c44291,67151,38195,64103,29051,59531c21336,53436,15240,50292,10668,47244c7620,44196,4572,41148,3048,38100c1524,35052,0,30480,0,25908c0,19812,3048,12192,7620,7620c13716,3048,21336,0,29051,0x">
                    <v:stroke weight="0pt" endcap="flat" joinstyle="miter" miterlimit="10" on="false" color="#000000" opacity="0"/>
                    <v:fill on="true" color="#000000"/>
                  </v:shape>
                  <v:shape id="Shape 21249" style="position:absolute;width:412;height:915;left:8273;top:152;" coordsize="41243,91536" path="m21431,0l22955,0l22955,22860l39719,22860l39719,27432l22955,27432l22955,71724c22955,76295,22955,79343,24479,80867c26003,82391,27527,83915,30575,83915c32099,83915,33623,82391,35147,82391c36671,80867,36671,79343,38195,77819l41243,77819c39719,82391,36671,85439,33623,88488c30575,91536,27527,91536,24479,91536c21431,91536,19907,91536,16859,90012c15335,88488,13811,86963,12287,85439c10763,82391,10763,79343,10763,73247l10763,27432l0,27432l0,25908c3048,24384,6191,22860,7715,19812c10763,16764,13811,13716,15335,10668c16859,9144,18383,4572,21431,0x">
                    <v:stroke weight="0pt" endcap="flat" joinstyle="miter" miterlimit="10" on="false" color="#000000" opacity="0"/>
                    <v:fill on="true" color="#000000"/>
                  </v:shape>
                  <v:shape id="Shape 21250" style="position:absolute;width:251;height:423;left:8792;top:659;" coordsize="25194,42392" path="m25194,0l25194,4921l22955,5816c19907,7340,16859,10388,15335,13436c12192,14960,12192,18007,12192,21056c12192,24104,13811,27152,15335,30200c16859,31724,19907,33248,22955,33248l25194,32128l25194,38867l24479,39343c21431,40868,18383,42392,15335,42392c10668,42392,7620,39343,4572,36295c1524,33248,0,28676,0,24104c0,21056,0,18007,1524,14960c3048,11912,7620,8864,12192,5816c14526,4292,17979,2768,22372,1053l25194,0x">
                    <v:stroke weight="0pt" endcap="flat" joinstyle="miter" miterlimit="10" on="false" color="#000000" opacity="0"/>
                    <v:fill on="true" color="#000000"/>
                  </v:shape>
                  <v:shape id="Shape 21251" style="position:absolute;width:236;height:238;left:8807;top:371;" coordsize="23670,23899" path="m23670,0l23670,4229l22955,3991c19907,3991,18383,3991,15335,5515c13811,7039,13811,10088,13811,11612l13811,16184c13811,17707,12287,19327,12287,20851c10668,22375,9144,23899,7620,23899c4572,23899,3048,22375,3048,20851c1524,19327,0,17707,0,16184c0,11612,3048,7039,7620,3991l23670,0x">
                    <v:stroke weight="0pt" endcap="flat" joinstyle="miter" miterlimit="10" on="false" color="#000000" opacity="0"/>
                    <v:fill on="true" color="#000000"/>
                  </v:shape>
                  <v:shape id="Shape 21252" style="position:absolute;width:358;height:702;left:9044;top:365;" coordsize="35862,70200" path="m2334,0c8430,0,13002,0,17574,3048c19097,4572,22146,6096,23669,9144c23669,12192,25194,16764,25194,22955l25194,45815c25194,51912,25194,56483,25194,58007c25194,59531,25194,59531,26718,61055c26718,61055,28241,61055,28241,61055c29766,61055,29766,61055,29766,61055c31290,61055,32814,58007,35862,54959l35862,59531c31290,67151,25194,70200,20622,70200c17574,70200,16050,70200,14525,68675c13002,67151,13002,64103,13002,59531l0,68199l0,61460l13002,54959l13002,29051l0,34252l0,29332l13002,24479l13002,21431c13002,15240,11478,10668,8430,7620l0,4810l0,581l2334,0x">
                    <v:stroke weight="0pt" endcap="flat" joinstyle="miter" miterlimit="10" on="false" color="#000000" opacity="0"/>
                    <v:fill on="true" color="#000000"/>
                  </v:shape>
                  <v:shape id="Shape 21253" style="position:absolute;width:412;height:915;left:9418;top:152;" coordsize="41243,91536" path="m19907,0l22955,0l22955,22860l38195,22860l38195,27432l22955,27432l22955,71724c22955,76295,22955,79343,24479,80867c26003,82391,27527,83915,29051,83915c30575,83915,33623,82391,35147,82391c36671,80867,36671,79343,38195,77819l41243,77819c39719,82391,36671,85439,33623,88488c30575,91536,27527,91536,24479,91536c21431,91536,19907,91536,16859,90012c15335,88488,13811,86963,12287,85439c10763,82391,10763,79343,10763,73247l10763,27432l0,27432l0,25908c3048,24384,4572,22860,7620,19812c10763,16764,13811,13716,15335,10668c16859,9144,18383,4572,19907,0x">
                    <v:stroke weight="0pt" endcap="flat" joinstyle="miter" miterlimit="10" on="false" color="#000000" opacity="0"/>
                    <v:fill on="true" color="#000000"/>
                  </v:shape>
                  <v:shape id="Shape 21254" style="position:absolute;width:336;height:701;left:9922;top:365;" coordsize="33623,70199" path="m19907,0l24479,0l24479,53436c24479,58007,24479,61055,24479,62579c26003,64103,26003,65627,27527,65627c29051,67151,30575,67151,33623,67151l33623,70199l1524,70199l1524,67151c4572,67151,6096,67151,7620,65627c9144,65627,9144,64103,10668,62579c10668,61055,10668,58007,10668,53436l10668,27527c10668,19907,10668,15240,10668,13716c10668,12192,9144,10668,9144,10668c7620,9144,7620,9144,6096,9144c4572,9144,3048,9144,1524,10668l0,7620l19907,0x">
                    <v:stroke weight="0pt" endcap="flat" joinstyle="miter" miterlimit="10" on="false" color="#000000" opacity="0"/>
                    <v:fill on="true" color="#000000"/>
                  </v:shape>
                  <v:shape id="Shape 21255" style="position:absolute;width:138;height:152;left:10028;top:0;" coordsize="13811,15240" path="m7620,0c9239,0,10763,1524,12287,3048c13811,4572,13811,6096,13811,7620c13811,9144,13811,12192,12287,13716c10763,15240,9239,15240,7620,15240c4572,15240,3048,15240,1524,13716c0,12192,0,9144,0,7620c0,6096,0,4572,1524,3048c3048,1524,4572,0,7620,0x">
                    <v:stroke weight="0pt" endcap="flat" joinstyle="miter" miterlimit="10" on="false" color="#000000" opacity="0"/>
                    <v:fill on="true" color="#000000"/>
                  </v:shape>
                  <v:shape id="Shape 21256" style="position:absolute;width:458;height:717;left:10334;top:365;" coordsize="45815,71724" path="m21336,0c22860,0,25908,0,30480,1524c33528,1524,35052,1524,35052,1524c36576,1524,36576,1524,36576,1524c38195,1524,38195,0,38195,0l41243,0l41243,22955l38195,22955c36576,15240,35052,10668,32004,7620c28956,4572,24384,3048,19812,3048c16764,3048,13716,4572,12192,6096c9144,7620,9144,10668,9144,12192c9144,15240,9144,18288,10668,19907c12192,21431,15240,24479,19812,26003l32004,32100c41243,36671,45815,42767,45815,50388c45815,56483,44291,62579,39719,65627c35052,70200,28956,71724,24384,71724c19812,71724,15240,70200,9144,68675c7620,68675,6096,68675,4572,68675c4572,68675,3048,68675,3048,70200l0,70200l0,45815l3048,45815c4572,53436,6096,58007,10668,62579c15240,65627,18288,67151,24384,67151c27432,67151,30480,65627,32004,64103c35052,62579,35052,59531,35052,56483c35052,53436,33528,50388,32004,48863c28956,45815,24384,42767,16764,39719c10668,36671,6096,32100,3048,30575c1524,27527,0,22955,0,18288c0,13716,1524,9144,6096,4572c9144,1524,15240,0,21336,0x">
                    <v:stroke weight="0pt" endcap="flat" joinstyle="miter" miterlimit="10" on="false" color="#000000" opacity="0"/>
                    <v:fill on="true" color="#000000"/>
                  </v:shape>
                  <v:shape id="Shape 21257" style="position:absolute;width:396;height:915;left:10853;top:152;" coordsize="39624,91536" path="m19812,0l22860,0l22860,22860l38100,22860l38100,27432l22860,27432l22860,71724c22860,76295,22860,79343,24384,80867c25908,82391,27432,83915,28956,83915c30480,83915,32004,82391,33528,82391c35052,80867,36576,79343,38100,77819l39624,77819c38100,82391,36576,85439,33528,88488c30480,91536,25908,91536,22860,91536c21336,91536,18288,91536,16764,90012c13716,88488,12192,86963,12192,85439c10668,82391,10668,79343,10668,73247l10668,27432l0,27432l0,25908c1524,24384,4572,22860,7620,19812c10668,16764,13716,13716,15240,10668c16764,9144,18288,4572,19812,0x">
                    <v:stroke weight="0pt" endcap="flat" joinstyle="miter" miterlimit="10" on="false" color="#000000" opacity="0"/>
                    <v:fill on="true" color="#000000"/>
                  </v:shape>
                  <v:shape id="Shape 21258" style="position:absolute;width:335;height:701;left:11357;top:365;" coordsize="33528,70199" path="m19812,0l22860,0l22860,53436c22860,58007,24384,61055,24384,62579c24384,64103,25908,65627,27432,65627c28956,67151,30480,67151,33528,67151l33528,70199l0,70199l0,67151c4572,67151,6096,67151,7620,65627c7620,65627,9144,64103,10668,62579c10668,61055,10668,58007,10668,53436l10668,27527c10668,19907,10668,15240,10668,13716c10668,12192,9144,10668,9144,10668c7620,9144,7620,9144,6096,9144c4572,9144,3048,9144,0,10668l0,7620l19812,0x">
                    <v:stroke weight="0pt" endcap="flat" joinstyle="miter" miterlimit="10" on="false" color="#000000" opacity="0"/>
                    <v:fill on="true" color="#000000"/>
                  </v:shape>
                  <v:shape id="Shape 21259" style="position:absolute;width:152;height:152;left:11449;top:0;" coordsize="15240,15240" path="m7620,0c10668,0,12192,1524,13716,3048c15240,4572,15240,6096,15240,7620c15240,9144,15240,12192,13716,13716c12192,15240,10668,15240,7620,15240c6096,15240,4572,15240,3048,13716c1524,12192,0,9144,0,7620c0,6096,1524,4572,3048,3048c4572,1524,6096,0,7620,0x">
                    <v:stroke weight="0pt" endcap="flat" joinstyle="miter" miterlimit="10" on="false" color="#000000" opacity="0"/>
                    <v:fill on="true" color="#000000"/>
                  </v:shape>
                  <v:shape id="Shape 21260" style="position:absolute;width:580;height:717;left:11738;top:365;" coordsize="58007,71723" path="m33623,0c39719,0,45815,1524,48863,4572c53435,7620,56483,12192,56483,15240c56483,18288,54959,19907,53435,19907c53435,21431,50387,21431,48863,21431c45815,21431,44291,21431,42767,19907c41243,18288,41243,16764,41243,13716c39719,10668,39719,7620,38195,6096c36671,4572,33623,4572,30575,4572c26003,4572,21431,6096,18383,9144c13716,15240,12192,21431,12192,29051c12192,36671,13716,44291,18383,50387c22955,56483,27527,59531,35147,59531c39719,59531,44291,58007,47339,54959c50387,53435,53435,48863,54959,42767l58007,44291c56483,51911,51911,59531,47339,64103c41243,68675,35147,71723,29051,71723c21431,71723,15240,68675,9144,62579c3048,54959,0,47339,0,35147c0,24479,3048,16764,9144,9144c16859,3048,24479,0,33623,0x">
                    <v:stroke weight="0pt" endcap="flat" joinstyle="miter" miterlimit="10" on="false" color="#000000" opacity="0"/>
                    <v:fill on="true" color="#000000"/>
                  </v:shape>
                  <v:shape id="Shape 21261" style="position:absolute;width:473;height:717;left:12425;top:365;" coordsize="47339,71724" path="m21431,0c24479,0,27527,0,30575,1524c33623,1524,35147,1524,36671,1524c36671,1524,38195,1524,38195,1524c38195,1524,38195,0,39719,0l41243,0l41243,22955l39719,22955c38195,15240,35147,10668,32099,7620c29051,4572,26003,3048,21431,3048c16859,3048,15335,4572,12287,6096c10763,7620,9239,10668,9239,12192c9239,15240,10763,18288,12287,19907c13811,21431,16859,24479,21431,26003l32099,32100c42767,36671,47339,42767,47339,50388c47339,56483,44291,62579,39719,65627c35147,70200,30575,71724,24479,71724c19907,71724,15335,70200,10763,68675c7715,68675,7715,68675,6096,68675c4572,68675,4572,68675,3048,70200l1524,70200l1524,45815l3048,45815c4572,53436,7715,58007,10763,62579c15335,65627,19907,67151,24479,67151c27527,67151,30575,65627,32099,64103c35147,62579,36671,59531,36671,56483c36671,53436,35147,50388,32099,48863c30575,45815,26003,42767,18383,39719c10763,36671,6096,32100,4572,30575c1524,27527,0,22955,0,18288c0,13716,3048,9144,6096,4572c10763,1524,15335,0,21431,0x">
                    <v:stroke weight="0pt" endcap="flat" joinstyle="miter" miterlimit="10" on="false" color="#000000" opacity="0"/>
                    <v:fill on="true" color="#000000"/>
                  </v:shape>
                  <v:shape id="Shape 21262" style="position:absolute;width:595;height:1067;left:13372;top:0;" coordsize="59531,106775" path="m41243,0c47339,0,51911,1524,56483,6096c58007,7620,59531,10668,59531,12192c59531,13715,59531,15240,58007,16764c56483,18288,54959,19812,53435,19812c53435,19812,51911,18288,50387,18288c48863,16764,47339,15240,45815,12192c44291,10668,42767,7620,41243,7620c39719,6096,38195,6096,35147,6096c33623,6096,32099,6096,28956,7620c27432,9144,27432,10668,25908,13715c25908,15240,25908,22860,25908,33528l25908,38100l42767,38100l42767,42672l25908,42672l25908,88487c25908,94583,25908,99155,27432,100679c28956,102203,32099,103727,35147,103727l41243,103727l41243,106775l0,106775l0,103727l3048,103727c4572,103727,7620,103727,9144,102203c10668,100679,10668,99155,12192,97631c12192,96107,12192,93059,12192,88487l12192,42672l0,42672l0,38100l12192,38100l12192,33528c12192,25908,13716,21336,16764,16764c18288,12192,21336,7620,25908,4572c30480,1524,35147,0,41243,0x">
                    <v:stroke weight="0pt" endcap="flat" joinstyle="miter" miterlimit="10" on="false" color="#000000" opacity="0"/>
                    <v:fill on="true" color="#000000"/>
                  </v:shape>
                  <v:shape id="Shape 21263" style="position:absolute;width:328;height:717;left:13936;top:365;" coordsize="32814,71724" path="m32004,0l32814,136l32814,5602l30480,4572c27432,4572,24384,4572,22860,6096c19812,7620,16764,10668,15240,15240c13716,18288,13716,24479,13716,30575c13716,39719,15240,48863,19812,54959c21336,58769,23622,61436,26301,63150l32814,64974l32814,71504l32004,71724c21336,71724,13716,67151,7620,59531c1524,51912,0,44291,0,36671c0,30575,1524,22955,4572,16764c7620,10668,10668,6096,16764,3048c21336,1524,27432,0,32004,0x">
                    <v:stroke weight="0pt" endcap="flat" joinstyle="miter" miterlimit="10" on="false" color="#000000" opacity="0"/>
                    <v:fill on="true" color="#000000"/>
                  </v:shape>
                  <v:shape id="Shape 21264" style="position:absolute;width:328;height:713;left:14265;top:367;" coordsize="32814,71369" path="m0,0l13942,2341c18336,4056,22146,6722,25194,10533c29766,18152,32814,25867,32814,33488c32814,39584,31290,45679,28242,53300c25194,59396,20622,63967,16050,67015l0,71369l0,64838l2334,65491c6906,65491,11478,63967,14526,60920c17574,56348,19098,48727,19098,39584c19098,27391,16050,18152,11478,10533l0,5466l0,0x">
                    <v:stroke weight="0pt" endcap="flat" joinstyle="miter" miterlimit="10" on="false" color="#000000" opacity="0"/>
                    <v:fill on="true" color="#000000"/>
                  </v:shape>
                  <v:shape id="Shape 21265" style="position:absolute;width:503;height:702;left:14654;top:365;" coordsize="50387,70200" path="m21336,0l24479,0l24479,15240c29051,4572,35147,0,41243,0c44291,0,45815,0,48863,1524c50387,3048,50387,6096,50387,7620c50387,9144,50387,10668,48863,12192c47339,13716,45815,13716,44291,13716c42767,13716,41243,13716,38195,12192c36671,10668,35147,9144,33623,9144c32099,9144,32099,9144,30575,10668c29051,12192,26003,16764,24479,21431l24479,53436c24479,58007,24479,59531,24479,62579c26003,64103,27527,64103,29051,65627c30575,67151,32099,67151,35147,67151l35147,70200l0,70200l0,67151c4572,67151,6096,65627,9144,65627c9144,64103,10668,62579,10668,61055c10668,61055,12192,58007,12192,54959l12192,27527c12192,19907,10668,15240,10668,13716c10668,12192,10668,10668,9144,10668c7620,9144,7620,9144,6096,9144c4572,9144,3048,9144,0,10668l0,7620l21336,0x">
                    <v:stroke weight="0pt" endcap="flat" joinstyle="miter" miterlimit="10" on="false" color="#000000" opacity="0"/>
                    <v:fill on="true" color="#000000"/>
                  </v:shape>
                  <v:shape id="Shape 21266" style="position:absolute;width:426;height:1022;left:15540;top:45;" coordsize="42672,102203" path="m0,0l42672,0l42672,3048l39624,3048c35052,3048,32004,4572,30480,7620c28956,9144,28956,12192,28956,18288l28956,83915c28956,88487,28956,91536,30480,94583c30480,94583,32004,96107,33528,97631c35052,97631,36576,99155,39624,99155l42672,99155l42672,102203l0,102203l0,99155l3048,99155c7620,99155,10668,97631,12192,94583c13716,93059,15240,90012,15240,83915l15240,18288c15240,13716,13716,10668,13716,7620c13716,7620,12192,6096,10668,4572c7620,4572,6096,3048,3048,3048l0,3048l0,0x">
                    <v:stroke weight="0pt" endcap="flat" joinstyle="miter" miterlimit="10" on="false" color="#000000" opacity="0"/>
                    <v:fill on="true" color="#000000"/>
                  </v:shape>
                  <v:shape id="Shape 21267" style="position:absolute;width:747;height:702;left:16089;top:365;" coordsize="74771,70200" path="m19812,0l22860,0l22860,13716c30480,4573,38100,0,45720,0c50292,0,53340,0,54864,1524c58007,4573,61055,7620,62579,10668c62579,13716,64103,18288,64103,24479l64103,53436c64103,58007,64103,61055,64103,62579c65627,64104,65627,65628,67151,65628c68675,67152,70199,67152,74771,67152l74771,70200l39624,70200l39624,67152l41148,67152c44196,67152,47244,67152,48768,65628c50292,64104,50292,62579,50292,61055c51816,61055,51816,58007,51816,53436l51816,26004c51816,19907,50292,15240,48768,12192c47244,9144,44196,9144,41148,9144c35052,9144,28956,12192,22860,18288l22860,53436c22860,59531,22860,61055,24384,62579c24384,64104,25908,65628,27432,65628c27432,67152,30480,67152,33528,67152l33528,70200l0,70200l0,67152l1524,67152c6096,67152,7620,65628,9144,64104c10668,62579,10668,59531,10668,53436l10668,29052c10668,21431,10668,15240,10668,13716c9144,12192,9144,10668,9144,10668c7620,9144,6096,9144,6096,9144c4572,9144,3048,9144,0,10668l0,7620l19812,0x">
                    <v:stroke weight="0pt" endcap="flat" joinstyle="miter" miterlimit="10" on="false" color="#000000" opacity="0"/>
                    <v:fill on="true" color="#000000"/>
                  </v:shape>
                  <v:shape id="Shape 21268" style="position:absolute;width:312;height:727;left:16883;top:355;" coordsize="31290,72703" path="m31290,0l31290,5859l21336,10124c16764,16221,13716,23936,13716,33079c13716,43748,16764,51367,21336,55940l31290,62575l31290,71934l28956,72703c21336,72703,13716,69655,9144,63560c3048,57464,0,48320,0,39176c0,30032,3048,20888,9144,11648c12192,7838,16002,4790,20193,2695l31290,0x">
                    <v:stroke weight="0pt" endcap="flat" joinstyle="miter" miterlimit="10" on="false" color="#000000" opacity="0"/>
                    <v:fill on="true" color="#000000"/>
                  </v:shape>
                  <v:shape id="Shape 21269" style="position:absolute;width:404;height:1082;left:17195;top:0;" coordsize="40434,108299" path="m26718,0l29766,0l29766,79343c29766,86963,29766,91536,29766,93059c29766,96107,31290,96107,31290,97631c32814,97631,32814,99155,34338,99155c35862,99155,37386,97631,40434,97631l40434,99155l20622,108299l17574,108299l17574,99155c13002,102203,9954,103727,6906,105251l0,107529l0,98171l3763,100679c8430,100679,13002,97631,17574,93059l17574,58007c16050,54864,16050,51816,14526,48768c13002,45720,11478,44196,8430,42672c5286,41148,3763,41148,714,41148l0,41454l0,35596l2238,35052c8430,35052,13002,38100,17574,41148l17574,28956c17574,21336,17574,16764,16050,15240c16050,12192,16050,12192,14526,10668c14526,10668,13002,10668,11478,10668c9954,10668,8430,10668,6906,10668l5286,9144l26718,0x">
                    <v:stroke weight="0pt" endcap="flat" joinstyle="miter" miterlimit="10" on="false" color="#000000" opacity="0"/>
                    <v:fill on="true" color="#000000"/>
                  </v:shape>
                  <v:shape id="Shape 21270" style="position:absolute;width:335;height:701;left:17738;top:366;" coordsize="33528,70199" path="m21336,0l24384,0l24384,53340c24384,57912,24384,60960,24384,62484c25908,64103,25908,65627,27432,65627c28956,67151,30480,67151,33528,67151l33528,70199l1524,70199l1524,67151c4572,67151,6096,67151,7620,65627c9144,65627,9144,64103,10668,62484c10668,60960,12192,57912,12192,53340l12192,27432c12192,19812,10668,15240,10668,13716c10668,12192,10668,10668,9144,10668c9144,9144,7620,9144,6096,9144c4572,9144,3048,9144,1524,10668l0,7620l21336,0x">
                    <v:stroke weight="0pt" endcap="flat" joinstyle="miter" miterlimit="10" on="false" color="#000000" opacity="0"/>
                    <v:fill on="true" color="#000000"/>
                  </v:shape>
                  <v:shape id="Shape 21271" style="position:absolute;width:152;height:152;left:17845;top:0;" coordsize="15240,15240" path="m7620,0c9144,0,10668,1524,12192,3048c13716,4572,15240,6096,15240,7620c15240,9144,13716,12192,12192,13716c10668,15240,9144,15240,7620,15240c4572,15240,3048,15240,1524,13716c0,12192,0,9144,0,7620c0,6096,0,4572,1524,3048c3048,1524,4572,0,7620,0x">
                    <v:stroke weight="0pt" endcap="flat" joinstyle="miter" miterlimit="10" on="false" color="#000000" opacity="0"/>
                    <v:fill on="true" color="#000000"/>
                  </v:shape>
                  <v:shape id="Shape 21272" style="position:absolute;width:251;height:424;left:18134;top:658;" coordsize="25194,42414" path="m25194,0l25194,4910l22860,5838c19812,7362,16764,10409,15240,13457c12192,14981,12192,18029,12192,21078c12192,24126,13716,27174,15240,30221c16764,31745,19812,33269,22860,33269l25194,32110l25194,38829l24384,39365c21336,40890,18288,42414,15240,42414c10668,42414,7620,39365,4572,36317c1524,33269,0,28697,0,24126c0,21078,0,18029,1524,14981c3048,11933,7620,8886,12192,5838c14478,4314,17907,2790,22301,1075l25194,0x">
                    <v:stroke weight="0pt" endcap="flat" joinstyle="miter" miterlimit="10" on="false" color="#000000" opacity="0"/>
                    <v:fill on="true" color="#000000"/>
                  </v:shape>
                  <v:shape id="Shape 21273" style="position:absolute;width:236;height:239;left:18149;top:371;" coordsize="23670,23919" path="m23670,0l23670,4280l22860,4012c19812,4012,18288,4012,15240,5536c13716,7060,13716,10109,13716,11633l13716,16204c13716,17728,12192,19348,12192,20872c10668,22396,9144,23919,7620,23919c4572,23919,3048,22396,3048,20872c1524,19348,0,17728,0,16204c0,11633,3048,7060,7620,4012l23670,0x">
                    <v:stroke weight="0pt" endcap="flat" joinstyle="miter" miterlimit="10" on="false" color="#000000" opacity="0"/>
                    <v:fill on="true" color="#000000"/>
                  </v:shape>
                  <v:shape id="Shape 21274" style="position:absolute;width:358;height:702;left:18386;top:365;" coordsize="35862,70200" path="m2238,0c8430,0,13002,0,17574,3048c19097,4572,22146,6096,23669,9144c23669,12192,25194,16764,25194,22955l25194,45815c25194,51912,25194,56483,25194,58007c25194,59531,25194,59531,26718,61055c26718,61055,28241,61055,28241,61055c29766,61055,29766,61055,29766,61055c31290,61055,32814,58007,35862,54959l35862,59531c31290,67151,25194,70200,20622,70200c17574,70200,16050,70200,14525,68675c13002,67151,13002,64103,13002,59531l0,68138l0,61420l13002,54959l13002,29051l0,34220l0,29310l13002,24479l13002,21431c13002,15240,11478,10668,8430,7620l0,4839l0,560l2238,0x">
                    <v:stroke weight="0pt" endcap="flat" joinstyle="miter" miterlimit="10" on="false" color="#000000" opacity="0"/>
                    <v:fill on="true" color="#000000"/>
                  </v:shape>
                  <v:shape id="Shape 21275" style="position:absolute;width:167;height:167;left:18867;top:915;" coordsize="16764,16764" path="m9144,0c10668,0,13716,1524,15240,3048c16764,4572,16764,6096,16764,9144c16764,10668,16764,12192,15240,13716c13716,15240,10668,16764,9144,16764c6096,16764,4572,15240,3048,13716c1524,12192,0,10668,0,9144c0,6096,1524,4572,3048,3048c4572,1524,6096,0,9144,0x">
                    <v:stroke weight="0pt" endcap="flat" joinstyle="miter" miterlimit="10" on="false" color="#000000" opacity="0"/>
                    <v:fill on="true" color="#000000"/>
                  </v:shape>
                  <v:shape id="Shape 21276" style="position:absolute;width:152;height:167;left:18882;top:350;" coordsize="15240,16764" path="m7620,0c9144,0,12192,1524,13716,3048c15240,4572,15240,6096,15240,9144c15240,10668,15240,13716,13716,15240c12192,16764,9144,16764,7620,16764c4572,16764,3048,16764,1524,15240c0,13716,0,10668,0,9144c0,6096,0,4572,1524,3048c3048,1524,4572,0,7620,0x">
                    <v:stroke weight="0pt" endcap="flat" joinstyle="miter" miterlimit="10" on="false" color="#000000" opacity="0"/>
                    <v:fill on="true" color="#000000"/>
                  </v:shape>
                  <v:shape id="Shape 21277" style="position:absolute;width:840;height:1006;left:0;top:4256;" coordsize="84010,100679" path="m1619,0l84010,0l84010,22860l82486,22860c80963,18288,80963,15240,79438,13716c77914,10668,76390,9144,73343,7620c70294,6096,67246,6096,62674,6096l48863,6096l48863,82391c48863,88488,50387,93059,50387,94583c53435,96107,56483,97631,59531,97631l62674,97631l62674,100679l19907,100679l19907,97631l24479,97631c29051,97631,32099,96107,33623,93059c33623,91536,35147,88488,35147,82391l35147,6096l22955,6096c18383,6096,15335,6096,12287,6096c10763,7620,7715,9144,6191,12192c4667,15240,3143,18288,3143,22860l0,22860l1619,0x">
                    <v:stroke weight="0pt" endcap="flat" joinstyle="miter" miterlimit="10" on="false" color="#000000" opacity="0"/>
                    <v:fill on="true" color="#000000"/>
                  </v:shape>
                  <v:shape id="Shape 21278" style="position:absolute;width:328;height:715;left:854;top:4563;" coordsize="32861,71516" path="m32861,0l32861,4840l32099,4364c29051,4364,26003,4364,22955,7412c21431,8936,18383,10461,16859,15032c15335,18080,13811,24176,13811,30273c13811,39416,16859,48561,19907,56180c22193,59276,24479,61967,27146,63884l32861,65719l32861,71325l32099,71516c22955,71516,13811,68467,7620,59228c3048,53132,0,45512,0,36368c0,30273,1524,24176,4572,18080c7620,11985,12287,7412,16859,4364l32861,0x">
                    <v:stroke weight="0pt" endcap="flat" joinstyle="miter" miterlimit="10" on="false" color="#000000" opacity="0"/>
                    <v:fill on="true" color="#000000"/>
                  </v:shape>
                  <v:shape id="Shape 21279" style="position:absolute;width:343;height:715;left:1183;top:4561;" coordsize="34385,71533" path="m762,0c11430,0,19050,3048,25146,12192c31242,18288,34385,25908,34385,35052c34385,41148,32861,47244,29718,53340c26670,59436,22098,64103,17526,67151l0,71533l0,65927l3810,67151c8382,67151,11430,64103,14478,60960c17526,56388,19050,50292,19050,39624c19050,27432,17526,18288,11430,12192l0,5048l0,208l762,0x">
                    <v:stroke weight="0pt" endcap="flat" joinstyle="miter" miterlimit="10" on="false" color="#000000" opacity="0"/>
                    <v:fill on="true" color="#000000"/>
                  </v:shape>
                  <v:shape id="Shape 21280" style="position:absolute;width:412;height:930;left:1587;top:4348;" coordsize="41243,93059" path="m21431,0l22955,0l22955,22860l39719,22860l39719,29051l22955,29051l22955,73247c22955,76295,24479,79343,24479,80867c26003,82391,27527,83915,30575,83915c32099,83915,33623,83915,35147,82391c36671,80867,36671,79343,38195,77819l41243,77819c39719,82391,36671,86963,33623,88488c30575,91536,27527,93059,24479,93059c21431,93059,19907,91536,16859,90012c15335,88488,13811,86963,12287,85439c10668,82391,10668,79343,10668,74771l10668,29051l0,29051l0,25908c3048,24384,6096,22860,9144,19812c10668,18288,13811,15240,16859,10668c16859,9144,18383,6096,21431,0x">
                    <v:stroke weight="0pt" endcap="flat" joinstyle="miter" miterlimit="10" on="false" color="#000000" opacity="0"/>
                    <v:fill on="true" color="#000000"/>
                  </v:shape>
                  <v:shape id="Shape 21281" style="position:absolute;width:251;height:423;left:2106;top:4855;" coordsize="25194,42328" path="m25194,0l25194,4729l22860,5657c19812,8705,16764,10229,15240,13277c13716,14896,12192,17944,12192,20993c12192,24040,13716,27088,15240,30136c16764,31660,19812,33184,22860,33184l25194,32024l25194,40179l24384,40804c21336,40804,18288,42328,15240,42328c10668,42328,7620,40804,4572,37756c1524,33184,0,30136,0,24040c0,20993,0,17944,1524,16420c4572,11753,7620,8705,12192,5657c15240,4133,18669,2609,22872,895l25194,0x">
                    <v:stroke weight="0pt" endcap="flat" joinstyle="miter" miterlimit="10" on="false" color="#000000" opacity="0"/>
                    <v:fill on="true" color="#000000"/>
                  </v:shape>
                  <v:shape id="Shape 21282" style="position:absolute;width:221;height:238;left:2137;top:4567;" coordsize="22146,23803" path="m22146,0l22146,4221l21336,3991c18288,3991,16764,3991,15240,5515c12192,8563,12192,10088,12192,11612l12192,16184c12192,19231,10668,20755,10668,22279c9144,22279,7620,23803,6096,23803c3048,23803,1524,22279,1524,20755c0,20755,0,17707,0,16184c0,11612,1524,8563,6096,3991l22146,0x">
                    <v:stroke weight="0pt" endcap="flat" joinstyle="miter" miterlimit="10" on="false" color="#000000" opacity="0"/>
                    <v:fill on="true" color="#000000"/>
                  </v:shape>
                  <v:shape id="Shape 21283" style="position:absolute;width:358;height:717;left:2358;top:4561;" coordsize="35862,71724" path="m2334,0c8430,0,13002,0,17574,3048c20622,4572,22146,6096,23670,10668c23670,12192,25194,16764,25194,22860l25194,45815c25194,53436,25194,56483,25194,58007c25194,59531,25194,61055,26718,61055c26718,61055,28242,62579,28242,62579c29766,62579,29766,61055,29766,61055c31290,61055,32814,59531,35862,56483l35862,59531c31290,67151,25194,71724,20622,71724c17574,71724,16050,70200,14526,68675c13002,67151,13002,64103,13002,59531l0,69574l0,61420l13002,54959l13002,28956l0,34124l0,29395l13002,24384l13002,21336c13002,15240,11478,10668,9954,7620l0,4801l0,581l2334,0x">
                    <v:stroke weight="0pt" endcap="flat" joinstyle="miter" miterlimit="10" on="false" color="#000000" opacity="0"/>
                    <v:fill on="true" color="#000000"/>
                  </v:shape>
                  <v:shape id="Shape 21284" style="position:absolute;width:350;height:1067;left:2764;top:4195;" coordsize="35052,106775" path="m19812,0l22860,0l22860,91536c22860,96107,24384,97631,24384,99155c24384,100679,25908,102203,27432,102203c28956,103727,30480,103727,35052,103727l35052,106775l1524,106775l1524,103727c4572,103727,6096,103727,7620,102203c9144,102203,9144,100679,10668,99155c10668,97631,10668,96107,10668,91536l10668,28956c10668,21336,10668,16764,10668,15240c10668,13716,9144,12192,9144,10668c7620,10668,7620,10668,6096,10668c4572,10668,3048,10668,1524,12192l0,9144l19812,0x">
                    <v:stroke weight="0pt" endcap="flat" joinstyle="miter" miterlimit="10" on="false" color="#000000" opacity="0"/>
                    <v:fill on="true" color="#000000"/>
                  </v:shape>
                  <v:shape id="Shape 21285" style="position:absolute;width:900;height:1052;left:3633;top:4226;" coordsize="90011,105251" path="m50292,0c58007,0,65627,1524,73247,6096c74771,6096,76295,7620,77819,7620c77819,7620,79343,6096,80867,6096c82391,4572,82391,3048,83915,0l85439,0l88487,35052l85439,35052c82391,24384,77819,16764,73247,12192c67151,7620,59531,6096,51816,6096c45720,6096,39624,7620,33528,10668c28956,13716,24384,19812,21336,27432c18288,35052,16764,44196,16764,54864c16764,64008,18288,71628,21336,77819c24384,85439,28956,90012,33528,94583c39624,97631,47244,99155,54959,99155c61055,99155,67151,97631,71723,94583c76295,91536,82391,86963,88487,77819l90011,79343c85439,88488,79343,96107,73247,99155c65627,103727,58007,105251,48768,105251c32004,105251,19812,99155,9144,86963c3048,77819,0,67056,0,54864c0,44196,1524,35052,6096,27432c10668,18288,16764,12192,24384,7620c33528,3048,41148,0,50292,0x">
                    <v:stroke weight="0pt" endcap="flat" joinstyle="miter" miterlimit="10" on="false" color="#000000" opacity="0"/>
                    <v:fill on="true" color="#000000"/>
                  </v:shape>
                  <v:shape id="Shape 21286" style="position:absolute;width:260;height:422;left:4671;top:4856;" coordsize="26003,42271" path="m26003,0l26003,5018l24479,5695c19907,8743,16859,10267,15335,13315c13811,14839,13811,17887,13811,20935c13811,23983,13811,27031,16859,30079c18383,31603,21431,33127,24479,33127l26003,32280l26003,40747c22955,40747,19907,42271,16859,42271c12287,42271,7715,40747,4667,37698c1524,33127,0,30079,0,23983c0,20935,1524,17887,3048,16363c4667,11791,9239,8743,13811,5695c16097,4171,19526,2647,23717,933l26003,0x">
                    <v:stroke weight="0pt" endcap="flat" joinstyle="miter" miterlimit="10" on="false" color="#000000" opacity="0"/>
                    <v:fill on="true" color="#000000"/>
                  </v:shape>
                  <v:shape id="Shape 21287" style="position:absolute;width:229;height:240;left:4701;top:4565;" coordsize="22955,24098" path="m22955,0l22955,4190c19907,4190,16859,4190,15335,5810c13811,8858,12287,10382,12287,11906l12287,16478c12287,19526,12287,21050,10763,22574c9239,22574,7715,24098,6191,24098c4667,24098,3143,22574,1619,21050c0,21050,0,18002,0,16478c0,11906,3143,8858,6191,4190l22955,0x">
                    <v:stroke weight="0pt" endcap="flat" joinstyle="miter" miterlimit="10" on="false" color="#000000" opacity="0"/>
                    <v:fill on="true" color="#000000"/>
                  </v:shape>
                  <v:shape id="Shape 21288" style="position:absolute;width:366;height:717;left:4931;top:4561;" coordsize="36671,71724" path="m1524,0c7620,0,13716,0,16764,3048c19812,4572,22860,6191,22860,10763c24384,12288,24384,16859,24384,22955l24384,45815c24384,53436,24384,56483,25908,58007c25908,59531,25908,61055,25908,61055c27432,61055,27432,62579,28956,62579c28956,62579,30480,61055,30480,61055c32004,61055,33528,59531,36671,56483l36671,59531c30480,67151,25908,71724,21336,71724c18288,71724,16764,70200,15240,68675c13716,67151,12192,64103,12192,59531c6096,65627,1524,68675,0,70200l0,61733l12192,54959l12192,29051l0,34470l0,29452l12192,24479l12192,21431c12192,15335,12192,10763,9144,7715c7620,6191,4572,4572,0,4572l0,381l1524,0x">
                    <v:stroke weight="0pt" endcap="flat" joinstyle="miter" miterlimit="10" on="false" color="#000000" opacity="0"/>
                    <v:fill on="true" color="#000000"/>
                  </v:shape>
                  <v:shape id="Shape 21289" style="position:absolute;width:473;height:717;left:5357;top:4561;" coordsize="47339,71724" path="m21431,0c24479,0,27527,0,30575,1524c33623,1524,35147,3048,36671,3048c36671,3048,38195,3048,38195,1524c38195,1524,39719,1524,39719,0l42767,0l42767,22860l39719,22860c38195,15240,35147,10668,32099,7620c29051,6096,26003,4572,21431,4572c18383,4572,15335,4572,12287,6096c10668,9144,9144,10668,9144,12192c9144,15240,10668,18288,12287,19812c13811,21336,16859,24384,21431,25908l32099,32004c42767,36576,47339,42767,47339,51912c47339,58007,44291,62579,39719,65627c35147,70200,30575,71724,24479,71724c19907,71724,15335,71724,10668,70200c9144,68675,7620,68675,6096,68675c4572,68675,4572,70200,3048,71724l1524,71724l1524,47339l3048,47339c4572,53436,7620,59531,10668,62579c15335,65627,19907,67151,24479,67151c27527,67151,30575,67151,33623,64103c35147,62579,36671,59531,36671,58007c36671,53436,35147,50388,32099,48863c30575,45815,26003,42767,18383,39624c10668,36576,6096,33528,4572,30480c1524,27432,0,24384,0,19812c0,13716,3048,9144,6096,4572c10668,1524,15335,0,21431,0x">
                    <v:stroke weight="0pt" endcap="flat" joinstyle="miter" miterlimit="10" on="false" color="#000000" opacity="0"/>
                    <v:fill on="true" color="#000000"/>
                  </v:shape>
                  <v:shape id="Shape 21290" style="position:absolute;width:260;height:684;left:5922;top:4581;" coordsize="26003,68457" path="m26003,0l26003,3184l15335,7184c12287,10232,10763,14804,10763,20900l26003,20900l26003,25472l10763,25472c10763,36140,12287,43855,18383,49951l26003,53415l26003,68457l7715,60620c3143,54523,0,45379,0,34616c0,22424,3143,13280,9239,7184l26003,0x">
                    <v:stroke weight="0pt" endcap="flat" joinstyle="miter" miterlimit="10" on="false" color="#000000" opacity="0"/>
                    <v:fill on="true" color="#000000"/>
                  </v:shape>
                  <v:shape id="Shape 21291" style="position:absolute;width:320;height:274;left:6182;top:5004;" coordsize="32004,27432" path="m28956,0l32004,1524c30480,7620,27432,13715,22860,19812c16764,24384,10668,27432,3048,27432l0,26126l0,11084l9144,15240c13716,15240,16764,13715,21336,12192c24384,9144,27432,4572,28956,0x">
                    <v:stroke weight="0pt" endcap="flat" joinstyle="miter" miterlimit="10" on="false" color="#000000" opacity="0"/>
                    <v:fill on="true" color="#000000"/>
                  </v:shape>
                  <v:shape id="Shape 21292" style="position:absolute;width:320;height:274;left:6182;top:4561;" coordsize="32004,27432" path="m4572,0c12192,0,19812,1524,24384,7620c28956,12192,32004,18288,32004,27432l0,27432l0,22860l15240,22860c15240,18288,15240,15239,13716,13715c13716,10668,10668,9144,9144,7620c6096,6096,3048,4572,1524,4572l0,5143l0,1960l4572,0x">
                    <v:stroke weight="0pt" endcap="flat" joinstyle="miter" miterlimit="10" on="false" color="#000000" opacity="0"/>
                    <v:fill on="true" color="#000000"/>
                  </v:shape>
                  <v:shape id="Shape 21293" style="position:absolute;width:458;height:717;left:6609;top:4561;" coordsize="45815,71724" path="m19812,0c22860,0,25908,0,30480,1524c32004,1524,33623,3048,35147,3048c35147,3048,36671,3048,36671,1524c36671,1524,38195,1524,38195,0l41243,0l41243,22860l38195,22860c36671,15240,33623,10668,30480,7620c27432,6096,24384,4572,19812,4572c16764,4572,13716,4572,10668,6096c9144,9144,7620,10668,7620,12192c7620,15240,9144,18288,10668,19812c12192,21336,15240,24384,19812,25908l30480,32004c41243,36576,45815,42672,45815,51912c45815,58007,44291,62579,39719,65627c33623,70200,28956,71724,22860,71724c18288,71724,13716,71724,9144,70200c7620,68675,6096,68675,4572,68675c3048,68675,3048,70200,1524,71724l0,71724l0,47244l1524,47244c3048,53436,6096,59531,10668,62579c13716,65627,18288,67151,22860,67151c27432,67151,28956,67151,32004,64103c33623,62579,35147,59531,35147,58007c35147,53436,33623,50388,32004,48768c28956,45720,24384,42672,16764,39624c9144,36576,4572,33528,3048,30480c0,27432,0,24384,0,19812c0,13716,1524,9144,4572,4572c9144,1524,13716,0,19812,0x">
                    <v:stroke weight="0pt" endcap="flat" joinstyle="miter" miterlimit="10" on="false" color="#000000" opacity="0"/>
                    <v:fill on="true" color="#000000"/>
                  </v:shape>
                  <v:shape id="Shape 21294" style="position:absolute;width:167;height:167;left:7236;top:5111;" coordsize="16764,16764" path="m7620,0c10668,0,12192,1524,13716,3048c15240,4572,16764,6096,16764,9144c16764,10668,15240,13715,13716,15240c12192,16764,10668,16764,7620,16764c6096,16764,3048,16764,1524,15240c0,13715,0,10668,0,9144c0,6096,0,4572,1524,3048c3048,1524,6096,0,7620,0x">
                    <v:stroke weight="0pt" endcap="flat" joinstyle="miter" miterlimit="10" on="false" color="#000000" opacity="0"/>
                    <v:fill on="true" color="#000000"/>
                  </v:shape>
                  <v:shape id="Shape 21295" style="position:absolute;width:167;height:167;left:7236;top:4561;" coordsize="16764,16764" path="m7620,0c10668,0,12192,0,13716,1524c15240,3048,16764,6096,16764,7620c16764,10668,15240,12192,13716,13716c12192,15240,10668,16764,7620,16764c6096,16764,4572,15240,3048,13716c0,12192,0,10668,0,7620c0,6096,0,3048,3048,1524c4572,0,6096,0,7620,0x">
                    <v:stroke weight="0pt" endcap="flat" joinstyle="miter" miterlimit="10" on="false" color="#000000" opacity="0"/>
                    <v:fill on="true" color="#000000"/>
                  </v:shape>
                  <v:shape id="Shape 21296" style="position:absolute;width:251;height:448;left:7983;top:4539;" coordsize="25194,44831" path="m25194,0l25194,9778l7620,34163l25194,34163l25194,44831l0,44831l0,35687l25194,0x">
                    <v:stroke weight="0pt" endcap="flat" joinstyle="miter" miterlimit="10" on="false" color="#000000" opacity="0"/>
                    <v:fill on="true" color="#000000"/>
                  </v:shape>
                  <v:shape id="Shape 21297" style="position:absolute;width:434;height:1037;left:8235;top:4226;" coordsize="43481,103727" path="m22146,0l29765,0l29765,65532l43481,65532l43481,76200l29765,76200l29765,103727l17574,103727l17574,76200l0,76200l0,65532l17574,65532l17574,16763l0,41147l0,31369l22146,0x">
                    <v:stroke weight="0pt" endcap="flat" joinstyle="miter" miterlimit="10" on="false" color="#000000" opacity="0"/>
                    <v:fill on="true" color="#000000"/>
                  </v:shape>
                  <v:shape id="Shape 21298" style="position:absolute;width:595;height:1022;left:8792;top:4256;" coordsize="59531,102203" path="m22955,0l59531,0l53435,12192l22955,12192l16859,25908c29051,27432,39719,32004,47339,39624c54959,47244,58007,54864,58007,64008c58007,70104,56483,74771,54959,79343c51911,83915,48863,86963,45815,90012c42767,93059,39719,96107,35147,97631c29051,100679,24479,102203,18383,102203c12192,102203,7620,100679,4572,99155c1524,97631,0,94583,0,93059c0,91536,1524,90012,1524,88488c3048,86963,4572,86963,6096,86963c7620,86963,9144,86963,9144,86963c10668,88488,12192,88488,15335,90012c18383,93059,22955,94583,26003,94583c32099,94583,36671,93059,41243,88488c45815,83915,47339,77819,47339,71628c47339,65532,45815,59436,42767,54864c38195,48768,32099,45720,26003,42672c19907,39624,13811,39624,3048,38100l22955,0x">
                    <v:stroke weight="0pt" endcap="flat" joinstyle="miter" miterlimit="10" on="false" color="#000000" opacity="0"/>
                    <v:fill on="true" color="#000000"/>
                  </v:shape>
                  <v:shape id="Shape 21299" style="position:absolute;width:327;height:1049;left:9541;top:4228;" coordsize="32766,104997" path="m32766,0l32766,4699l24384,8890c19812,13462,18288,19558,16764,28702c15240,37846,15240,46990,15240,54610c15240,68326,16764,80613,19812,89757c22860,95853,27432,100425,32004,100425l32766,100171l32766,104693l32004,104997c22860,104997,15240,98901,7620,88233c3048,79089,0,66802,0,53086c0,42418,1524,31750,4572,24130c9144,14986,13716,8890,19812,4318l32766,0x">
                    <v:stroke weight="0pt" endcap="flat" joinstyle="miter" miterlimit="10" on="false" color="#000000" opacity="0"/>
                    <v:fill on="true" color="#000000"/>
                  </v:shape>
                  <v:shape id="Shape 21300" style="position:absolute;width:328;height:1049;left:9868;top:4226;" coordsize="32861,104947" path="m762,0c8382,0,14478,4572,20574,12192c28289,21336,32861,35052,32861,51816c32861,64008,31337,73152,28289,82391c23622,90012,20574,96107,14478,99155l0,104947l0,100425l8382,97631c11430,94583,12954,90012,14478,85440c17526,76200,17526,64008,17526,48768c17526,36576,17526,27432,14478,19812c12954,13716,9906,10668,6858,7620c5334,6097,2286,4572,762,4572l0,4953l0,254l762,0x">
                    <v:stroke weight="0pt" endcap="flat" joinstyle="miter" miterlimit="10" on="false" color="#000000" opacity="0"/>
                    <v:fill on="true" color="#000000"/>
                  </v:shape>
                  <v:shape id="Shape 21301" style="position:absolute;width:580;height:1052;left:10304;top:4226;" coordsize="58007,105251" path="m28956,0c38100,0,44291,3048,48863,7620c51911,12192,53435,16764,53435,21336c53435,27432,48863,35052,39624,44196c45815,45720,50387,48768,53435,53340c56483,57912,58007,64008,58007,70104c58007,79343,54959,86963,50387,93059c42767,100679,32004,105251,18288,105251c12192,105251,7620,103727,4572,102203c1524,100679,0,99155,0,97631c0,96107,1524,94583,3048,93059c3048,93059,4572,91536,6096,91536c7620,91536,9144,91536,10668,93059c10668,93059,13716,93059,16764,94583c19812,96107,21336,97631,22860,97631c24384,99155,25908,99155,28956,99155c33528,99155,38100,96107,41243,93059c45815,88487,47339,83915,47339,79343c47339,74676,45815,71628,44291,67056c42767,64008,41243,62484,39624,60960c38100,59436,35052,57912,32004,56388c27432,54864,24384,53340,19812,53340l18288,53340l18288,51816c21336,50292,25908,48768,28956,47244c33528,44196,36576,41148,38100,38100c39624,35052,41243,32004,41243,27432c41243,22860,39624,18288,36576,15240c33528,12192,28956,10668,24384,10668c16764,10668,10668,15240,4572,22860l3048,21336c4572,15240,9144,9144,13716,6096c18288,1524,22860,0,28956,0x">
                    <v:stroke weight="0pt" endcap="flat" joinstyle="miter" miterlimit="10" on="false" color="#000000" opacity="0"/>
                    <v:fill on="true" color="#000000"/>
                  </v:shape>
                  <v:shape id="Shape 21302" style="position:absolute;width:595;height:1022;left:11082;top:4256;" coordsize="59531,102203" path="m22955,0l59531,0l53435,12192l22955,12192l16859,25908c29051,27432,39719,32004,47339,39624c54959,47244,58007,54864,58007,64008c58007,70104,56483,74771,54959,79343c51911,83915,48863,86963,45815,90012c42767,93059,39719,96107,35147,97631c29051,100679,24479,102203,18383,102203c12192,102203,7620,100679,4572,99155c1524,97631,0,94583,0,93059c0,91536,1524,90012,1524,88488c3048,86963,4572,86963,6096,86963c7620,86963,9144,86963,9144,86963c10668,88488,12192,88488,15335,90012c18383,93059,22955,94583,26003,94583c32099,94583,36671,93059,41243,88488c45815,83915,47339,77819,47339,71628c47339,65532,45815,59436,42767,54864c38195,48768,32099,45720,26003,42672c19907,39624,13811,39624,3048,38100l22955,0x">
                    <v:stroke weight="0pt" endcap="flat" joinstyle="miter" miterlimit="10" on="false" color="#000000" opacity="0"/>
                    <v:fill on="true" color="#000000"/>
                  </v:shape>
                  <v:shape id="Shape 21303" style="position:absolute;width:580;height:1052;left:11830;top:4226;" coordsize="58007,105251" path="m28956,0c38100,0,44291,3048,48863,7620c51911,12192,53435,16764,53435,21336c53435,27432,48863,35052,39624,44196c45815,45720,50387,48768,53435,53340c56483,57912,58007,64008,58007,70104c58007,79343,54959,86963,50387,93059c42767,100679,32004,105251,18288,105251c12192,105251,7620,103727,4572,102203c1524,100679,0,99155,0,97631c0,96107,1524,94583,3048,93059c3048,93059,4572,91536,6096,91536c7620,91536,9144,91536,10668,93059c10668,93059,13716,93059,16764,94583c19812,96107,21336,97631,22860,97631c24384,99155,25908,99155,28956,99155c33528,99155,38100,96107,41243,93059c45815,88487,47339,83915,47339,79343c47339,74676,45815,71628,44291,67056c42767,64008,41243,62484,39624,60960c38100,59436,35052,57912,32004,56388c27432,54864,24384,53340,19812,53340l18288,53340l18288,51816c21336,50292,25908,48768,28956,47244c33528,44196,36576,41148,38100,38100c39624,35052,41243,32004,41243,27432c41243,22860,39624,18288,36576,15240c33528,12192,28956,10668,24384,10668c16764,10668,10668,15240,4572,22860l3048,21336c4572,15240,9144,9144,13716,6096c18288,1524,22860,0,28956,0x">
                    <v:stroke weight="0pt" endcap="flat" joinstyle="miter" miterlimit="10" on="false" color="#000000" opacity="0"/>
                    <v:fill on="true" color="#000000"/>
                  </v:shape>
                  <v:shape id="Shape 21304" style="position:absolute;width:290;height:169;left:12624;top:5108;" coordsize="29003,16978" path="m29003,0l29003,9768l3048,16978l0,16978l0,13930c6096,13930,12192,12406,18288,9358c20574,8596,23241,6691,25908,4024l29003,0x">
                    <v:stroke weight="0pt" endcap="flat" joinstyle="miter" miterlimit="10" on="false" color="#000000" opacity="0"/>
                    <v:fill on="true" color="#000000"/>
                  </v:shape>
                  <v:shape id="Shape 21305" style="position:absolute;width:320;height:670;left:12593;top:4226;" coordsize="32052,67056" path="m32004,0l32052,13l32052,5245l30480,4572c25908,4572,22860,7620,18288,10668c15240,15239,13716,21336,13716,28956c13716,39624,16764,47244,19812,53339c24384,57912,27432,59436,32004,59436l32052,59428l32052,64862l25908,67056c19812,67056,13716,64008,7620,57912c3048,53339,0,45720,0,36576c0,27432,3048,19812,7620,13715c13716,4572,22860,0,32004,0x">
                    <v:stroke weight="0pt" endcap="flat" joinstyle="miter" miterlimit="10" on="false" color="#000000" opacity="0"/>
                    <v:fill on="true" color="#000000"/>
                  </v:shape>
                  <v:shape id="Shape 21306" style="position:absolute;width:320;height:980;left:12914;top:4226;" coordsize="32052,98028" path="m0,0l11204,3035c14835,4940,18288,7607,21384,10654c29004,19799,32052,28942,32052,42659c32052,53326,29004,63995,24432,73138c18336,83902,10620,91522,1476,97618l0,98028l0,88260l4525,82378c9097,76187,13669,67042,15192,59423l0,64849l0,59415l9097,57899c12145,56375,13669,54850,16717,53326c18336,47230,18336,42659,18336,38087c18336,33514,16717,27418,15192,22847c13669,16750,12145,12178,9097,9130l0,5232l0,0x">
                    <v:stroke weight="0pt" endcap="flat" joinstyle="miter" miterlimit="10" on="false" color="#000000" opacity="0"/>
                    <v:fill on="true" color="#000000"/>
                  </v:shape>
                  <v:shape id="Shape 21307" style="position:absolute;width:580;height:1052;left:13356;top:4226;" coordsize="58007,105251" path="m28956,0c38100,0,44291,3048,48863,7620c51911,12192,53435,16764,53435,21336c53435,27432,48863,35052,39624,44196c45815,45720,50387,48768,53435,53340c56483,57912,58007,64008,58007,70104c58007,79343,54959,86963,50387,93059c42767,100679,32004,105251,18288,105251c12192,105251,7620,103727,4572,102203c1524,100679,0,99155,0,97631c0,96107,1524,94583,3048,93059c3048,93059,4572,91536,6096,91536c7620,91536,9144,91536,10668,93059c10668,93059,13716,93059,16764,94583c19812,96107,21336,97631,22860,97631c24384,99155,25908,99155,28956,99155c33528,99155,38100,96107,41243,93059c45815,88487,47339,83915,47339,79343c47339,74676,45815,71628,44291,67056c42767,64008,41243,62484,39624,60960c38100,59436,35052,57912,32004,56388c27432,54864,24384,53340,19812,53340l18288,53340l18288,51816c21336,50292,25908,48768,28956,47244c33528,44196,36576,41148,38100,38100c39624,35052,41243,32004,41243,27432c41243,22860,39624,18288,36576,15240c33528,12192,28956,10668,24384,10668c16764,10668,10668,15240,4572,22860l3048,21336c4572,15240,9144,9144,13716,6096c18288,1524,22860,0,28956,0x">
                    <v:stroke weight="0pt" endcap="flat" joinstyle="miter" miterlimit="10" on="false" color="#000000" opacity="0"/>
                    <v:fill on="true" color="#000000"/>
                  </v:shape>
                  <v:shape id="Shape 21308" style="position:absolute;width:840;height:1006;left:0;top:8360;" coordsize="84010,100679" path="m1619,0l84010,0l84010,22860l82486,22860c80963,18288,80963,15240,79438,13716c77914,10668,76390,9144,73343,7620c70294,6096,67246,6096,62674,6096l48863,6096l48863,82391c48863,88488,50387,93059,50387,94583c53435,96107,56483,97631,59531,97631l62674,97631l62674,100679l19907,100679l19907,97631l24479,97631c29051,97631,32099,96107,33623,93059c33623,91536,35147,88488,35147,82391l35147,6096l22955,6096c18383,6096,15335,6096,12287,6096c10763,7620,7715,9144,6191,12192c4667,15240,3143,18288,3143,22860l0,22860l1619,0x">
                    <v:stroke weight="0pt" endcap="flat" joinstyle="miter" miterlimit="10" on="false" color="#000000" opacity="0"/>
                    <v:fill on="true" color="#000000"/>
                  </v:shape>
                  <v:shape id="Shape 21309" style="position:absolute;width:328;height:715;left:855;top:8667;" coordsize="32814,71529" path="m32814,0l32814,4563l32004,4377c28956,4377,25908,4377,22860,5901c21336,7425,18288,10474,16764,15046c15240,18093,13716,24189,13716,30286c13716,39525,16764,48668,19812,56289c22098,59337,24384,62004,27051,63909l32814,65753l32814,71327l32004,71529c22860,71529,13716,66956,7620,59337c3048,53241,0,44097,0,36477c0,30286,1524,24189,4572,18093c7620,11998,12192,7425,16764,4377l32814,0x">
                    <v:stroke weight="0pt" endcap="flat" joinstyle="miter" miterlimit="10" on="false" color="#000000" opacity="0"/>
                    <v:fill on="true" color="#000000"/>
                  </v:shape>
                  <v:shape id="Shape 21310" style="position:absolute;width:343;height:715;left:1183;top:8665;" coordsize="34338,71522" path="m714,0c11382,0,19098,3048,25194,10668c31290,18288,34338,25908,34338,35147c34338,41243,32814,47339,29766,53436c26718,59531,22146,64103,17574,67151l0,71522l0,65947l3762,67151c8334,67151,11382,64103,14526,61055c17574,56483,19098,50388,19098,39719c19098,27432,17574,18288,11382,12192c9858,9144,7953,7239,5858,6096l0,4757l0,195l714,0x">
                    <v:stroke weight="0pt" endcap="flat" joinstyle="miter" miterlimit="10" on="false" color="#000000" opacity="0"/>
                    <v:fill on="true" color="#000000"/>
                  </v:shape>
                  <v:shape id="Shape 21311" style="position:absolute;width:412;height:915;left:1588;top:8451;" coordsize="41243,91536" path="m21336,0l22860,0l22860,22860l39719,22860l39719,27432l22860,27432l22860,71724c22860,76295,24384,79343,24384,80867c25908,82391,27432,83915,30480,83915c32004,83915,33623,83915,35147,82391c36671,80867,36671,79343,38195,77819l41243,77819c39719,82391,36671,85439,33623,88488c30480,91536,27432,91536,24384,91536c21336,91536,19812,91536,16764,90012c15240,88488,13716,86963,12192,85439c10668,82391,10668,79343,10668,74771l10668,27432l0,27432l0,25908c3048,24384,6096,22860,9144,19812c10668,16764,13716,13716,16764,10668c16764,9144,18288,6096,21336,0x">
                    <v:stroke weight="0pt" endcap="flat" joinstyle="miter" miterlimit="10" on="false" color="#000000" opacity="0"/>
                    <v:fill on="true" color="#000000"/>
                  </v:shape>
                  <v:shape id="Shape 21312" style="position:absolute;width:251;height:422;left:2106;top:8959;" coordsize="25194,42234" path="m25194,0l25194,4730l22860,5658c19812,8706,16764,10230,15240,13277c13716,14801,12192,17849,12192,20898c12192,23946,13716,26994,15240,30042c16764,31566,19812,33089,22860,33089l25194,31930l25194,38649l24384,39185c21336,40710,18288,42234,15240,42234c10668,42234,7620,40710,4572,37661c1524,33089,0,30042,0,23946c0,20898,0,17849,1524,14801c4572,11754,7620,8706,12192,5658c15240,4134,18669,2610,22872,895l25194,0x">
                    <v:stroke weight="0pt" endcap="flat" joinstyle="miter" miterlimit="10" on="false" color="#000000" opacity="0"/>
                    <v:fill on="true" color="#000000"/>
                  </v:shape>
                  <v:shape id="Shape 21313" style="position:absolute;width:221;height:238;left:2137;top:8671;" coordsize="22146,23803" path="m22146,0l22146,4221l21336,3991c18288,3991,16764,3991,15240,5515c12192,7039,12192,10087,12192,11612l12192,16184c12192,17707,10668,20755,10668,20755c9144,22279,7620,23803,6096,23803c3048,23803,1524,22279,1524,20755c0,20755,0,17707,0,16184c0,11612,1524,8563,6096,3991l22146,0x">
                    <v:stroke weight="0pt" endcap="flat" joinstyle="miter" miterlimit="10" on="false" color="#000000" opacity="0"/>
                    <v:fill on="true" color="#000000"/>
                  </v:shape>
                  <v:shape id="Shape 21314" style="position:absolute;width:358;height:716;left:2358;top:8665;" coordsize="35862,71628" path="m2334,0c8430,0,13002,0,17574,3048c20622,4572,22146,6096,23670,9144c23670,12192,25194,16764,25194,22860l25194,45720c25194,51816,25194,56388,25194,57912c25194,59436,25194,60960,26718,60960c26718,60960,28242,60960,28242,60960c29766,60960,29766,60960,29766,60960c31290,60960,32814,59436,35862,56388l35862,59436c31290,67056,25194,71628,20622,71628c17574,71628,16050,70104,14526,68580c13002,67056,13002,64008,13002,59436l0,68043l0,61324l13002,54864l13002,28956l0,34124l0,29394l13002,24384l13002,21336c13002,15240,11478,10668,9954,7620l0,4801l0,581l2334,0x">
                    <v:stroke weight="0pt" endcap="flat" joinstyle="miter" miterlimit="10" on="false" color="#000000" opacity="0"/>
                    <v:fill on="true" color="#000000"/>
                  </v:shape>
                  <v:shape id="Shape 21315" style="position:absolute;width:351;height:1067;left:2763;top:8299;" coordsize="35147,106775" path="m19812,0l22955,0l22955,91536c22955,94583,24479,97631,24479,99155c24479,100679,26003,102203,27527,102203c29051,103727,30575,103727,35147,103727l35147,106775l1524,106775l1524,103727c4572,103727,6096,103727,7620,102203c9144,102203,9144,100679,10668,99155c10668,97631,10668,94583,10668,91536l10668,29051c10668,21336,10668,16764,10668,15240c10668,13716,9144,12192,9144,10668c7620,10668,7620,10668,6096,10668c4572,10668,3048,10668,1524,10668l0,9144l19812,0x">
                    <v:stroke weight="0pt" endcap="flat" joinstyle="miter" miterlimit="10" on="false" color="#000000" opacity="0"/>
                    <v:fill on="true" color="#000000"/>
                  </v:shape>
                  <v:shape id="Shape 21316" style="position:absolute;width:564;height:1006;left:3603;top:8360;" coordsize="56436,100679" path="m0,0l41148,0l56436,887l56436,7007l44196,4572c39624,4572,33528,6096,28956,7620l28956,93059c35052,94583,39624,94583,44196,94583l56436,92578l56436,98631l44196,100679l0,100679l0,97631l3048,97631c7620,97631,10668,96107,12192,93059c13716,91536,13716,88487,13716,82391l13716,16764c13716,10668,13716,7620,12192,4572c10668,3048,7620,1524,3048,1524l0,1524l0,0x">
                    <v:stroke weight="0pt" endcap="flat" joinstyle="miter" miterlimit="10" on="false" color="#000000" opacity="0"/>
                    <v:fill on="true" color="#000000"/>
                  </v:shape>
                  <v:shape id="Shape 21317" style="position:absolute;width:457;height:977;left:4167;top:8368;" coordsize="45768,97744" path="m0,0l4417,257c9954,1018,14526,2161,18336,3685c27480,6733,33576,12829,38148,20544c42720,28164,45768,37309,45768,47976c45768,63216,41196,73885,32052,83028c27480,88363,21384,92553,13942,95411l0,97744l0,91691l4036,91029c8811,89125,13002,86076,16812,81504c24432,73885,27480,63216,27480,49500c27480,35785,24432,23592,16812,15877c13002,12067,8811,9019,4036,6924l0,6121l0,0x">
                    <v:stroke weight="0pt" endcap="flat" joinstyle="miter" miterlimit="10" on="false" color="#000000" opacity="0"/>
                    <v:fill on="true" color="#000000"/>
                  </v:shape>
                  <v:shape id="Shape 21318" style="position:absolute;width:259;height:684;left:4778;top:8685;" coordsize="25956,68431" path="m25956,0l25956,3190l15335,7172c12287,10220,10668,14792,10668,20889l25956,20889l25956,25460l10668,25460c10668,36129,12287,43844,18383,48416l25956,52546l25956,68431l7620,60608c3048,54511,0,45368,0,34604c0,22413,3048,13268,9144,7172l25956,0x">
                    <v:stroke weight="0pt" endcap="flat" joinstyle="miter" miterlimit="10" on="false" color="#000000" opacity="0"/>
                    <v:fill on="true" color="#000000"/>
                  </v:shape>
                  <v:shape id="Shape 21319" style="position:absolute;width:320;height:290;left:5038;top:9092;" coordsize="32052,29051" path="m29004,0l32052,1619c30528,9239,27480,15335,22908,21431c16812,26003,10716,29051,3096,29051l0,27730l0,11846l9192,16859c13764,16859,16812,15335,21384,13811c24432,10763,27480,6191,29004,0x">
                    <v:stroke weight="0pt" endcap="flat" joinstyle="miter" miterlimit="10" on="false" color="#000000" opacity="0"/>
                    <v:fill on="true" color="#000000"/>
                  </v:shape>
                  <v:shape id="Shape 21320" style="position:absolute;width:320;height:274;left:5038;top:8665;" coordsize="32052,27432" path="m4620,0c12240,0,19860,1524,24432,7620c29004,12192,32052,18288,32052,27432l0,27432l0,22860l15288,22860c15288,18288,15288,15239,13764,13715c13764,10668,10716,9144,9192,7620c6144,6096,3096,4572,1572,4572l0,5161l0,1971l4620,0x">
                    <v:stroke weight="0pt" endcap="flat" joinstyle="miter" miterlimit="10" on="false" color="#000000" opacity="0"/>
                    <v:fill on="true" color="#000000"/>
                  </v:shape>
                  <v:shape id="Shape 21321" style="position:absolute;width:259;height:423;left:5434;top:8959;" coordsize="25956,42351" path="m25956,0l25956,5023l24479,5679c19907,8727,16764,10251,15240,13299c13716,14823,13716,17871,13716,20920c13716,23968,13716,27015,16764,30063c18383,31587,21431,33111,22955,33111l25956,31611l25956,39223l16764,42351c12192,42351,7620,40732,4572,37683c1524,33111,0,30063,0,23968c0,20920,1524,17871,3048,14823c4572,11775,7620,8727,13716,5679c16050,4156,19502,2632,23705,917l25956,0x">
                    <v:stroke weight="0pt" endcap="flat" joinstyle="miter" miterlimit="10" on="false" color="#000000" opacity="0"/>
                    <v:fill on="true" color="#000000"/>
                  </v:shape>
                  <v:shape id="Shape 21322" style="position:absolute;width:229;height:239;left:5464;top:8669;" coordsize="22908,23993" path="m22908,0l22908,4190l15335,5705c13716,7229,12192,10277,12192,11802l12192,16373c12192,17897,12192,20945,10668,20945c9144,22469,7620,23993,6096,23993c4572,23993,3048,22469,1524,20945c0,20945,0,17897,0,16373c0,11802,1524,8753,6096,4181l22908,0x">
                    <v:stroke weight="0pt" endcap="flat" joinstyle="miter" miterlimit="10" on="false" color="#000000" opacity="0"/>
                    <v:fill on="true" color="#000000"/>
                  </v:shape>
                  <v:shape id="Shape 21323" style="position:absolute;width:366;height:717;left:5693;top:8665;" coordsize="36624,71724" path="m1572,0c7668,0,13764,0,16812,3048c19860,4572,21384,6096,22908,9144c24432,12192,24432,16764,24432,22860l24432,45720c24432,51816,24432,56388,25956,57912c25956,59436,25956,60960,25956,60960c27480,60960,27480,60960,29004,60960c29004,60960,30528,60960,30528,60960c32052,60960,33576,59436,36624,56388l36624,59436c30528,67056,25956,71724,19860,71724c18336,71724,16812,70104,15288,68580c13764,67056,12240,64008,12240,59436c6144,65532,1572,68580,48,68580l0,68596l0,60984l12240,54864l12240,28956l0,34396l0,29373l12240,24384l12240,21336c12240,15240,10716,10668,9192,7620c7668,6096,4620,4572,48,4572l0,4581l0,391l1572,0x">
                    <v:stroke weight="0pt" endcap="flat" joinstyle="miter" miterlimit="10" on="false" color="#000000" opacity="0"/>
                    <v:fill on="true" color="#000000"/>
                  </v:shape>
                  <v:shape id="Shape 21324" style="position:absolute;width:412;height:915;left:6059;top:8451;" coordsize="41243,91536" path="m21431,0l24479,0l24479,22955l39719,22955l39719,27527l24479,27527l24479,71724c24479,76295,24479,79343,26003,80867c27527,82391,29051,83915,30575,83915c32099,83915,33623,83915,35147,82391c36671,80867,38195,79343,38195,77819l41243,77819c39719,82391,38195,85439,35147,88488c30575,91536,27527,91536,24479,91536c22955,91536,19907,91536,18383,90012c15335,88488,13811,86963,13811,85439c12287,82391,10668,79343,10668,74771l10668,27527l0,27527l0,26003c3048,24479,6096,22955,9144,19907c12287,16859,13811,13812,16859,10763c18383,9239,19907,6096,21431,0x">
                    <v:stroke weight="0pt" endcap="flat" joinstyle="miter" miterlimit="10" on="false" color="#000000" opacity="0"/>
                    <v:fill on="true" color="#000000"/>
                  </v:shape>
                  <v:shape id="Shape 21325" style="position:absolute;width:747;height:1067;left:6534;top:8299;" coordsize="74771,106775" path="m21336,0l24384,0l24384,50292c30480,44196,33528,41148,36576,38100c41148,36576,44196,36576,47339,36576c50387,36576,54959,36576,56483,39624c59531,41148,62579,44196,62579,48768c64103,51912,64103,58007,64103,67151l64103,91536c64103,94583,65627,97631,65627,99155c65627,100679,67151,102203,68675,102203c68675,103727,71723,103727,74771,103727l74771,106775l41148,106775l41148,103727l42672,103727c45720,103727,48863,103727,48863,102203c50387,100679,51911,99155,51911,97631c51911,97631,51911,94583,51911,91536l51911,67151c51911,59531,51911,54959,50387,51912c50387,50292,48863,48768,47339,47244c45720,45720,44196,45720,41148,45720c38100,45720,36576,45720,33528,47244c30480,48768,27432,50292,24384,54959l24384,91536c24384,96107,24384,99155,24384,99155c25908,100679,25908,102203,27432,102203c28956,103727,32004,103727,35052,103727l35052,106775l1524,106775l1524,103727c4572,103727,6096,103727,9144,102203c9144,102203,10668,100679,10668,99155c12192,97631,12192,94583,12192,91536l12192,28956c12192,21336,12192,16764,10668,15240c10668,13716,10668,12192,9144,10668c9144,10668,7620,10668,6096,10668c6096,10668,3048,10668,1524,10668l0,9144l21336,0x">
                    <v:stroke weight="0pt" endcap="flat" joinstyle="miter" miterlimit="10" on="false" color="#000000" opacity="0"/>
                    <v:fill on="true" color="#000000"/>
                  </v:shape>
                  <v:shape id="Shape 21326" style="position:absolute;width:458;height:717;left:7373;top:8665;" coordsize="45815,71724" path="m19812,0c22860,0,25908,0,28956,1524c32004,1524,33623,3048,35147,3048c35147,3048,36671,1524,36671,1524c36671,1524,38195,0,38195,0l41243,0l41243,22860l38195,22860c36671,15240,33623,10668,30480,7620c27432,4572,24384,4572,19812,4572c16764,4572,13716,4572,10668,6096c9144,9144,7620,10668,7620,12192c7620,15240,9144,18288,10668,19812c12192,21336,15240,24384,19812,25908l30480,32004c41243,36576,45815,42672,45815,51816c45815,57912,42767,62484,38195,65532c33623,70104,28956,71724,22860,71724c18288,71724,13716,71724,9144,70104c7620,68580,6096,68580,4572,68580c3048,68580,3048,70104,1524,70104l0,70104l0,45720l1524,45720c3048,53340,6096,57912,10668,62484c13716,65532,18288,67056,22860,67056c25908,67056,28956,67056,32004,64008c33623,62484,35147,59436,35147,56388c35147,53340,33623,50292,30480,48768c28956,45720,24384,42672,16764,39624c9144,36576,4572,33528,3048,30480c0,27432,0,22860,0,19812c0,13716,1524,9144,4572,4572c9144,1524,13716,0,19812,0x">
                    <v:stroke weight="0pt" endcap="flat" joinstyle="miter" miterlimit="10" on="false" color="#000000" opacity="0"/>
                    <v:fill on="true" color="#000000"/>
                  </v:shape>
                  <v:shape id="Shape 21327" style="position:absolute;width:168;height:168;left:7999;top:9214;" coordsize="16859,16859" path="m7620,0c10668,0,12287,1524,13811,3048c15335,4572,16859,6096,16859,9144c16859,10668,15335,12192,13811,15240c12287,16859,10668,16859,7620,16859c6096,16859,3048,16859,1524,15240c0,12192,0,10668,0,9144c0,6096,0,4572,1524,3048c3048,1524,6096,0,7620,0x">
                    <v:stroke weight="0pt" endcap="flat" joinstyle="miter" miterlimit="10" on="false" color="#000000" opacity="0"/>
                    <v:fill on="true" color="#000000"/>
                  </v:shape>
                  <v:shape id="Shape 21328" style="position:absolute;width:168;height:152;left:7999;top:8665;" coordsize="16859,15240" path="m7620,0c10668,0,12287,0,13811,1524c15335,3048,16859,6096,16859,7620c16859,10668,15335,12192,13811,13716c12287,15240,10668,15240,7620,15240c6096,15240,3048,15240,1524,13716c0,12192,0,10668,0,7620c0,6096,0,3048,1524,1524c3048,0,6096,0,7620,0x">
                    <v:stroke weight="0pt" endcap="flat" joinstyle="miter" miterlimit="10" on="false" color="#000000" opacity="0"/>
                    <v:fill on="true" color="#000000"/>
                  </v:shape>
                  <v:shape id="Shape 21329" style="position:absolute;width:595;height:1022;left:8701;top:8360;" coordsize="59531,102203" path="m22955,0l59531,0l53435,12192l22955,12192l15240,26003c29051,27527,39719,32100,47339,39719c53435,47339,56483,54959,56483,64103c56483,68675,56483,74771,53435,79343c51911,83915,48863,86963,45815,90012c42767,93059,38195,96107,35147,97631c29051,100679,22955,102203,16764,102203c10668,102203,6096,100679,4572,99155c1524,97631,0,94583,0,91536c0,91536,0,90012,1524,88488c3048,86963,4572,86963,6096,86963c7620,86963,7620,86963,9144,86963c10668,88488,12192,88488,13716,90012c18288,93059,21336,94583,26003,94583c32099,94583,36671,91536,41243,88488c45815,83915,47339,77819,47339,71724c47339,65627,45815,59531,41243,54959c38195,48863,32099,45815,26003,42767c19812,39719,12192,39719,3048,38195l22955,0x">
                    <v:stroke weight="0pt" endcap="flat" joinstyle="miter" miterlimit="10" on="false" color="#000000" opacity="0"/>
                    <v:fill on="true" color="#000000"/>
                  </v:shape>
                  <v:shape id="Shape 21330" style="position:absolute;width:580;height:1052;left:9448;top:8329;" coordsize="58007,105251" path="m29051,0c36671,0,44291,3048,47339,7620c50387,12192,53435,16764,53435,21336c53435,27527,48863,35147,38195,44291c45815,45815,50387,48863,53435,53436c56483,58007,58007,64103,58007,70199c58007,79343,54959,86963,48863,93059c42767,100679,32099,105251,18383,105251c10763,105251,6096,103727,4572,102203c1524,100679,0,99155,0,97631c0,96107,1524,94583,1524,93059c3048,91536,4572,91536,6096,91536c7715,91536,9239,91536,10763,93059c10763,93059,12287,93059,15335,94583c18383,96107,21431,97631,21431,97631c24479,97631,26003,99155,27527,99155c33623,99155,36671,96107,41243,93059c44291,88487,47339,83915,47339,79343c47339,74771,45815,71724,44291,67151c42767,64103,41243,62579,39719,61055c38195,59531,35147,58007,30575,54959c27527,53436,22955,53436,19907,53436l16859,53436l16859,50387c21431,50387,24479,48863,29051,47339c33623,44291,36671,41243,38195,38195c39719,35147,39719,32099,39719,27527c39719,22955,38195,18288,35147,15240c32099,12192,29051,10668,22955,10668c15335,10668,9239,13716,4572,22955l1524,21336c4572,15240,7715,9144,12287,6096c16859,1524,22955,0,29051,0x">
                    <v:stroke weight="0pt" endcap="flat" joinstyle="miter" miterlimit="10" on="false" color="#000000" opacity="0"/>
                    <v:fill on="true" color="#000000"/>
                  </v:shape>
                  <v:shape id="Shape 21331" style="position:absolute;width:580;height:1052;left:10212;top:8329;" coordsize="58007,105251" path="m29051,0c36671,0,44291,3048,47339,7620c50387,12192,53435,16764,53435,21336c53435,27527,48863,35147,38195,44291c45815,45815,50387,48863,53435,53436c56483,58007,58007,64103,58007,70199c58007,79343,54959,86963,48863,93059c42767,100679,32099,105251,18383,105251c10763,105251,6096,103727,4572,102203c1524,100679,0,99155,0,97631c0,96107,1524,94583,1524,93059c3048,91536,4572,91536,6096,91536c7715,91536,9239,91536,10763,93059c10763,93059,12287,93059,15335,94583c18383,96107,21431,97631,21431,97631c24479,97631,26003,99155,27527,99155c33623,99155,36671,96107,41243,93059c44291,88487,47339,83915,47339,79343c47339,74771,45815,71724,44291,67151c42767,64103,41243,62579,39719,61055c38195,59531,35147,58007,30575,54959c27527,53436,22955,53436,19907,53436l16859,53436l16859,50387c21431,50387,24479,48863,29051,47339c33623,44291,36671,41243,38195,38195c39719,35147,39719,32099,39719,27527c39719,22955,38195,18288,35147,15240c32099,12192,29051,10668,22955,10668c15335,10668,9239,13716,4572,22955l1524,21336c4572,15240,7715,9144,12287,6096c16859,1524,22955,0,29051,0x">
                    <v:stroke weight="0pt" endcap="flat" joinstyle="miter" miterlimit="10" on="false" color="#000000" opacity="0"/>
                    <v:fill on="true" color="#000000"/>
                  </v:shape>
                  <v:shape id="Shape 21332" style="position:absolute;width:595;height:1022;left:10990;top:8360;" coordsize="59531,102203" path="m22955,0l59531,0l53435,12192l22955,12192l15240,26003c29051,27527,39719,32100,47339,39719c53435,47339,56483,54959,56483,64103c56483,68675,56483,74771,53435,79343c51911,83915,48863,86963,45815,90012c42767,93059,38195,96107,35147,97631c29051,100679,22955,102203,16764,102203c10668,102203,6096,100679,4572,99155c1524,97631,0,94583,0,91536c0,91536,0,90012,1524,88488c3048,86963,4572,86963,6096,86963c7620,86963,7620,86963,9144,86963c10668,88488,12192,88488,13716,90012c18288,93059,21336,94583,26003,94583c32099,94583,36671,91536,41243,88488c45815,83915,47339,77819,47339,71724c47339,65627,45815,59531,41243,54959c38195,48863,32099,45815,26003,42767c19812,39719,12192,39719,3048,38195l22955,0x">
                    <v:stroke weight="0pt" endcap="flat" joinstyle="miter" miterlimit="10" on="false" color="#000000" opacity="0"/>
                    <v:fill on="true" color="#000000"/>
                  </v:shape>
                  <v:shape id="Shape 21333" style="position:absolute;width:641;height:1022;left:11738;top:8360;" coordsize="64103,102203" path="m9144,0l64103,0l64103,1524l30575,102203l21431,102203l51911,10668l24479,10668c18383,10668,13716,12192,12192,13716c7620,15240,4572,19907,1524,24479l0,22955l9144,0x">
                    <v:stroke weight="0pt" endcap="flat" joinstyle="miter" miterlimit="10" on="false" color="#000000" opacity="0"/>
                    <v:fill on="true" color="#000000"/>
                  </v:shape>
                  <v:shape id="Shape 21334" style="position:absolute;width:320;height:1052;left:12502;top:8329;" coordsize="32004,105252" path="m32004,0l32004,4573c28956,4573,25908,6097,22860,9144c19812,13716,16764,19812,16764,29052c15240,38195,13716,47340,13716,54959c13716,68676,15240,80867,19812,90012c22860,96107,25908,100679,32004,100679l32004,105252c22860,105252,13716,99155,7620,88488c3048,77819,0,67152,0,53436c0,41243,1524,32100,4572,24479c7620,15240,12192,9144,18288,4573c22860,1524,27432,0,32004,0x">
                    <v:stroke weight="0pt" endcap="flat" joinstyle="miter" miterlimit="10" on="false" color="#000000" opacity="0"/>
                    <v:fill on="true" color="#000000"/>
                  </v:shape>
                  <v:shape id="Shape 21335" style="position:absolute;width:336;height:1052;left:12822;top:8329;" coordsize="33623,105252" path="m0,0c7620,0,15240,4573,21336,12192c29051,21336,33623,35147,33623,51912c33623,64104,30575,73247,27527,82392c24384,90012,19812,96107,15240,99155c9144,103728,4572,105252,0,105252l0,100679c3048,100679,6096,99155,7620,96107c10668,94583,13716,90012,15240,85440c16764,76295,18288,64104,18288,48864c18288,36671,16764,27528,15240,19812c12192,13716,10668,10668,7620,7620c6096,6097,3048,4573,0,4573l0,0x">
                    <v:stroke weight="0pt" endcap="flat" joinstyle="miter" miterlimit="10" on="false" color="#000000" opacity="0"/>
                    <v:fill on="true" color="#000000"/>
                  </v:shape>
                  <v:shape id="Shape 21336" style="position:absolute;width:839;height:1022;left:0;top:12449;" coordsize="83915,102203" path="m1524,0l83915,0l83915,24384l82391,24384c80867,19812,80867,16764,79343,15240c77819,12192,76295,10668,73247,9144c70199,7620,67151,7620,62579,7620l48768,7620l48768,83915c48768,90012,50292,94583,50292,96107c53435,97631,56483,99155,59531,99155l62579,99155l62579,102203l19812,102203l19812,99155l24384,99155c28956,99155,32004,97631,33528,94583c33528,93059,35052,90012,35052,83915l35052,7620l22860,7620c18288,7620,15240,7620,12192,7620c10668,9144,7620,10668,6096,13716c4572,16764,3048,19812,3048,24384l0,24384l1524,0x">
                    <v:stroke weight="0pt" endcap="flat" joinstyle="miter" miterlimit="10" on="false" color="#000000" opacity="0"/>
                    <v:fill on="true" color="#000000"/>
                  </v:shape>
                  <v:shape id="Shape 21337" style="position:absolute;width:328;height:715;left:855;top:12771;" coordsize="32814,71529" path="m32814,0l32814,4779l32004,4377c28956,4377,25908,4377,22860,5901c21336,7425,18288,10474,16764,15046c15240,18093,13716,24285,13716,30380c13716,39525,16764,48668,19812,54765c22098,58575,24384,61623,27063,63718l32814,65656l32814,71327l32004,71529c22860,71529,13716,66956,7620,59337c3048,51717,0,44097,0,36477c0,30380,1524,24285,4572,18093c7620,10474,12192,5901,16764,4377l32814,0x">
                    <v:stroke weight="0pt" endcap="flat" joinstyle="miter" miterlimit="10" on="false" color="#000000" opacity="0"/>
                    <v:fill on="true" color="#000000"/>
                  </v:shape>
                  <v:shape id="Shape 21338" style="position:absolute;width:343;height:715;left:1183;top:12769;" coordsize="34338,71522" path="m714,0c11478,0,19098,3048,25194,10668c31290,18288,34338,26003,34338,33624c34338,39719,32814,47339,29766,53436c26718,59531,22146,64103,17574,67151l0,71522l0,65851l3858,67151c8430,67151,11478,64103,14526,61055c17574,56483,19098,50388,19098,39719c19098,27527,17574,18288,11478,10668l0,4973l0,195l714,0x">
                    <v:stroke weight="0pt" endcap="flat" joinstyle="miter" miterlimit="10" on="false" color="#000000" opacity="0"/>
                    <v:fill on="true" color="#000000"/>
                  </v:shape>
                  <v:shape id="Shape 21339" style="position:absolute;width:412;height:915;left:1587;top:12555;" coordsize="41243,91536" path="m21431,0l22955,0l22955,22860l39719,22860l39719,27432l22955,27432l22955,71724c22955,76295,24479,79343,24479,80867c26003,82391,27527,83915,30575,83915c32099,83915,33623,82391,35147,82391c36671,80867,36671,79343,38195,77819l41243,77819c39719,82391,36671,85439,33623,88488c30575,91536,27527,91536,24479,91536c21431,91536,19812,91536,16764,90012c15240,88488,13716,86963,12192,85439c10668,82391,10668,79343,10668,73247l10668,27432l0,27432l0,25908c3048,24384,6096,22860,9144,19812c10668,16764,13716,13716,16764,10668c16764,9144,18288,6096,21431,0x">
                    <v:stroke weight="0pt" endcap="flat" joinstyle="miter" miterlimit="10" on="false" color="#000000" opacity="0"/>
                    <v:fill on="true" color="#000000"/>
                  </v:shape>
                  <v:shape id="Shape 21340" style="position:absolute;width:251;height:422;left:2106;top:13064;" coordsize="25194,42234" path="m25194,0l25194,4730l22860,5658c19812,8706,16764,10230,15240,13277c13716,14801,12192,17849,12192,20898c12192,23946,13716,26994,15240,30042c16764,31566,19812,33089,22860,33089l25194,31930l25194,38649l24384,39185c21336,40710,18288,42234,15240,42234c10668,42234,7620,40710,4572,36137c1524,33089,0,30042,0,23946c0,20898,0,17849,1524,14801c4572,11754,7620,8706,12192,5658c15240,4134,18669,2610,22872,895l25194,0x">
                    <v:stroke weight="0pt" endcap="flat" joinstyle="miter" miterlimit="10" on="false" color="#000000" opacity="0"/>
                    <v:fill on="true" color="#000000"/>
                  </v:shape>
                  <v:shape id="Shape 21341" style="position:absolute;width:221;height:238;left:2137;top:12775;" coordsize="22146,23899" path="m22146,0l22146,4221l21336,3991c18288,3991,16764,3991,15240,5515c12192,7039,12192,10088,12192,11612l12192,16184c12192,17707,10668,20755,10668,20755c9144,22375,7620,23899,6096,23899c3048,23899,1524,22375,1524,20755c0,19231,0,17707,0,16184c0,11612,1524,7039,6096,3991l22146,0x">
                    <v:stroke weight="0pt" endcap="flat" joinstyle="miter" miterlimit="10" on="false" color="#000000" opacity="0"/>
                    <v:fill on="true" color="#000000"/>
                  </v:shape>
                  <v:shape id="Shape 21342" style="position:absolute;width:358;height:717;left:2358;top:12769;" coordsize="35862,71724" path="m2334,0c8430,0,13002,0,17574,3048c20622,4572,22146,6096,23670,9144c23670,12192,25194,16764,25194,22955l25194,45815c25194,51912,25194,56483,25194,58007c25194,59531,25194,61055,26718,61055c26718,61055,28242,61055,28242,61055c29766,61055,29766,61055,29766,61055c31290,61055,32814,58007,35862,54959l35862,59531c31290,67151,25194,71724,20622,71724c17574,71724,16050,70200,14526,68675c13002,67151,13002,64103,13002,59531l0,68138l0,61420l13002,54959l13002,29051l0,34220l0,29490l13002,24479l13002,21336c13002,15240,11478,10668,9954,7620l0,4801l0,581l2334,0x">
                    <v:stroke weight="0pt" endcap="flat" joinstyle="miter" miterlimit="10" on="false" color="#000000" opacity="0"/>
                    <v:fill on="true" color="#000000"/>
                  </v:shape>
                  <v:shape id="Shape 21343" style="position:absolute;width:351;height:1067;left:2763;top:12403;" coordsize="35147,106775" path="m19812,0l22955,0l22955,91536c22955,94583,24479,97631,24479,99155c24479,100679,26003,102203,27527,102203c29051,103727,30575,103727,35147,103727l35147,106775l1524,106775l1524,103727c4572,103727,6096,103727,7620,102203c9144,102203,9144,100679,10668,99155c10668,97631,10668,94583,10668,91536l10668,28956c10668,21336,10668,16764,10668,15240c10668,12192,9144,12192,9144,10668c7620,10668,7620,10668,6096,10668c4572,10668,3048,10668,1524,10668l0,9144l19812,0x">
                    <v:stroke weight="0pt" endcap="flat" joinstyle="miter" miterlimit="10" on="false" color="#000000" opacity="0"/>
                    <v:fill on="true" color="#000000"/>
                  </v:shape>
                  <v:shape id="Shape 21344" style="position:absolute;width:457;height:1022;left:3603;top:12449;" coordsize="45768,102203" path="m0,0l36576,0l45768,603l45768,7932l41148,6096c38100,6096,33528,6096,28956,7620l28956,50292c30480,50292,30480,50292,32004,50292c32004,50292,32004,50292,33528,50292l45768,46795l45768,63592l39624,54959c36576,54959,35052,54959,33528,54959c33528,54959,32004,54959,32004,54959c30480,54959,30480,54959,28956,54959l28956,83915c28956,90011,28956,94583,30480,96107c33528,97631,35052,99155,39624,99155l44196,99155l44196,102203l0,102203l0,99155l4572,99155c7620,99155,10668,97631,13716,94583c13716,93059,15240,90011,15240,83915l15240,18288c15240,12192,13716,7620,12192,6096c10668,4572,7620,3048,4572,3048l0,3048l0,0x">
                    <v:stroke weight="0pt" endcap="flat" joinstyle="miter" miterlimit="10" on="false" color="#000000" opacity="0"/>
                    <v:fill on="true" color="#000000"/>
                  </v:shape>
                  <v:shape id="Shape 21345" style="position:absolute;width:549;height:1016;left:4060;top:12455;" coordsize="54912,101600" path="m0,0l5334,350c9549,921,13002,1683,15288,2445c19860,3969,24432,7017,27480,11588c32052,14637,33576,20733,33576,25305c33576,32925,32052,37497,27480,42069c22908,46641,16812,49688,9096,51212l29004,80264c33576,87884,38148,92456,41196,93980c45768,97028,48816,97028,54912,98552l54912,101600l27480,101600l0,62989l0,46192l9096,43593c13764,39021,16812,32925,16812,26829c16812,20733,15288,16161,10716,11588l0,7329l0,0x">
                    <v:stroke weight="0pt" endcap="flat" joinstyle="miter" miterlimit="10" on="false" color="#000000" opacity="0"/>
                    <v:fill on="true" color="#000000"/>
                  </v:shape>
                  <v:shape id="Shape 21346" style="position:absolute;width:267;height:685;left:4686;top:12790;" coordsize="26765,68535" path="m26765,0l26765,2765l16859,7010c12287,10058,10763,14631,10763,20822l26765,20822l26765,25394l10763,25394c10763,34537,12287,43682,18383,48254l26765,52826l26765,68535l9239,60446c3048,54350,0,45206,0,34537c0,22346,3048,13106,9239,7010l26765,0x">
                    <v:stroke weight="0pt" endcap="flat" joinstyle="miter" miterlimit="10" on="false" color="#000000" opacity="0"/>
                    <v:fill on="true" color="#000000"/>
                  </v:shape>
                  <v:shape id="Shape 21347" style="position:absolute;width:312;height:289;left:4953;top:13196;" coordsize="31242,28956" path="m28194,0l31242,1524c29718,9144,26670,15240,22098,21336c17526,25908,9906,28956,2286,28956l0,27901l0,12192l8382,16764c12954,16764,17526,15240,20574,13716c23622,10668,26670,6096,28194,0x">
                    <v:stroke weight="0pt" endcap="flat" joinstyle="miter" miterlimit="10" on="false" color="#000000" opacity="0"/>
                    <v:fill on="true" color="#000000"/>
                  </v:shape>
                  <v:shape id="Shape 21348" style="position:absolute;width:312;height:275;left:4953;top:12769;" coordsize="31242,27527" path="m5334,0c12954,0,19050,1524,23622,7620c28194,12192,31242,18288,31242,27527l0,27527l0,22955l16002,22955c14478,18288,14478,15239,14478,13715c12954,10668,9906,9144,8382,7620c5334,6096,3810,4572,762,4572l0,4898l0,2133l5334,0x">
                    <v:stroke weight="0pt" endcap="flat" joinstyle="miter" miterlimit="10" on="false" color="#000000" opacity="0"/>
                    <v:fill on="true" color="#000000"/>
                  </v:shape>
                  <v:shape id="Shape 21349" style="position:absolute;width:580;height:717;left:5342;top:12770;" coordsize="58007,71723" path="m33528,0c39624,0,45720,1524,48768,4572c53435,7620,56483,12192,56483,15239c56483,18288,54959,19812,54959,19812c53435,21336,51911,22860,48768,22860c45720,22860,44196,21336,42672,19812c41148,18288,41148,16764,41148,13715c41148,10668,39624,7620,38100,6096c36576,4572,33528,4572,30480,4572c25908,4572,21336,6096,18288,10668c15240,15239,12192,21336,12192,28956c12192,36576,15240,44196,18288,50387c22860,56483,27432,59531,35052,59531c39624,59531,44196,58007,47244,54959c50292,53435,53435,48863,56483,42672l58007,44196c56483,53435,51911,59531,47244,64103c41148,68675,36576,71723,28956,71723c21336,71723,15240,68675,9144,62579c3048,54959,0,47339,0,35052c0,24384,3048,16764,10668,9144c16764,3048,24384,0,33528,0x">
                    <v:stroke weight="0pt" endcap="flat" joinstyle="miter" miterlimit="10" on="false" color="#000000" opacity="0"/>
                    <v:fill on="true" color="#000000"/>
                  </v:shape>
                  <v:shape id="Shape 21350" style="position:absolute;width:328;height:715;left:6015;top:12771;" coordsize="32814,71529" path="m32814,0l32814,5407l30480,4377c27432,4377,25908,4377,22860,5901c19812,7425,18288,10474,16764,15046c15240,18093,13716,24189,13716,30286c13716,39429,15240,48668,19812,54765c22098,58575,24384,61623,26860,63718l32814,66071l32814,71310l32004,71529c21336,71529,13716,66956,7620,59337c3048,51717,0,44001,0,36382c0,30286,1524,24189,4572,18093c7620,10474,12192,5901,16764,4377l32814,0x">
                    <v:stroke weight="0pt" endcap="flat" joinstyle="miter" miterlimit="10" on="false" color="#000000" opacity="0"/>
                    <v:fill on="true" color="#000000"/>
                  </v:shape>
                  <v:shape id="Shape 21351" style="position:absolute;width:328;height:715;left:6343;top:12769;" coordsize="32814,71504" path="m714,0c9954,0,19098,3048,25194,10668c29766,18288,32814,25908,32814,33528c32814,39624,31290,47339,28242,53436c25194,59531,22146,64103,16050,67151l0,71504l0,66266l2238,67151c6906,67151,11478,64103,14526,61055c17574,56483,19098,50388,19098,39624c19098,27432,16050,18288,11478,10668l0,5602l0,195l714,0x">
                    <v:stroke weight="0pt" endcap="flat" joinstyle="miter" miterlimit="10" on="false" color="#000000" opacity="0"/>
                    <v:fill on="true" color="#000000"/>
                  </v:shape>
                  <v:shape id="Shape 21352" style="position:absolute;width:747;height:702;left:6732;top:12784;" coordsize="74771,70200" path="m0,0l32004,0l32004,3048l30480,3048c28956,3048,27432,3048,25908,4572c25908,4572,24384,6096,24384,7620c24384,9144,25908,12192,25908,13716l42767,51912l58007,12192c59531,9144,59531,7620,59531,6096c59531,6096,59531,4572,59531,4572c58007,4572,58007,3048,56483,3048c56483,3048,54959,3048,51911,3048l51911,0l74771,0l74771,3048c71723,3048,70199,3048,68675,4572c67151,6096,65627,7620,64103,12192l39624,70200l36576,70200l12192,12192c12192,10668,10668,7620,9144,7620c9144,6096,7620,4572,6096,4572c4572,3048,3048,3048,0,3048l0,0x">
                    <v:stroke weight="0pt" endcap="flat" joinstyle="miter" miterlimit="10" on="false" color="#000000" opacity="0"/>
                    <v:fill on="true" color="#000000"/>
                  </v:shape>
                  <v:shape id="Shape 21353" style="position:absolute;width:267;height:679;left:7540;top:12790;" coordsize="26718,67934" path="m26718,0l26718,2773l16764,7000c13716,10048,12192,14621,10668,20812l26718,20812l26718,25384l10668,25384c10668,34527,13716,43672,18288,48244l26718,52436l26718,67934l9144,60436c3048,54340,0,45196,0,34527c0,22336,3048,13096,9144,7000l26718,0x">
                    <v:stroke weight="0pt" endcap="flat" joinstyle="miter" miterlimit="10" on="false" color="#000000" opacity="0"/>
                    <v:fill on="true" color="#000000"/>
                  </v:shape>
                  <v:shape id="Shape 21354" style="position:absolute;width:312;height:289;left:7808;top:13196;" coordsize="31290,28956" path="m29766,0l31290,1524c29766,9144,26718,15240,22146,21336c17574,25908,11478,28956,3858,28956l0,27310l0,11812l9954,16764c13002,16764,17574,15240,20622,13716c23670,10668,26718,6096,29766,0x">
                    <v:stroke weight="0pt" endcap="flat" joinstyle="miter" miterlimit="10" on="false" color="#000000" opacity="0"/>
                    <v:fill on="true" color="#000000"/>
                  </v:shape>
                  <v:shape id="Shape 21355" style="position:absolute;width:312;height:275;left:7808;top:12769;" coordsize="31290,27527" path="m5382,0c13002,0,19098,1524,23670,7620c29766,12192,31290,18288,31290,27527l0,27527l0,22955l16050,22955c16050,18288,14526,15239,14526,13715c13002,10668,11478,9144,8430,7620c6906,6096,3858,4572,810,4572l0,4916l0,2143l5382,0x">
                    <v:stroke weight="0pt" endcap="flat" joinstyle="miter" miterlimit="10" on="false" color="#000000" opacity="0"/>
                    <v:fill on="true" color="#000000"/>
                  </v:shape>
                  <v:shape id="Shape 21356" style="position:absolute;width:503;height:702;left:8167;top:12769;" coordsize="50387,70200" path="m19812,0l24384,0l24384,15240c29051,4572,35147,0,41243,0c44291,0,45815,0,47339,1524c50387,3048,50387,6096,50387,7620c50387,9144,50387,10668,48863,12192c47339,13716,45815,15240,44291,15240c42767,15240,41243,13716,38195,12192c36671,10668,35147,9144,33623,9144c32099,9144,32099,10668,30575,10668c29051,13716,26003,16764,24384,21336l24384,53436c24384,58007,24384,61055,24384,62579c26003,64103,27527,64103,29051,65627c30575,67151,32099,67151,35147,67151l35147,70200l0,70200l0,67151c4572,67151,6096,67151,9144,65627c9144,64103,10668,62579,10668,61055c10668,61055,10668,58007,10668,54959l10668,27432c10668,19812,10668,15240,10668,13716c10668,12192,10668,10668,9144,10668c7620,9144,7620,9144,6096,9144c4572,9144,3048,9144,0,10668l0,7620l19812,0x">
                    <v:stroke weight="0pt" endcap="flat" joinstyle="miter" miterlimit="10" on="false" color="#000000" opacity="0"/>
                    <v:fill on="true" color="#000000"/>
                  </v:shape>
                  <v:shape id="Shape 21357" style="position:absolute;width:267;height:679;left:8685;top:12790;" coordsize="26718,67934" path="m26718,0l26718,2773l16764,7000c13716,10048,12192,14621,10668,20812l26718,20812l26718,25384l10668,25384c10668,34527,13716,43672,18288,48244l26718,52815l26718,67934l9144,60436c3048,54340,0,45196,0,34527c0,22336,3048,13096,9144,7000l26718,0x">
                    <v:stroke weight="0pt" endcap="flat" joinstyle="miter" miterlimit="10" on="false" color="#000000" opacity="0"/>
                    <v:fill on="true" color="#000000"/>
                  </v:shape>
                  <v:shape id="Shape 21358" style="position:absolute;width:312;height:289;left:8953;top:13196;" coordsize="31290,28956" path="m29766,0l31290,1524c29766,9144,26718,15240,22146,21336c17574,25908,11478,28956,3858,28956l0,27310l0,12192l8430,16764c13002,16764,17574,15240,20622,13716c23670,10668,26718,6096,29766,0x">
                    <v:stroke weight="0pt" endcap="flat" joinstyle="miter" miterlimit="10" on="false" color="#000000" opacity="0"/>
                    <v:fill on="true" color="#000000"/>
                  </v:shape>
                  <v:shape id="Shape 21359" style="position:absolute;width:312;height:275;left:8953;top:12769;" coordsize="31290,27527" path="m5382,0c13002,0,19098,1524,23670,7620c28242,12192,31290,18288,31290,27527l0,27527l0,22955l16050,22955c16050,18288,14526,15239,14526,13715c13002,10668,11478,9144,8430,7620c6906,6096,3858,4572,810,4572l0,4916l0,2143l5382,0x">
                    <v:stroke weight="0pt" endcap="flat" joinstyle="miter" miterlimit="10" on="false" color="#000000" opacity="0"/>
                    <v:fill on="true" color="#000000"/>
                  </v:shape>
                  <v:shape id="Shape 21360" style="position:absolute;width:297;height:712;left:9357;top:12774;" coordsize="29765,71230" path="m29765,0l29765,4954l19907,8651c15240,14747,12192,22462,12192,31606c12192,42274,15240,49894,19907,54466l29765,61038l29765,70910l27527,71230c19907,71230,13716,68182,7620,62086c1524,55990,0,48370,0,37702c0,28558,3048,19319,9144,11699c12192,7127,15645,4079,19478,2174l29765,0x">
                    <v:stroke weight="0pt" endcap="flat" joinstyle="miter" miterlimit="10" on="false" color="#000000" opacity="0"/>
                    <v:fill on="true" color="#000000"/>
                  </v:shape>
                  <v:shape id="Shape 21361" style="position:absolute;width:404;height:1082;left:9655;top:12403;" coordsize="40434,108299" path="m26718,0l29766,0l29766,79343c29766,86963,29766,91536,29766,94583c31290,96107,31290,96107,32814,97631c32814,97631,34338,99155,34338,99155c35862,99155,37386,97631,40434,97631l40434,100679l20622,108299l17574,108299l17574,99155c14526,102203,11478,105251,8430,106775l0,107979l0,98107l3858,100679c8430,100679,13002,97631,17574,93059l17574,57912c17574,54864,16050,51816,14526,48768c13002,45720,11478,44196,8430,42672c6906,41148,3858,41148,2334,41148l0,42023l0,37069l2334,36576c8430,36576,13002,38100,17574,41148l17574,28956c17574,21336,17574,16764,17574,15240c16050,12192,16050,12192,14526,10668c14526,10668,13002,10668,11478,10668c11478,10668,8430,10668,6906,10668l5382,9144l26718,0x">
                    <v:stroke weight="0pt" endcap="flat" joinstyle="miter" miterlimit="10" on="false" color="#000000" opacity="0"/>
                    <v:fill on="true" color="#000000"/>
                  </v:shape>
                  <v:shape id="Shape 21362" style="position:absolute;width:167;height:167;left:10288;top:13318;" coordsize="16764,16764" path="m7620,0c10668,0,12192,1524,13716,3048c15240,4572,16764,6096,16764,9144c16764,10668,15240,12192,13716,13715c12192,15240,10668,16764,7620,16764c6096,16764,4572,16764,3048,13715c1524,12192,0,10668,0,9144c0,6096,1524,4572,3048,3048c4572,1524,6096,0,7620,0x">
                    <v:stroke weight="0pt" endcap="flat" joinstyle="miter" miterlimit="10" on="false" color="#000000" opacity="0"/>
                    <v:fill on="true" color="#000000"/>
                  </v:shape>
                  <v:shape id="Shape 21363" style="position:absolute;width:167;height:152;left:10288;top:12769;" coordsize="16764,15240" path="m9144,0c10668,0,12192,0,13716,1524c15240,3048,16764,4572,16764,7620c16764,9144,15240,12192,13716,13716c12192,15240,10668,15240,9144,15240c6096,15240,4572,15240,3048,13716c1524,12192,0,10668,0,7620c0,6096,1524,3048,3048,1524c4572,0,6096,0,9144,0x">
                    <v:stroke weight="0pt" endcap="flat" joinstyle="miter" miterlimit="10" on="false" color="#000000" opacity="0"/>
                    <v:fill on="true" color="#000000"/>
                  </v:shape>
                  <v:shape id="Shape 21364" style="position:absolute;width:328;height:1049;left:10975;top:12436;" coordsize="32814,104984" path="m32814,0l32814,4704l24384,8876c19812,13448,18288,19544,16764,28688c15240,37832,15240,46976,15240,54596c15240,68407,16764,80599,19812,88219c22860,95839,27432,100411,32004,100411l32814,100010l32814,104662l32004,104984c22860,104984,15240,98887,7620,88219c3048,77551,0,66884,0,53072c0,40880,1524,31736,4572,22592c9144,14972,13716,8876,19812,4304l32814,0x">
                    <v:stroke weight="0pt" endcap="flat" joinstyle="miter" miterlimit="10" on="false" color="#000000" opacity="0"/>
                    <v:fill on="true" color="#000000"/>
                  </v:shape>
                  <v:shape id="Shape 21365" style="position:absolute;width:328;height:1049;left:11303;top:12433;" coordsize="32814,104930" path="m810,0c8430,0,14526,4572,20622,12192c28242,21336,32814,35052,32814,51816c32814,64103,31290,73247,28242,82391c23670,90012,19098,96107,14526,99155l0,104930l0,100278l8430,96107c11478,94583,13002,90012,14526,83915c17574,76295,17574,64103,17574,48768c17574,36576,16050,27432,14526,19812c13002,13716,9954,9144,6906,7620c5382,6097,2334,4572,810,4572l0,4973l0,268l810,0x">
                    <v:stroke weight="0pt" endcap="flat" joinstyle="miter" miterlimit="10" on="false" color="#000000" opacity="0"/>
                    <v:fill on="true" color="#000000"/>
                  </v:shape>
                </v:group>
              </w:pict>
            </mc:Fallback>
          </mc:AlternateContent>
        </w:r>
      </w:ins>
    </w:p>
    <w:p w14:paraId="20C08C82" w14:textId="77777777" w:rsidR="00030F3E" w:rsidRDefault="00B51CFB">
      <w:pPr>
        <w:spacing w:after="749"/>
        <w:ind w:left="-2"/>
        <w:rPr>
          <w:ins w:id="81" w:author="Other Author" w:date="2024-07-17T21:10:00Z" w16du:dateUtc="2024-07-17T15:40:00Z"/>
        </w:rPr>
      </w:pPr>
      <w:ins w:id="82" w:author="Other Author" w:date="2024-07-17T21:10:00Z" w16du:dateUtc="2024-07-17T15:40:00Z">
        <w:r>
          <w:rPr>
            <w:noProof/>
          </w:rPr>
          <w:drawing>
            <wp:inline distT="0" distB="0" distL="0" distR="0" wp14:anchorId="4F6E7B29" wp14:editId="5C77B9DF">
              <wp:extent cx="4867657" cy="1283208"/>
              <wp:effectExtent l="0" t="0" r="0" b="0"/>
              <wp:docPr id="95852" name="Picture 95852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52" name="Picture 95852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67657" cy="12832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5DB11F9" w14:textId="77777777" w:rsidR="00030F3E" w:rsidRDefault="00B51CFB">
      <w:pPr>
        <w:spacing w:after="701"/>
        <w:ind w:left="-2"/>
        <w:rPr>
          <w:ins w:id="83" w:author="Other Author" w:date="2024-07-17T21:10:00Z" w16du:dateUtc="2024-07-17T15:40:00Z"/>
        </w:rPr>
      </w:pPr>
      <w:ins w:id="84" w:author="Other Author" w:date="2024-07-17T21:10:00Z" w16du:dateUtc="2024-07-17T15:40:00Z">
        <w:r>
          <w:rPr>
            <w:noProof/>
          </w:rPr>
          <w:drawing>
            <wp:inline distT="0" distB="0" distL="0" distR="0" wp14:anchorId="78229905" wp14:editId="62553C11">
              <wp:extent cx="4821936" cy="920496"/>
              <wp:effectExtent l="0" t="0" r="0" b="0"/>
              <wp:docPr id="95854" name="Picture 9585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54" name="Picture 95854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1936" cy="9204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4D4085" w14:textId="77777777" w:rsidR="00030F3E" w:rsidRDefault="00B51CFB">
      <w:pPr>
        <w:spacing w:after="630"/>
        <w:ind w:left="-2"/>
        <w:rPr>
          <w:ins w:id="85" w:author="Other Author" w:date="2024-07-17T21:10:00Z" w16du:dateUtc="2024-07-17T15:40:00Z"/>
        </w:rPr>
      </w:pPr>
      <w:ins w:id="86" w:author="Other Author" w:date="2024-07-17T21:10:00Z" w16du:dateUtc="2024-07-17T15:40:00Z">
        <w:r>
          <w:rPr>
            <w:noProof/>
          </w:rPr>
          <w:drawing>
            <wp:inline distT="0" distB="0" distL="0" distR="0" wp14:anchorId="7AEE3DB3" wp14:editId="20C200F4">
              <wp:extent cx="5324857" cy="2599944"/>
              <wp:effectExtent l="0" t="0" r="0" b="0"/>
              <wp:docPr id="95856" name="Picture 9585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56" name="Picture 95856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4857" cy="259994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B0F798" w14:textId="77777777" w:rsidR="00030F3E" w:rsidRDefault="00B51CFB">
      <w:pPr>
        <w:spacing w:after="886"/>
        <w:ind w:left="-2"/>
        <w:rPr>
          <w:ins w:id="87" w:author="Other Author" w:date="2024-07-17T21:10:00Z" w16du:dateUtc="2024-07-17T15:40:00Z"/>
        </w:rPr>
      </w:pPr>
      <w:ins w:id="88" w:author="Other Author" w:date="2024-07-17T21:10:00Z" w16du:dateUtc="2024-07-17T15:40:00Z">
        <w:r>
          <w:rPr>
            <w:noProof/>
          </w:rPr>
          <w:drawing>
            <wp:inline distT="0" distB="0" distL="0" distR="0" wp14:anchorId="4DAB4D1B" wp14:editId="3FB9F50D">
              <wp:extent cx="5346193" cy="335280"/>
              <wp:effectExtent l="0" t="0" r="0" b="0"/>
              <wp:docPr id="95858" name="Picture 95858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58" name="Picture 95858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46193" cy="335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61774C8" w14:textId="77777777" w:rsidR="00030F3E" w:rsidRDefault="00B51CFB">
      <w:pPr>
        <w:spacing w:after="0"/>
        <w:ind w:left="-6"/>
        <w:rPr>
          <w:ins w:id="89" w:author="Other Author" w:date="2024-07-17T21:10:00Z" w16du:dateUtc="2024-07-17T15:40:00Z"/>
        </w:rPr>
      </w:pPr>
      <w:ins w:id="90" w:author="Other Author" w:date="2024-07-17T21:10:00Z" w16du:dateUtc="2024-07-17T15:40:00Z">
        <w:r>
          <w:rPr>
            <w:noProof/>
          </w:rPr>
          <w:drawing>
            <wp:inline distT="0" distB="0" distL="0" distR="0" wp14:anchorId="5BFAD14F" wp14:editId="403C9885">
              <wp:extent cx="5751577" cy="1399032"/>
              <wp:effectExtent l="0" t="0" r="0" b="0"/>
              <wp:docPr id="95860" name="Picture 9586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860" name="Picture 95860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1577" cy="13990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81285" w14:textId="77777777" w:rsidR="00030F3E" w:rsidRDefault="00B51CFB">
      <w:pPr>
        <w:spacing w:after="1591"/>
        <w:rPr>
          <w:ins w:id="91" w:author="Other Author" w:date="2024-07-17T21:10:00Z" w16du:dateUtc="2024-07-17T15:40:00Z"/>
        </w:rPr>
      </w:pPr>
      <w:ins w:id="92" w:author="Other Author" w:date="2024-07-17T21:10:00Z" w16du:dateUtc="2024-07-17T15:40:00Z">
        <w:r>
          <w:rPr>
            <w:noProof/>
          </w:rPr>
          <w:drawing>
            <wp:inline distT="0" distB="0" distL="0" distR="0" wp14:anchorId="6FB3F178" wp14:editId="6543698D">
              <wp:extent cx="5733288" cy="2779776"/>
              <wp:effectExtent l="0" t="0" r="0" b="0"/>
              <wp:docPr id="23300" name="Picture 2330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300" name="Picture 23300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3288" cy="27797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9B090A" w14:textId="3A71B481" w:rsidR="00985B10" w:rsidRDefault="00B51CFB" w:rsidP="00B51CFB">
      <w:pPr>
        <w:spacing w:after="0"/>
        <w:ind w:left="-29" w:firstLine="29"/>
        <w:pPrChange w:id="93" w:author="Other Author" w:date="2024-07-17T21:10:00Z" w16du:dateUtc="2024-07-17T15:40:00Z">
          <w:pPr/>
        </w:pPrChange>
      </w:pPr>
      <w:ins w:id="94" w:author="Other Author" w:date="2024-07-17T21:10:00Z" w16du:dateUtc="2024-07-17T15:40:00Z">
        <w:r>
          <w:rPr>
            <w:noProof/>
          </w:rPr>
          <mc:AlternateContent>
            <mc:Choice Requires="wpg">
              <w:drawing>
                <wp:inline distT="0" distB="0" distL="0" distR="0" wp14:anchorId="663521DC" wp14:editId="1F60D462">
                  <wp:extent cx="5789676" cy="219456"/>
                  <wp:effectExtent l="0" t="0" r="0" b="0"/>
                  <wp:docPr id="94434" name="Group 9443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789676" cy="219456"/>
                            <a:chOff x="0" y="0"/>
                            <a:chExt cx="5789676" cy="219456"/>
                          </a:xfrm>
                        </wpg:grpSpPr>
                        <wps:wsp>
                          <wps:cNvPr id="96060" name="Shape 96060"/>
                          <wps:cNvSpPr/>
                          <wps:spPr>
                            <a:xfrm>
                              <a:off x="0" y="0"/>
                              <a:ext cx="5789676" cy="2194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789676" h="219456">
                                  <a:moveTo>
                                    <a:pt x="0" y="0"/>
                                  </a:moveTo>
                                  <a:lnTo>
                                    <a:pt x="5789676" y="0"/>
                                  </a:lnTo>
                                  <a:lnTo>
                                    <a:pt x="5789676" y="219456"/>
                                  </a:lnTo>
                                  <a:lnTo>
                                    <a:pt x="0" y="219456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7F7F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inline>
              </w:drawing>
            </mc:Choice>
            <mc:Fallback xmlns:a="http://schemas.openxmlformats.org/drawingml/2006/main">
              <w:pict>
                <v:group id="Group 94434" style="width:455.88pt;height:17.28pt;mso-position-horizontal-relative:char;mso-position-vertical-relative:line" coordsize="57896,2194">
                  <v:shape id="Shape 96061" style="position:absolute;width:57896;height:2194;left:0;top:0;" coordsize="5789676,219456" path="m0,0l5789676,0l5789676,219456l0,219456l0,0">
                    <v:stroke weight="0pt" endcap="flat" joinstyle="miter" miterlimit="10" on="false" color="#000000" opacity="0"/>
                    <v:fill on="true" color="#f7f7f7"/>
                  </v:shape>
                </v:group>
              </w:pict>
            </mc:Fallback>
          </mc:AlternateContent>
        </w:r>
      </w:ins>
    </w:p>
    <w:sectPr w:rsidR="00985B10" w:rsidSect="00B51CFB">
      <w:pgSz w:w="12240" w:h="15840"/>
      <w:pgMar w:top="1422" w:right="1440" w:bottom="386" w:left="1440" w:header="720" w:footer="720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20"/>
      <w:docGrid w:linePitch="0"/>
      <w:sectPrChange w:id="95" w:author="Other Author" w:date="2024-07-17T21:10:00Z" w16du:dateUtc="2024-07-17T15:40:00Z">
        <w:sectPr w:rsidR="00985B10" w:rsidSect="00B51CFB">
          <w:pgSz w:w="11906" w:h="16838"/>
          <w:pgMar w:top="1440" w:right="1440" w:bottom="1440" w:left="1440" w:header="708" w:footer="708" w:gutter="0"/>
          <w:pgBorders w:offsetFrom="text"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pgBorders>
          <w:cols w:space="708"/>
          <w:docGrid w:linePitch="360"/>
        </w:sectPr>
      </w:sectPrChange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10"/>
    <w:rsid w:val="00030F3E"/>
    <w:rsid w:val="00985B10"/>
    <w:rsid w:val="00B51CFB"/>
    <w:rsid w:val="00BC5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90E87"/>
  <w15:chartTrackingRefBased/>
  <w15:docId w15:val="{033AB111-9744-4CF5-BB6C-E2A54318F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  <w:pPrChange w:id="0" w:author="Other Author" w:date="2024-07-17T21:10:00Z">
        <w:pPr>
          <w:spacing w:after="160" w:line="278" w:lineRule="auto"/>
        </w:pPr>
      </w:pPrChange>
    </w:pPr>
    <w:rPr>
      <w:rFonts w:ascii="Calibri" w:eastAsia="Calibri" w:hAnsi="Calibri" w:cs="Calibri"/>
      <w:color w:val="000000"/>
      <w:sz w:val="22"/>
      <w:lang w:eastAsia="en-IN"/>
      <w:rPrChange w:id="0" w:author="Other Author" w:date="2024-07-17T21:10:00Z">
        <w:rPr>
          <w:rFonts w:asciiTheme="minorHAnsi" w:eastAsiaTheme="minorHAnsi" w:hAnsiTheme="minorHAnsi" w:cstheme="minorBidi"/>
          <w:kern w:val="2"/>
          <w:sz w:val="24"/>
          <w:szCs w:val="24"/>
          <w:lang w:val="en-IN" w:eastAsia="en-US" w:bidi="ar-SA"/>
          <w14:ligatures w14:val="standardContextual"/>
        </w:rPr>
      </w:rPrChange>
    </w:rPr>
  </w:style>
  <w:style w:type="paragraph" w:styleId="Heading1">
    <w:name w:val="heading 1"/>
    <w:basedOn w:val="Normal"/>
    <w:next w:val="Normal"/>
    <w:link w:val="Heading1Char"/>
    <w:uiPriority w:val="9"/>
    <w:qFormat/>
    <w:rsid w:val="00985B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5B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5B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5B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B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5B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5B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5B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5B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5B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5B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5B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5B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B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5B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5B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5B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5B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5B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B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5B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5B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5B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5B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5B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5B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5B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5B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5B10"/>
    <w:rPr>
      <w:b/>
      <w:bCs/>
      <w:smallCaps/>
      <w:color w:val="0F4761" w:themeColor="accent1" w:themeShade="BF"/>
      <w:spacing w:val="5"/>
    </w:rPr>
  </w:style>
  <w:style w:type="paragraph" w:styleId="Revision">
    <w:name w:val="Revision"/>
    <w:hidden/>
    <w:uiPriority w:val="99"/>
    <w:semiHidden/>
    <w:rsid w:val="00B51CFB"/>
    <w:pPr>
      <w:spacing w:after="0" w:line="240" w:lineRule="auto"/>
    </w:pPr>
    <w:rPr>
      <w:rFonts w:ascii="Calibri" w:eastAsia="Calibri" w:hAnsi="Calibri" w:cs="Calibri"/>
      <w:color w:val="000000"/>
      <w:sz w:val="22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janardhan reddy</dc:creator>
  <cp:keywords/>
  <dc:description/>
  <cp:lastModifiedBy>janardhan reddy</cp:lastModifiedBy>
  <cp:revision>2</cp:revision>
  <dcterms:created xsi:type="dcterms:W3CDTF">2024-07-17T15:43:00Z</dcterms:created>
  <dcterms:modified xsi:type="dcterms:W3CDTF">2024-07-17T15:43:00Z</dcterms:modified>
</cp:coreProperties>
</file>